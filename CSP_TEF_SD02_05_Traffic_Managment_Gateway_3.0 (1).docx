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44A461" w14:textId="191B550A" w:rsidR="00594FBF" w:rsidRPr="00DE51B8" w:rsidRDefault="00594FBF" w:rsidP="00DE51B8">
      <w:pPr>
        <w:pStyle w:val="01TEFBodyText"/>
      </w:pPr>
      <w:bookmarkStart w:id="0" w:name="_Ref348381952"/>
      <w:bookmarkStart w:id="1" w:name="_Ref346030704"/>
      <w:bookmarkStart w:id="2" w:name="_Toc335314097"/>
      <w:bookmarkStart w:id="3" w:name="_Toc327533110"/>
      <w:bookmarkStart w:id="4" w:name="_Ref326920430"/>
      <w:bookmarkStart w:id="5" w:name="_Ref326754621"/>
    </w:p>
    <w:p w14:paraId="5344A462" w14:textId="3E340CF4" w:rsidR="00594FBF" w:rsidRPr="00443C26" w:rsidRDefault="00CA0B54" w:rsidP="002D3FBD">
      <w:pPr>
        <w:pStyle w:val="01TEFBodyText"/>
        <w:jc w:val="center"/>
      </w:pPr>
      <w:r w:rsidRPr="007A76CE">
        <w:rPr>
          <w:noProof/>
        </w:rPr>
        <w:drawing>
          <wp:inline distT="0" distB="0" distL="0" distR="0" wp14:anchorId="6DE1D371" wp14:editId="0B7977FC">
            <wp:extent cx="2481816" cy="1302513"/>
            <wp:effectExtent l="0" t="0" r="0" b="5715"/>
            <wp:docPr id="7" name="Picture 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con&#10;&#10;Description automatically generated"/>
                    <pic:cNvPicPr/>
                  </pic:nvPicPr>
                  <pic:blipFill>
                    <a:blip r:embed="rId13"/>
                    <a:stretch>
                      <a:fillRect/>
                    </a:stretch>
                  </pic:blipFill>
                  <pic:spPr>
                    <a:xfrm>
                      <a:off x="0" y="0"/>
                      <a:ext cx="2492722" cy="1308237"/>
                    </a:xfrm>
                    <a:prstGeom prst="rect">
                      <a:avLst/>
                    </a:prstGeom>
                  </pic:spPr>
                </pic:pic>
              </a:graphicData>
            </a:graphic>
          </wp:inline>
        </w:drawing>
      </w:r>
    </w:p>
    <w:p w14:paraId="5344A464" w14:textId="77777777" w:rsidR="00594FBF" w:rsidRPr="00443C26" w:rsidRDefault="00594FBF" w:rsidP="00ED4695">
      <w:pPr>
        <w:pStyle w:val="01TEFBodyText"/>
      </w:pPr>
      <w:r w:rsidRPr="002613A7">
        <w:rPr>
          <w:noProof/>
          <w:lang w:val="en-US"/>
        </w:rPr>
        <w:drawing>
          <wp:anchor distT="0" distB="0" distL="114300" distR="114300" simplePos="0" relativeHeight="251658240" behindDoc="1" locked="0" layoutInCell="1" allowOverlap="1" wp14:anchorId="5344A50F" wp14:editId="5344A510">
            <wp:simplePos x="0" y="0"/>
            <wp:positionH relativeFrom="column">
              <wp:posOffset>541655</wp:posOffset>
            </wp:positionH>
            <wp:positionV relativeFrom="paragraph">
              <wp:posOffset>144780</wp:posOffset>
            </wp:positionV>
            <wp:extent cx="5732145" cy="4432935"/>
            <wp:effectExtent l="0" t="0" r="1905" b="5715"/>
            <wp:wrapNone/>
            <wp:docPr id="11" name="Picture 11" descr="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map.png"/>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2145" cy="4432935"/>
                    </a:xfrm>
                    <a:prstGeom prst="rect">
                      <a:avLst/>
                    </a:prstGeom>
                  </pic:spPr>
                </pic:pic>
              </a:graphicData>
            </a:graphic>
            <wp14:sizeRelH relativeFrom="page">
              <wp14:pctWidth>0</wp14:pctWidth>
            </wp14:sizeRelH>
            <wp14:sizeRelV relativeFrom="page">
              <wp14:pctHeight>0</wp14:pctHeight>
            </wp14:sizeRelV>
          </wp:anchor>
        </w:drawing>
      </w:r>
    </w:p>
    <w:p w14:paraId="3F25237A" w14:textId="2E801B00" w:rsidR="00D11CFE" w:rsidRDefault="00D6671C" w:rsidP="00856D14">
      <w:pPr>
        <w:pStyle w:val="TitleHeading"/>
      </w:pPr>
      <w:r>
        <w:t>SD0</w:t>
      </w:r>
      <w:r w:rsidR="001873A2">
        <w:t>2</w:t>
      </w:r>
      <w:r w:rsidR="002D3FBD">
        <w:t>.</w:t>
      </w:r>
      <w:r>
        <w:t>0</w:t>
      </w:r>
      <w:r w:rsidR="000A2703">
        <w:t>5</w:t>
      </w:r>
    </w:p>
    <w:p w14:paraId="5344A465" w14:textId="688CB9A5" w:rsidR="00594FBF" w:rsidRPr="00594FBF" w:rsidRDefault="000A2703" w:rsidP="00D240C8">
      <w:pPr>
        <w:pStyle w:val="TitleHeading"/>
      </w:pPr>
      <w:r>
        <w:t>TRAFFIC MANAGEMENT GATEWAY</w:t>
      </w:r>
      <w:r w:rsidR="00D6671C">
        <w:t xml:space="preserve"> Specification</w:t>
      </w:r>
    </w:p>
    <w:p w14:paraId="5344A467" w14:textId="77777777" w:rsidR="00594FBF" w:rsidRPr="00F03DD4" w:rsidRDefault="00594FBF" w:rsidP="00B8344A">
      <w:pPr>
        <w:pStyle w:val="01TEFBodyText"/>
      </w:pPr>
    </w:p>
    <w:p w14:paraId="5344A468" w14:textId="292319BD" w:rsidR="00594FBF" w:rsidRPr="00594FBF" w:rsidRDefault="00594FBF" w:rsidP="00D240C8">
      <w:pPr>
        <w:pStyle w:val="TitleSub-Heading"/>
      </w:pPr>
      <w:r w:rsidRPr="00594FBF">
        <w:t xml:space="preserve">Smart Metering </w:t>
      </w:r>
      <w:r w:rsidR="00CA0B54">
        <w:t>Programme</w:t>
      </w:r>
      <w:r w:rsidRPr="00594FBF">
        <w:t xml:space="preserve"> </w:t>
      </w:r>
      <w:r w:rsidRPr="00594FBF">
        <w:br/>
      </w:r>
    </w:p>
    <w:p w14:paraId="5344A469" w14:textId="1C52942C" w:rsidR="00594FBF" w:rsidRPr="00594FBF" w:rsidRDefault="00594FBF" w:rsidP="00D240C8">
      <w:pPr>
        <w:pStyle w:val="TitleVersionText"/>
      </w:pPr>
      <w:r w:rsidRPr="00594FBF">
        <w:t>Version</w:t>
      </w:r>
      <w:r w:rsidRPr="003444EA">
        <w:t>:</w:t>
      </w:r>
      <w:del w:id="6" w:author="Asif Maruf (UK)" w:date="2024-07-05T15:16:00Z">
        <w:r w:rsidR="00E312C6" w:rsidDel="008E3DD8">
          <w:delText>2.0</w:delText>
        </w:r>
      </w:del>
      <w:ins w:id="7" w:author="Chris Dollimore (UK)" w:date="2024-07-17T11:10:00Z">
        <w:r w:rsidR="00292A51">
          <w:t>3.0</w:t>
        </w:r>
      </w:ins>
      <w:ins w:id="8" w:author="Asif Maruf (UK)" w:date="2024-07-05T15:16:00Z">
        <w:del w:id="9" w:author="Chris Dollimore (UK)" w:date="2024-07-17T11:10:00Z">
          <w:r w:rsidR="008E3DD8" w:rsidDel="00292A51">
            <w:delText>2.1</w:delText>
          </w:r>
        </w:del>
      </w:ins>
    </w:p>
    <w:p w14:paraId="5344A46A" w14:textId="77777777" w:rsidR="00594FBF" w:rsidRDefault="00594FBF" w:rsidP="00B8344A">
      <w:pPr>
        <w:pStyle w:val="01TEFBodyText"/>
      </w:pPr>
    </w:p>
    <w:p w14:paraId="784E569A" w14:textId="77777777" w:rsidR="002D3FBD" w:rsidRPr="002D3FBD" w:rsidRDefault="002D3FBD" w:rsidP="002D3FBD">
      <w:pPr>
        <w:pStyle w:val="01TEFBodyText"/>
        <w:jc w:val="center"/>
        <w:rPr>
          <w:rFonts w:cstheme="minorHAnsi"/>
          <w:sz w:val="18"/>
          <w:szCs w:val="18"/>
        </w:rPr>
      </w:pPr>
      <w:r w:rsidRPr="002D3FBD">
        <w:rPr>
          <w:sz w:val="18"/>
          <w:szCs w:val="18"/>
        </w:rPr>
        <w:t>This document (and all dates referred to herein) is a preliminary draft for review and discussion purposes only and has been prepared on the basis of the current Industry Codes and Arrangements, SEC Subsidiary Documents and Relevant Documents. It may be updated, replaced or obsoleted in due course. Other documents may supersede this document</w:t>
      </w:r>
    </w:p>
    <w:p w14:paraId="705D3D3D" w14:textId="77777777" w:rsidR="002D3FBD" w:rsidRPr="002D3FBD" w:rsidRDefault="002D3FBD" w:rsidP="002D3FBD">
      <w:pPr>
        <w:pStyle w:val="01TEFBodyText"/>
        <w:jc w:val="center"/>
        <w:rPr>
          <w:rFonts w:cstheme="minorHAnsi"/>
          <w:sz w:val="18"/>
          <w:szCs w:val="18"/>
        </w:rPr>
      </w:pPr>
      <w:r w:rsidRPr="002D3FBD">
        <w:rPr>
          <w:rFonts w:cstheme="minorHAnsi"/>
          <w:sz w:val="18"/>
          <w:szCs w:val="18"/>
        </w:rPr>
        <w:t>ALL RIGHTS RESERVED</w:t>
      </w:r>
    </w:p>
    <w:p w14:paraId="4403518F" w14:textId="4450A0EE" w:rsidR="002D3FBD" w:rsidRPr="002D3FBD" w:rsidRDefault="002D3FBD" w:rsidP="002D3FBD">
      <w:pPr>
        <w:pStyle w:val="01TEFBodyText"/>
        <w:jc w:val="center"/>
        <w:rPr>
          <w:rFonts w:cstheme="minorHAnsi"/>
          <w:sz w:val="18"/>
          <w:szCs w:val="18"/>
        </w:rPr>
      </w:pPr>
      <w:r w:rsidRPr="002D3FBD">
        <w:rPr>
          <w:rFonts w:cstheme="minorHAnsi"/>
          <w:sz w:val="18"/>
          <w:szCs w:val="18"/>
        </w:rPr>
        <w:t xml:space="preserve">This is an unpublished work. No part of this document may be copied, photocopied, reproduced, translated, </w:t>
      </w:r>
      <w:r w:rsidRPr="002D3FBD">
        <w:rPr>
          <w:rFonts w:cstheme="minorHAnsi"/>
          <w:sz w:val="18"/>
          <w:szCs w:val="18"/>
        </w:rPr>
        <w:br/>
        <w:t xml:space="preserve">or reduced to any electronic or machine-readable form without the prior permission of </w:t>
      </w:r>
      <w:r w:rsidR="00BD66F9">
        <w:rPr>
          <w:rFonts w:cstheme="minorHAnsi"/>
          <w:sz w:val="18"/>
          <w:szCs w:val="18"/>
        </w:rPr>
        <w:t>Virgin Media O2</w:t>
      </w:r>
      <w:r w:rsidRPr="002D3FBD">
        <w:rPr>
          <w:rFonts w:cstheme="minorHAnsi"/>
          <w:sz w:val="18"/>
          <w:szCs w:val="18"/>
        </w:rPr>
        <w:t xml:space="preserve"> Limited</w:t>
      </w:r>
    </w:p>
    <w:tbl>
      <w:tblPr>
        <w:tblpPr w:leftFromText="180" w:rightFromText="180" w:vertAnchor="text" w:horzAnchor="margin" w:tblpXSpec="center" w:tblpY="499"/>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3029"/>
        <w:gridCol w:w="5520"/>
      </w:tblGrid>
      <w:tr w:rsidR="000045D6" w:rsidRPr="00F03DD4" w14:paraId="5E71B625" w14:textId="77777777" w:rsidTr="000045D6">
        <w:trPr>
          <w:cantSplit/>
          <w:trHeight w:val="240"/>
        </w:trPr>
        <w:tc>
          <w:tcPr>
            <w:tcW w:w="3029" w:type="dxa"/>
            <w:shd w:val="clear" w:color="auto" w:fill="31849B" w:themeFill="accent5" w:themeFillShade="BF"/>
          </w:tcPr>
          <w:p w14:paraId="349B7BBA" w14:textId="77777777" w:rsidR="000045D6" w:rsidRPr="00520784" w:rsidRDefault="000045D6" w:rsidP="000045D6">
            <w:pPr>
              <w:pStyle w:val="01TefTableTitleText"/>
            </w:pPr>
            <w:r w:rsidRPr="00520784">
              <w:t>Document Author:</w:t>
            </w:r>
          </w:p>
        </w:tc>
        <w:tc>
          <w:tcPr>
            <w:tcW w:w="5520" w:type="dxa"/>
          </w:tcPr>
          <w:p w14:paraId="4BE655AD" w14:textId="79BAE5D9" w:rsidR="000045D6" w:rsidRPr="00F03DD4" w:rsidRDefault="000045D6" w:rsidP="000045D6">
            <w:pPr>
              <w:pStyle w:val="TableText"/>
            </w:pPr>
            <w:r>
              <w:t>Asif Maruf</w:t>
            </w:r>
          </w:p>
        </w:tc>
      </w:tr>
      <w:tr w:rsidR="000045D6" w:rsidRPr="00F03DD4" w14:paraId="6BFF792B" w14:textId="77777777" w:rsidTr="000045D6">
        <w:trPr>
          <w:cantSplit/>
          <w:trHeight w:val="240"/>
        </w:trPr>
        <w:tc>
          <w:tcPr>
            <w:tcW w:w="3029" w:type="dxa"/>
            <w:shd w:val="clear" w:color="auto" w:fill="31849B" w:themeFill="accent5" w:themeFillShade="BF"/>
          </w:tcPr>
          <w:p w14:paraId="4B65A3A6" w14:textId="77777777" w:rsidR="000045D6" w:rsidRPr="00520784" w:rsidRDefault="000045D6" w:rsidP="000045D6">
            <w:pPr>
              <w:pStyle w:val="01TefTableTitleText"/>
            </w:pPr>
            <w:r w:rsidRPr="00520784">
              <w:t>Owner while current:</w:t>
            </w:r>
          </w:p>
        </w:tc>
        <w:tc>
          <w:tcPr>
            <w:tcW w:w="5520" w:type="dxa"/>
          </w:tcPr>
          <w:p w14:paraId="1543FAF6" w14:textId="77777777" w:rsidR="000045D6" w:rsidRPr="00F03DD4" w:rsidRDefault="000045D6" w:rsidP="000045D6">
            <w:pPr>
              <w:pStyle w:val="TableText"/>
            </w:pPr>
            <w:r>
              <w:t>Chris Dollimore</w:t>
            </w:r>
          </w:p>
        </w:tc>
      </w:tr>
      <w:tr w:rsidR="000045D6" w:rsidRPr="00F03DD4" w14:paraId="6640463E" w14:textId="77777777" w:rsidTr="000045D6">
        <w:trPr>
          <w:cantSplit/>
          <w:trHeight w:val="240"/>
        </w:trPr>
        <w:tc>
          <w:tcPr>
            <w:tcW w:w="3029" w:type="dxa"/>
            <w:shd w:val="clear" w:color="auto" w:fill="31849B" w:themeFill="accent5" w:themeFillShade="BF"/>
          </w:tcPr>
          <w:p w14:paraId="42D8639A" w14:textId="77777777" w:rsidR="000045D6" w:rsidRPr="00520784" w:rsidRDefault="000045D6" w:rsidP="000045D6">
            <w:pPr>
              <w:pStyle w:val="01TefTableTitleText"/>
            </w:pPr>
            <w:r w:rsidRPr="00520784">
              <w:t>Retention period:</w:t>
            </w:r>
          </w:p>
        </w:tc>
        <w:tc>
          <w:tcPr>
            <w:tcW w:w="5520" w:type="dxa"/>
          </w:tcPr>
          <w:p w14:paraId="0271E3E4" w14:textId="77777777" w:rsidR="000045D6" w:rsidRPr="00F03DD4" w:rsidRDefault="000045D6" w:rsidP="000045D6">
            <w:pPr>
              <w:pStyle w:val="TableText"/>
            </w:pPr>
          </w:p>
        </w:tc>
      </w:tr>
    </w:tbl>
    <w:p w14:paraId="1745F367" w14:textId="77777777" w:rsidR="00390C86" w:rsidRDefault="006D645F">
      <w:pPr>
        <w:spacing w:line="276" w:lineRule="auto"/>
        <w:rPr>
          <w:rFonts w:asciiTheme="minorHAnsi" w:eastAsiaTheme="minorHAnsi" w:hAnsiTheme="minorHAnsi" w:cstheme="minorBidi"/>
          <w:b/>
          <w:szCs w:val="22"/>
        </w:rPr>
      </w:pPr>
      <w:r>
        <w:rPr>
          <w:b/>
        </w:rPr>
        <w:br w:type="page"/>
      </w:r>
    </w:p>
    <w:p w14:paraId="4E5CB34A" w14:textId="271622E8" w:rsidR="006D645F" w:rsidRDefault="006D645F">
      <w:pPr>
        <w:spacing w:line="276" w:lineRule="auto"/>
        <w:rPr>
          <w:rFonts w:asciiTheme="minorHAnsi" w:eastAsiaTheme="minorHAnsi" w:hAnsiTheme="minorHAnsi" w:cstheme="minorBidi"/>
          <w:b/>
          <w:szCs w:val="22"/>
        </w:rPr>
      </w:pPr>
    </w:p>
    <w:p w14:paraId="5344A47F" w14:textId="77777777" w:rsidR="00594FBF" w:rsidRPr="00B466B1" w:rsidRDefault="004672C6" w:rsidP="00D240C8">
      <w:pPr>
        <w:pStyle w:val="TitlePageTableTtitleText"/>
        <w:rPr>
          <w:sz w:val="22"/>
          <w:szCs w:val="22"/>
        </w:rPr>
      </w:pPr>
      <w:r w:rsidRPr="00B466B1">
        <w:rPr>
          <w:sz w:val="22"/>
          <w:szCs w:val="22"/>
        </w:rPr>
        <w:t>VERSION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8"/>
        <w:gridCol w:w="1701"/>
        <w:gridCol w:w="1984"/>
        <w:gridCol w:w="3880"/>
      </w:tblGrid>
      <w:tr w:rsidR="00594FBF" w:rsidRPr="00F03DD4" w14:paraId="5344A484" w14:textId="77777777" w:rsidTr="00640F0B">
        <w:trPr>
          <w:cantSplit/>
          <w:trHeight w:val="240"/>
          <w:jc w:val="center"/>
        </w:trPr>
        <w:tc>
          <w:tcPr>
            <w:tcW w:w="988" w:type="dxa"/>
            <w:shd w:val="clear" w:color="auto" w:fill="31849B" w:themeFill="accent5" w:themeFillShade="BF"/>
          </w:tcPr>
          <w:p w14:paraId="5344A480" w14:textId="77777777" w:rsidR="00594FBF" w:rsidRPr="00B466B1" w:rsidRDefault="00594FBF" w:rsidP="00D240C8">
            <w:pPr>
              <w:pStyle w:val="01TefTableTitleText"/>
            </w:pPr>
            <w:r w:rsidRPr="00B466B1">
              <w:t>Version</w:t>
            </w:r>
          </w:p>
        </w:tc>
        <w:tc>
          <w:tcPr>
            <w:tcW w:w="1701" w:type="dxa"/>
            <w:shd w:val="clear" w:color="auto" w:fill="31849B" w:themeFill="accent5" w:themeFillShade="BF"/>
          </w:tcPr>
          <w:p w14:paraId="5344A481" w14:textId="77777777" w:rsidR="00594FBF" w:rsidRPr="00B466B1" w:rsidRDefault="00594FBF" w:rsidP="00D240C8">
            <w:pPr>
              <w:pStyle w:val="01TefTableTitleText"/>
            </w:pPr>
            <w:r w:rsidRPr="00B466B1">
              <w:t>Date</w:t>
            </w:r>
          </w:p>
        </w:tc>
        <w:tc>
          <w:tcPr>
            <w:tcW w:w="1984" w:type="dxa"/>
            <w:shd w:val="clear" w:color="auto" w:fill="31849B" w:themeFill="accent5" w:themeFillShade="BF"/>
          </w:tcPr>
          <w:p w14:paraId="5344A482" w14:textId="77777777" w:rsidR="00594FBF" w:rsidRPr="00B466B1" w:rsidRDefault="00594FBF" w:rsidP="00D240C8">
            <w:pPr>
              <w:pStyle w:val="01TefTableTitleText"/>
            </w:pPr>
            <w:r w:rsidRPr="00B466B1">
              <w:t>Changed by</w:t>
            </w:r>
          </w:p>
        </w:tc>
        <w:tc>
          <w:tcPr>
            <w:tcW w:w="3880" w:type="dxa"/>
            <w:shd w:val="clear" w:color="auto" w:fill="31849B" w:themeFill="accent5" w:themeFillShade="BF"/>
          </w:tcPr>
          <w:p w14:paraId="5344A483" w14:textId="77777777" w:rsidR="00594FBF" w:rsidRPr="00B466B1" w:rsidRDefault="00594FBF" w:rsidP="00D240C8">
            <w:pPr>
              <w:pStyle w:val="01TefTableTitleText"/>
            </w:pPr>
            <w:r w:rsidRPr="00B466B1">
              <w:t>Changes</w:t>
            </w:r>
          </w:p>
        </w:tc>
      </w:tr>
      <w:tr w:rsidR="00D6671C" w:rsidRPr="00F03DD4" w14:paraId="5344A489" w14:textId="77777777" w:rsidTr="00640F0B">
        <w:trPr>
          <w:cantSplit/>
          <w:trHeight w:val="240"/>
          <w:jc w:val="center"/>
        </w:trPr>
        <w:tc>
          <w:tcPr>
            <w:tcW w:w="988" w:type="dxa"/>
          </w:tcPr>
          <w:p w14:paraId="5344A485" w14:textId="708C7FE4" w:rsidR="00D6671C" w:rsidRPr="00062C96" w:rsidRDefault="00D6671C" w:rsidP="00180291">
            <w:pPr>
              <w:pStyle w:val="TableText"/>
              <w:rPr>
                <w:sz w:val="20"/>
                <w:szCs w:val="20"/>
              </w:rPr>
            </w:pPr>
            <w:r w:rsidRPr="00062C96">
              <w:rPr>
                <w:sz w:val="20"/>
                <w:szCs w:val="20"/>
              </w:rPr>
              <w:t>0.1</w:t>
            </w:r>
          </w:p>
        </w:tc>
        <w:tc>
          <w:tcPr>
            <w:tcW w:w="1701" w:type="dxa"/>
          </w:tcPr>
          <w:p w14:paraId="5344A486" w14:textId="4AEE8794" w:rsidR="00D6671C" w:rsidRPr="00062C96" w:rsidRDefault="00C057F3" w:rsidP="00180291">
            <w:pPr>
              <w:pStyle w:val="TableText"/>
              <w:rPr>
                <w:sz w:val="20"/>
                <w:szCs w:val="20"/>
              </w:rPr>
            </w:pPr>
            <w:r w:rsidRPr="00062C96">
              <w:rPr>
                <w:sz w:val="20"/>
                <w:szCs w:val="20"/>
              </w:rPr>
              <w:t>20</w:t>
            </w:r>
            <w:r w:rsidR="00D6671C" w:rsidRPr="00062C96">
              <w:rPr>
                <w:sz w:val="20"/>
                <w:szCs w:val="20"/>
              </w:rPr>
              <w:t>/</w:t>
            </w:r>
            <w:r w:rsidR="008F728E" w:rsidRPr="00062C96">
              <w:rPr>
                <w:sz w:val="20"/>
                <w:szCs w:val="20"/>
              </w:rPr>
              <w:t>09</w:t>
            </w:r>
            <w:r w:rsidR="00D6671C" w:rsidRPr="00062C96">
              <w:rPr>
                <w:sz w:val="20"/>
                <w:szCs w:val="20"/>
              </w:rPr>
              <w:t>/</w:t>
            </w:r>
            <w:r w:rsidR="008F728E" w:rsidRPr="00062C96">
              <w:rPr>
                <w:sz w:val="20"/>
                <w:szCs w:val="20"/>
              </w:rPr>
              <w:t>23</w:t>
            </w:r>
          </w:p>
        </w:tc>
        <w:tc>
          <w:tcPr>
            <w:tcW w:w="1984" w:type="dxa"/>
          </w:tcPr>
          <w:p w14:paraId="5344A487" w14:textId="51590F9F" w:rsidR="00D6671C" w:rsidRPr="00062C96" w:rsidRDefault="000045D6" w:rsidP="00180291">
            <w:pPr>
              <w:pStyle w:val="TableText"/>
              <w:rPr>
                <w:sz w:val="20"/>
                <w:szCs w:val="20"/>
              </w:rPr>
            </w:pPr>
            <w:r w:rsidRPr="00062C96">
              <w:rPr>
                <w:sz w:val="20"/>
                <w:szCs w:val="20"/>
              </w:rPr>
              <w:t>Asif Maruf</w:t>
            </w:r>
          </w:p>
        </w:tc>
        <w:tc>
          <w:tcPr>
            <w:tcW w:w="3880" w:type="dxa"/>
          </w:tcPr>
          <w:p w14:paraId="5344A488" w14:textId="69A1F958" w:rsidR="00D6671C" w:rsidRPr="00062C96" w:rsidRDefault="00D6671C" w:rsidP="00180291">
            <w:pPr>
              <w:pStyle w:val="TableText"/>
              <w:jc w:val="left"/>
              <w:rPr>
                <w:sz w:val="20"/>
                <w:szCs w:val="20"/>
              </w:rPr>
            </w:pPr>
            <w:r w:rsidRPr="00062C96">
              <w:rPr>
                <w:sz w:val="20"/>
                <w:szCs w:val="20"/>
              </w:rPr>
              <w:t>Initial draft</w:t>
            </w:r>
          </w:p>
        </w:tc>
      </w:tr>
      <w:tr w:rsidR="00C22021" w:rsidRPr="00F03DD4" w14:paraId="60D19F34" w14:textId="77777777" w:rsidTr="00640F0B">
        <w:trPr>
          <w:cantSplit/>
          <w:trHeight w:val="240"/>
          <w:jc w:val="center"/>
        </w:trPr>
        <w:tc>
          <w:tcPr>
            <w:tcW w:w="988" w:type="dxa"/>
          </w:tcPr>
          <w:p w14:paraId="03DD275F" w14:textId="1DED7E82" w:rsidR="00C22021" w:rsidRPr="00062C96" w:rsidRDefault="00C22021" w:rsidP="00180291">
            <w:pPr>
              <w:pStyle w:val="TableText"/>
              <w:rPr>
                <w:sz w:val="20"/>
                <w:szCs w:val="20"/>
              </w:rPr>
            </w:pPr>
            <w:r w:rsidRPr="00062C96">
              <w:rPr>
                <w:sz w:val="20"/>
                <w:szCs w:val="20"/>
              </w:rPr>
              <w:t>0.2</w:t>
            </w:r>
          </w:p>
        </w:tc>
        <w:tc>
          <w:tcPr>
            <w:tcW w:w="1701" w:type="dxa"/>
          </w:tcPr>
          <w:p w14:paraId="563C1CB6" w14:textId="70372C2C" w:rsidR="00C22021" w:rsidRPr="00062C96" w:rsidRDefault="00C22021" w:rsidP="00180291">
            <w:pPr>
              <w:pStyle w:val="TableText"/>
              <w:rPr>
                <w:sz w:val="20"/>
                <w:szCs w:val="20"/>
              </w:rPr>
            </w:pPr>
            <w:r w:rsidRPr="00062C96">
              <w:rPr>
                <w:sz w:val="20"/>
                <w:szCs w:val="20"/>
              </w:rPr>
              <w:t>13/10/23</w:t>
            </w:r>
          </w:p>
        </w:tc>
        <w:tc>
          <w:tcPr>
            <w:tcW w:w="1984" w:type="dxa"/>
          </w:tcPr>
          <w:p w14:paraId="5B264A9B" w14:textId="18D3B89A" w:rsidR="00C22021" w:rsidRPr="00062C96" w:rsidRDefault="00C22021" w:rsidP="00180291">
            <w:pPr>
              <w:pStyle w:val="TableText"/>
              <w:rPr>
                <w:sz w:val="20"/>
                <w:szCs w:val="20"/>
              </w:rPr>
            </w:pPr>
            <w:r w:rsidRPr="00062C96">
              <w:rPr>
                <w:sz w:val="20"/>
                <w:szCs w:val="20"/>
              </w:rPr>
              <w:t>Asif Maruf</w:t>
            </w:r>
          </w:p>
        </w:tc>
        <w:tc>
          <w:tcPr>
            <w:tcW w:w="3880" w:type="dxa"/>
          </w:tcPr>
          <w:p w14:paraId="67090A00" w14:textId="6F3562AC" w:rsidR="00C22021" w:rsidRPr="00062C96" w:rsidRDefault="00C22021" w:rsidP="00180291">
            <w:pPr>
              <w:pStyle w:val="TableText"/>
              <w:jc w:val="left"/>
              <w:rPr>
                <w:sz w:val="20"/>
                <w:szCs w:val="20"/>
              </w:rPr>
            </w:pPr>
            <w:r w:rsidRPr="00062C96">
              <w:rPr>
                <w:sz w:val="20"/>
                <w:szCs w:val="20"/>
              </w:rPr>
              <w:t>Updated following internal view</w:t>
            </w:r>
          </w:p>
        </w:tc>
      </w:tr>
      <w:tr w:rsidR="002874D5" w:rsidRPr="00F03DD4" w14:paraId="2AA16FE7" w14:textId="77777777" w:rsidTr="00640F0B">
        <w:trPr>
          <w:cantSplit/>
          <w:trHeight w:val="240"/>
          <w:jc w:val="center"/>
        </w:trPr>
        <w:tc>
          <w:tcPr>
            <w:tcW w:w="988" w:type="dxa"/>
          </w:tcPr>
          <w:p w14:paraId="63DFA803" w14:textId="4B873484" w:rsidR="002874D5" w:rsidRPr="00CE4A01" w:rsidRDefault="002874D5" w:rsidP="00180291">
            <w:pPr>
              <w:pStyle w:val="TableText"/>
              <w:rPr>
                <w:sz w:val="20"/>
                <w:szCs w:val="20"/>
              </w:rPr>
            </w:pPr>
            <w:r w:rsidRPr="00CE4A01">
              <w:rPr>
                <w:sz w:val="20"/>
                <w:szCs w:val="20"/>
              </w:rPr>
              <w:t>0.3</w:t>
            </w:r>
          </w:p>
        </w:tc>
        <w:tc>
          <w:tcPr>
            <w:tcW w:w="1701" w:type="dxa"/>
          </w:tcPr>
          <w:p w14:paraId="163D76CD" w14:textId="686337E2" w:rsidR="002874D5" w:rsidRPr="00CE4A01" w:rsidRDefault="002874D5" w:rsidP="00180291">
            <w:pPr>
              <w:pStyle w:val="TableText"/>
              <w:rPr>
                <w:sz w:val="20"/>
                <w:szCs w:val="20"/>
              </w:rPr>
            </w:pPr>
            <w:r w:rsidRPr="00CE4A01">
              <w:rPr>
                <w:sz w:val="20"/>
                <w:szCs w:val="20"/>
              </w:rPr>
              <w:t>28/11/23</w:t>
            </w:r>
          </w:p>
        </w:tc>
        <w:tc>
          <w:tcPr>
            <w:tcW w:w="1984" w:type="dxa"/>
          </w:tcPr>
          <w:p w14:paraId="4F0345AD" w14:textId="56F915A1" w:rsidR="002874D5" w:rsidRPr="00CE4A01" w:rsidRDefault="002874D5" w:rsidP="00180291">
            <w:pPr>
              <w:pStyle w:val="TableText"/>
              <w:rPr>
                <w:sz w:val="20"/>
                <w:szCs w:val="20"/>
              </w:rPr>
            </w:pPr>
            <w:r w:rsidRPr="00CE4A01">
              <w:rPr>
                <w:sz w:val="20"/>
                <w:szCs w:val="20"/>
              </w:rPr>
              <w:t>Asif Maruf</w:t>
            </w:r>
          </w:p>
        </w:tc>
        <w:tc>
          <w:tcPr>
            <w:tcW w:w="3880" w:type="dxa"/>
          </w:tcPr>
          <w:p w14:paraId="4B94E852" w14:textId="1E878906" w:rsidR="002874D5" w:rsidRPr="00CE4A01" w:rsidRDefault="002874D5" w:rsidP="00180291">
            <w:pPr>
              <w:pStyle w:val="TableText"/>
              <w:jc w:val="left"/>
              <w:rPr>
                <w:sz w:val="20"/>
                <w:szCs w:val="20"/>
              </w:rPr>
            </w:pPr>
            <w:r w:rsidRPr="00CE4A01">
              <w:rPr>
                <w:sz w:val="20"/>
                <w:szCs w:val="20"/>
              </w:rPr>
              <w:t>Updated following Networks team review</w:t>
            </w:r>
          </w:p>
        </w:tc>
      </w:tr>
      <w:tr w:rsidR="00F21355" w:rsidRPr="00F03DD4" w14:paraId="1F5E47F2" w14:textId="77777777" w:rsidTr="00640F0B">
        <w:trPr>
          <w:cantSplit/>
          <w:trHeight w:val="240"/>
          <w:jc w:val="center"/>
        </w:trPr>
        <w:tc>
          <w:tcPr>
            <w:tcW w:w="988" w:type="dxa"/>
          </w:tcPr>
          <w:p w14:paraId="5F5DD00C" w14:textId="30E3D4B3" w:rsidR="00F21355" w:rsidRPr="00062C96" w:rsidRDefault="00F21355" w:rsidP="00180291">
            <w:pPr>
              <w:pStyle w:val="TableText"/>
              <w:rPr>
                <w:sz w:val="20"/>
                <w:szCs w:val="20"/>
              </w:rPr>
            </w:pPr>
            <w:r w:rsidRPr="00062C96">
              <w:rPr>
                <w:sz w:val="20"/>
                <w:szCs w:val="20"/>
              </w:rPr>
              <w:t>0.4</w:t>
            </w:r>
          </w:p>
        </w:tc>
        <w:tc>
          <w:tcPr>
            <w:tcW w:w="1701" w:type="dxa"/>
          </w:tcPr>
          <w:p w14:paraId="2D033826" w14:textId="104DF6D4" w:rsidR="00F21355" w:rsidRPr="00062C96" w:rsidRDefault="00F21355" w:rsidP="00180291">
            <w:pPr>
              <w:pStyle w:val="TableText"/>
              <w:rPr>
                <w:sz w:val="20"/>
                <w:szCs w:val="20"/>
              </w:rPr>
            </w:pPr>
            <w:r w:rsidRPr="00062C96">
              <w:rPr>
                <w:sz w:val="20"/>
                <w:szCs w:val="20"/>
              </w:rPr>
              <w:t>1/12/23</w:t>
            </w:r>
          </w:p>
        </w:tc>
        <w:tc>
          <w:tcPr>
            <w:tcW w:w="1984" w:type="dxa"/>
          </w:tcPr>
          <w:p w14:paraId="6F8DD0D6" w14:textId="61E0E6C5" w:rsidR="00F21355" w:rsidRPr="00062C96" w:rsidRDefault="00F21355" w:rsidP="00180291">
            <w:pPr>
              <w:pStyle w:val="TableText"/>
              <w:rPr>
                <w:sz w:val="20"/>
                <w:szCs w:val="20"/>
              </w:rPr>
            </w:pPr>
            <w:r w:rsidRPr="00062C96">
              <w:rPr>
                <w:sz w:val="20"/>
                <w:szCs w:val="20"/>
              </w:rPr>
              <w:t>Chris Dollimore</w:t>
            </w:r>
          </w:p>
        </w:tc>
        <w:tc>
          <w:tcPr>
            <w:tcW w:w="3880" w:type="dxa"/>
          </w:tcPr>
          <w:p w14:paraId="2E918313" w14:textId="724602BA" w:rsidR="00F21355" w:rsidRPr="00062C96" w:rsidRDefault="00F21355" w:rsidP="00180291">
            <w:pPr>
              <w:pStyle w:val="TableText"/>
              <w:jc w:val="left"/>
              <w:rPr>
                <w:sz w:val="20"/>
                <w:szCs w:val="20"/>
              </w:rPr>
            </w:pPr>
            <w:r w:rsidRPr="00062C96">
              <w:rPr>
                <w:sz w:val="20"/>
                <w:szCs w:val="20"/>
              </w:rPr>
              <w:t>Review for Draft version to be released.</w:t>
            </w:r>
          </w:p>
        </w:tc>
      </w:tr>
      <w:tr w:rsidR="004706B7" w:rsidRPr="00F03DD4" w14:paraId="30F19A40" w14:textId="77777777" w:rsidTr="00640F0B">
        <w:trPr>
          <w:cantSplit/>
          <w:trHeight w:val="240"/>
          <w:jc w:val="center"/>
        </w:trPr>
        <w:tc>
          <w:tcPr>
            <w:tcW w:w="988" w:type="dxa"/>
          </w:tcPr>
          <w:p w14:paraId="7B6A4201" w14:textId="3C67503D" w:rsidR="004706B7" w:rsidRPr="00CE4A01" w:rsidRDefault="004706B7" w:rsidP="00180291">
            <w:pPr>
              <w:pStyle w:val="TableText"/>
              <w:rPr>
                <w:sz w:val="20"/>
                <w:szCs w:val="20"/>
              </w:rPr>
            </w:pPr>
            <w:r w:rsidRPr="00CE4A01">
              <w:rPr>
                <w:sz w:val="20"/>
                <w:szCs w:val="20"/>
              </w:rPr>
              <w:t>0.5</w:t>
            </w:r>
          </w:p>
        </w:tc>
        <w:tc>
          <w:tcPr>
            <w:tcW w:w="1701" w:type="dxa"/>
          </w:tcPr>
          <w:p w14:paraId="36731627" w14:textId="3EA185F7" w:rsidR="004706B7" w:rsidRPr="00CE4A01" w:rsidRDefault="00F14807" w:rsidP="00180291">
            <w:pPr>
              <w:pStyle w:val="TableText"/>
              <w:rPr>
                <w:sz w:val="20"/>
                <w:szCs w:val="20"/>
              </w:rPr>
            </w:pPr>
            <w:r w:rsidRPr="00CE4A01">
              <w:rPr>
                <w:sz w:val="20"/>
                <w:szCs w:val="20"/>
              </w:rPr>
              <w:t>14</w:t>
            </w:r>
            <w:r w:rsidR="004706B7" w:rsidRPr="00CE4A01">
              <w:rPr>
                <w:sz w:val="20"/>
                <w:szCs w:val="20"/>
              </w:rPr>
              <w:t>/12/23</w:t>
            </w:r>
          </w:p>
        </w:tc>
        <w:tc>
          <w:tcPr>
            <w:tcW w:w="1984" w:type="dxa"/>
          </w:tcPr>
          <w:p w14:paraId="78259E52" w14:textId="0B9726DA" w:rsidR="004706B7" w:rsidRPr="00CE4A01" w:rsidRDefault="004706B7" w:rsidP="00180291">
            <w:pPr>
              <w:pStyle w:val="TableText"/>
              <w:rPr>
                <w:sz w:val="20"/>
                <w:szCs w:val="20"/>
              </w:rPr>
            </w:pPr>
            <w:r w:rsidRPr="00CE4A01">
              <w:rPr>
                <w:sz w:val="20"/>
                <w:szCs w:val="20"/>
              </w:rPr>
              <w:t>Asif Maruf</w:t>
            </w:r>
          </w:p>
        </w:tc>
        <w:tc>
          <w:tcPr>
            <w:tcW w:w="3880" w:type="dxa"/>
          </w:tcPr>
          <w:p w14:paraId="66FC7F94" w14:textId="77777777" w:rsidR="00373C89" w:rsidRPr="00CE4A01" w:rsidRDefault="00373C89" w:rsidP="00180291">
            <w:pPr>
              <w:pStyle w:val="TableText"/>
              <w:jc w:val="left"/>
              <w:rPr>
                <w:sz w:val="20"/>
                <w:szCs w:val="20"/>
              </w:rPr>
            </w:pPr>
            <w:r w:rsidRPr="00CE4A01">
              <w:rPr>
                <w:sz w:val="20"/>
                <w:szCs w:val="20"/>
              </w:rPr>
              <w:t>Updated in line with DCC feedback</w:t>
            </w:r>
            <w:r w:rsidR="00BF611D" w:rsidRPr="00CE4A01">
              <w:rPr>
                <w:sz w:val="20"/>
                <w:szCs w:val="20"/>
              </w:rPr>
              <w:t>:</w:t>
            </w:r>
          </w:p>
          <w:p w14:paraId="51ECA2D2" w14:textId="61DF8A4A" w:rsidR="00BF611D" w:rsidRPr="00CE4A01" w:rsidRDefault="00BF611D" w:rsidP="00616E85">
            <w:pPr>
              <w:pStyle w:val="01TEFBullet"/>
              <w:rPr>
                <w:rFonts w:eastAsia="Times New Roman" w:cs="Sendnya"/>
                <w:sz w:val="20"/>
                <w:szCs w:val="20"/>
              </w:rPr>
            </w:pPr>
            <w:r w:rsidRPr="00CE4A01">
              <w:rPr>
                <w:rFonts w:eastAsia="Times New Roman" w:cs="Sendnya"/>
                <w:sz w:val="20"/>
                <w:szCs w:val="20"/>
              </w:rPr>
              <w:t xml:space="preserve">Section </w:t>
            </w:r>
            <w:r w:rsidRPr="00CE4A01">
              <w:rPr>
                <w:rFonts w:eastAsia="Times New Roman" w:cs="Sendnya"/>
                <w:sz w:val="20"/>
                <w:szCs w:val="20"/>
              </w:rPr>
              <w:fldChar w:fldCharType="begin"/>
            </w:r>
            <w:r w:rsidRPr="00CE4A01">
              <w:rPr>
                <w:rFonts w:eastAsia="Times New Roman" w:cs="Sendnya"/>
                <w:sz w:val="20"/>
                <w:szCs w:val="20"/>
              </w:rPr>
              <w:instrText xml:space="preserve"> REF _Ref153440523 \r \h </w:instrText>
            </w:r>
            <w:r w:rsidR="00B466B1" w:rsidRPr="00CE4A01">
              <w:rPr>
                <w:rFonts w:eastAsia="Times New Roman" w:cs="Sendnya"/>
                <w:sz w:val="20"/>
                <w:szCs w:val="20"/>
              </w:rPr>
              <w:instrText xml:space="preserve"> \* MERGEFORMAT </w:instrText>
            </w:r>
            <w:r w:rsidRPr="00CE4A01">
              <w:rPr>
                <w:rFonts w:eastAsia="Times New Roman" w:cs="Sendnya"/>
                <w:sz w:val="20"/>
                <w:szCs w:val="20"/>
              </w:rPr>
            </w:r>
            <w:r w:rsidRPr="00CE4A01">
              <w:rPr>
                <w:rFonts w:eastAsia="Times New Roman" w:cs="Sendnya"/>
                <w:sz w:val="20"/>
                <w:szCs w:val="20"/>
              </w:rPr>
              <w:fldChar w:fldCharType="separate"/>
            </w:r>
            <w:r w:rsidR="00D66729">
              <w:rPr>
                <w:rFonts w:eastAsia="Times New Roman" w:cs="Sendnya"/>
                <w:sz w:val="20"/>
                <w:szCs w:val="20"/>
              </w:rPr>
              <w:t>1.6</w:t>
            </w:r>
            <w:r w:rsidRPr="00CE4A01">
              <w:rPr>
                <w:rFonts w:eastAsia="Times New Roman" w:cs="Sendnya"/>
                <w:sz w:val="20"/>
                <w:szCs w:val="20"/>
              </w:rPr>
              <w:fldChar w:fldCharType="end"/>
            </w:r>
            <w:r w:rsidR="00C34D33" w:rsidRPr="00CE4A01">
              <w:rPr>
                <w:rFonts w:eastAsia="Times New Roman" w:cs="Sendnya"/>
                <w:sz w:val="20"/>
                <w:szCs w:val="20"/>
              </w:rPr>
              <w:t xml:space="preserve">, </w:t>
            </w:r>
            <w:r w:rsidR="00327EBC" w:rsidRPr="00CE4A01">
              <w:rPr>
                <w:rFonts w:eastAsia="Times New Roman" w:cs="Sendnya"/>
                <w:sz w:val="20"/>
                <w:szCs w:val="20"/>
              </w:rPr>
              <w:fldChar w:fldCharType="begin"/>
            </w:r>
            <w:r w:rsidR="00327EBC" w:rsidRPr="00CE4A01">
              <w:rPr>
                <w:rFonts w:eastAsia="Times New Roman" w:cs="Sendnya"/>
                <w:sz w:val="20"/>
                <w:szCs w:val="20"/>
              </w:rPr>
              <w:instrText xml:space="preserve"> REF _Ref153442865 \r \h </w:instrText>
            </w:r>
            <w:r w:rsidR="00B466B1" w:rsidRPr="00CE4A01">
              <w:rPr>
                <w:rFonts w:eastAsia="Times New Roman" w:cs="Sendnya"/>
                <w:sz w:val="20"/>
                <w:szCs w:val="20"/>
              </w:rPr>
              <w:instrText xml:space="preserve"> \* MERGEFORMAT </w:instrText>
            </w:r>
            <w:r w:rsidR="00327EBC" w:rsidRPr="00CE4A01">
              <w:rPr>
                <w:rFonts w:eastAsia="Times New Roman" w:cs="Sendnya"/>
                <w:sz w:val="20"/>
                <w:szCs w:val="20"/>
              </w:rPr>
            </w:r>
            <w:r w:rsidR="00327EBC" w:rsidRPr="00CE4A01">
              <w:rPr>
                <w:rFonts w:eastAsia="Times New Roman" w:cs="Sendnya"/>
                <w:sz w:val="20"/>
                <w:szCs w:val="20"/>
              </w:rPr>
              <w:fldChar w:fldCharType="separate"/>
            </w:r>
            <w:r w:rsidR="00D66729">
              <w:rPr>
                <w:rFonts w:eastAsia="Times New Roman" w:cs="Sendnya"/>
                <w:sz w:val="20"/>
                <w:szCs w:val="20"/>
              </w:rPr>
              <w:t>2.6</w:t>
            </w:r>
            <w:r w:rsidR="00327EBC" w:rsidRPr="00CE4A01">
              <w:rPr>
                <w:rFonts w:eastAsia="Times New Roman" w:cs="Sendnya"/>
                <w:sz w:val="20"/>
                <w:szCs w:val="20"/>
              </w:rPr>
              <w:fldChar w:fldCharType="end"/>
            </w:r>
            <w:r w:rsidR="00C651B0" w:rsidRPr="00CE4A01">
              <w:rPr>
                <w:rFonts w:eastAsia="Times New Roman" w:cs="Sendnya"/>
                <w:sz w:val="20"/>
                <w:szCs w:val="20"/>
              </w:rPr>
              <w:t xml:space="preserve">, </w:t>
            </w:r>
            <w:r w:rsidR="005165E1" w:rsidRPr="00CE4A01">
              <w:rPr>
                <w:rFonts w:eastAsia="Times New Roman" w:cs="Sendnya"/>
                <w:sz w:val="20"/>
                <w:szCs w:val="20"/>
              </w:rPr>
              <w:fldChar w:fldCharType="begin"/>
            </w:r>
            <w:r w:rsidR="005165E1" w:rsidRPr="00CE4A01">
              <w:rPr>
                <w:rFonts w:eastAsia="Times New Roman" w:cs="Sendnya"/>
                <w:sz w:val="20"/>
                <w:szCs w:val="20"/>
              </w:rPr>
              <w:instrText xml:space="preserve"> REF _Ref153442894 \r \h </w:instrText>
            </w:r>
            <w:r w:rsidR="00B466B1" w:rsidRPr="00CE4A01">
              <w:rPr>
                <w:rFonts w:eastAsia="Times New Roman" w:cs="Sendnya"/>
                <w:sz w:val="20"/>
                <w:szCs w:val="20"/>
              </w:rPr>
              <w:instrText xml:space="preserve"> \* MERGEFORMAT </w:instrText>
            </w:r>
            <w:r w:rsidR="005165E1" w:rsidRPr="00CE4A01">
              <w:rPr>
                <w:rFonts w:eastAsia="Times New Roman" w:cs="Sendnya"/>
                <w:sz w:val="20"/>
                <w:szCs w:val="20"/>
              </w:rPr>
            </w:r>
            <w:r w:rsidR="005165E1" w:rsidRPr="00CE4A01">
              <w:rPr>
                <w:rFonts w:eastAsia="Times New Roman" w:cs="Sendnya"/>
                <w:sz w:val="20"/>
                <w:szCs w:val="20"/>
              </w:rPr>
              <w:fldChar w:fldCharType="separate"/>
            </w:r>
            <w:r w:rsidR="00D66729">
              <w:rPr>
                <w:rFonts w:eastAsia="Times New Roman" w:cs="Sendnya"/>
                <w:sz w:val="20"/>
                <w:szCs w:val="20"/>
              </w:rPr>
              <w:t>2.7.2.2.1</w:t>
            </w:r>
            <w:r w:rsidR="005165E1" w:rsidRPr="00CE4A01">
              <w:rPr>
                <w:rFonts w:eastAsia="Times New Roman" w:cs="Sendnya"/>
                <w:sz w:val="20"/>
                <w:szCs w:val="20"/>
              </w:rPr>
              <w:fldChar w:fldCharType="end"/>
            </w:r>
            <w:r w:rsidR="00C651B0" w:rsidRPr="00CE4A01">
              <w:rPr>
                <w:rFonts w:eastAsia="Times New Roman" w:cs="Sendnya"/>
                <w:sz w:val="20"/>
                <w:szCs w:val="20"/>
              </w:rPr>
              <w:t xml:space="preserve"> an</w:t>
            </w:r>
            <w:r w:rsidR="00313B15" w:rsidRPr="00CE4A01">
              <w:rPr>
                <w:rFonts w:eastAsia="Times New Roman" w:cs="Sendnya"/>
                <w:sz w:val="20"/>
                <w:szCs w:val="20"/>
              </w:rPr>
              <w:t xml:space="preserve">d </w:t>
            </w:r>
            <w:r w:rsidR="008E6343" w:rsidRPr="00CE4A01">
              <w:rPr>
                <w:rFonts w:eastAsia="Times New Roman" w:cs="Sendnya"/>
                <w:sz w:val="20"/>
                <w:szCs w:val="20"/>
              </w:rPr>
              <w:fldChar w:fldCharType="begin"/>
            </w:r>
            <w:r w:rsidR="008E6343" w:rsidRPr="00CE4A01">
              <w:rPr>
                <w:rFonts w:eastAsia="Times New Roman" w:cs="Sendnya"/>
                <w:sz w:val="20"/>
                <w:szCs w:val="20"/>
              </w:rPr>
              <w:instrText xml:space="preserve"> REF _Ref155185879 \r \h </w:instrText>
            </w:r>
            <w:r w:rsidR="00B466B1" w:rsidRPr="00CE4A01">
              <w:rPr>
                <w:rFonts w:eastAsia="Times New Roman" w:cs="Sendnya"/>
                <w:sz w:val="20"/>
                <w:szCs w:val="20"/>
              </w:rPr>
              <w:instrText xml:space="preserve"> \* MERGEFORMAT </w:instrText>
            </w:r>
            <w:r w:rsidR="008E6343" w:rsidRPr="00CE4A01">
              <w:rPr>
                <w:rFonts w:eastAsia="Times New Roman" w:cs="Sendnya"/>
                <w:sz w:val="20"/>
                <w:szCs w:val="20"/>
              </w:rPr>
            </w:r>
            <w:r w:rsidR="008E6343" w:rsidRPr="00CE4A01">
              <w:rPr>
                <w:rFonts w:eastAsia="Times New Roman" w:cs="Sendnya"/>
                <w:sz w:val="20"/>
                <w:szCs w:val="20"/>
              </w:rPr>
              <w:fldChar w:fldCharType="separate"/>
            </w:r>
            <w:r w:rsidR="00D66729">
              <w:rPr>
                <w:rFonts w:eastAsia="Times New Roman" w:cs="Sendnya"/>
                <w:sz w:val="20"/>
                <w:szCs w:val="20"/>
              </w:rPr>
              <w:t>2.12</w:t>
            </w:r>
            <w:r w:rsidR="008E6343" w:rsidRPr="00CE4A01">
              <w:rPr>
                <w:rFonts w:eastAsia="Times New Roman" w:cs="Sendnya"/>
                <w:sz w:val="20"/>
                <w:szCs w:val="20"/>
              </w:rPr>
              <w:fldChar w:fldCharType="end"/>
            </w:r>
            <w:r w:rsidRPr="00CE4A01">
              <w:rPr>
                <w:rFonts w:eastAsia="Times New Roman" w:cs="Sendnya"/>
                <w:sz w:val="20"/>
                <w:szCs w:val="20"/>
              </w:rPr>
              <w:t xml:space="preserve"> – </w:t>
            </w:r>
            <w:r w:rsidR="005165E1" w:rsidRPr="00CE4A01">
              <w:rPr>
                <w:rFonts w:eastAsia="Times New Roman" w:cs="Sendnya"/>
                <w:sz w:val="20"/>
                <w:szCs w:val="20"/>
              </w:rPr>
              <w:t>removed ambiguity in relation to the use of</w:t>
            </w:r>
            <w:r w:rsidR="00580605" w:rsidRPr="00CE4A01">
              <w:rPr>
                <w:rFonts w:eastAsia="Times New Roman" w:cs="Sendnya"/>
                <w:sz w:val="20"/>
                <w:szCs w:val="20"/>
              </w:rPr>
              <w:t xml:space="preserve"> the</w:t>
            </w:r>
            <w:r w:rsidR="00A66426" w:rsidRPr="00CE4A01">
              <w:rPr>
                <w:rFonts w:eastAsia="Times New Roman" w:cs="Sendnya"/>
                <w:sz w:val="20"/>
                <w:szCs w:val="20"/>
              </w:rPr>
              <w:t xml:space="preserve"> </w:t>
            </w:r>
            <w:r w:rsidR="003A7BA6" w:rsidRPr="00CE4A01">
              <w:rPr>
                <w:rFonts w:eastAsia="Times New Roman" w:cs="Sendnya"/>
                <w:sz w:val="20"/>
                <w:szCs w:val="20"/>
              </w:rPr>
              <w:t>pub/sub model between Telefónica and the DSP</w:t>
            </w:r>
            <w:r w:rsidR="00184EFB" w:rsidRPr="00CE4A01">
              <w:rPr>
                <w:rFonts w:eastAsia="Times New Roman" w:cs="Sendnya"/>
                <w:sz w:val="20"/>
                <w:szCs w:val="20"/>
              </w:rPr>
              <w:t xml:space="preserve">. </w:t>
            </w:r>
            <w:r w:rsidR="008624EB" w:rsidRPr="00CE4A01">
              <w:rPr>
                <w:rFonts w:eastAsia="Times New Roman" w:cs="Sendnya"/>
                <w:sz w:val="20"/>
                <w:szCs w:val="20"/>
              </w:rPr>
              <w:t>An</w:t>
            </w:r>
            <w:r w:rsidR="00184EFB" w:rsidRPr="00CE4A01">
              <w:rPr>
                <w:rFonts w:eastAsia="Times New Roman" w:cs="Sendnya"/>
                <w:sz w:val="20"/>
                <w:szCs w:val="20"/>
              </w:rPr>
              <w:t xml:space="preserve"> API</w:t>
            </w:r>
            <w:r w:rsidR="008624EB" w:rsidRPr="00CE4A01">
              <w:rPr>
                <w:rFonts w:eastAsia="Times New Roman" w:cs="Sendnya"/>
                <w:sz w:val="20"/>
                <w:szCs w:val="20"/>
              </w:rPr>
              <w:t xml:space="preserve"> based</w:t>
            </w:r>
            <w:r w:rsidR="00184EFB" w:rsidRPr="00CE4A01">
              <w:rPr>
                <w:rFonts w:eastAsia="Times New Roman" w:cs="Sendnya"/>
                <w:sz w:val="20"/>
                <w:szCs w:val="20"/>
              </w:rPr>
              <w:t xml:space="preserve"> interface will be used.</w:t>
            </w:r>
          </w:p>
          <w:p w14:paraId="28A3A75F" w14:textId="5B547E07" w:rsidR="00B9444B" w:rsidRPr="00853651" w:rsidRDefault="00B9444B" w:rsidP="007A7801">
            <w:pPr>
              <w:pStyle w:val="01TEFBullet"/>
              <w:rPr>
                <w:rFonts w:eastAsia="Times New Roman" w:cs="Sendnya"/>
                <w:sz w:val="20"/>
                <w:szCs w:val="20"/>
              </w:rPr>
            </w:pPr>
            <w:r w:rsidRPr="00CE4A01">
              <w:rPr>
                <w:rFonts w:eastAsia="Times New Roman" w:cs="Sendnya"/>
                <w:sz w:val="20"/>
                <w:szCs w:val="20"/>
              </w:rPr>
              <w:t xml:space="preserve">Section </w:t>
            </w:r>
            <w:r w:rsidRPr="00853651">
              <w:rPr>
                <w:rFonts w:eastAsia="Times New Roman" w:cs="Sendnya"/>
                <w:sz w:val="20"/>
                <w:szCs w:val="20"/>
              </w:rPr>
              <w:fldChar w:fldCharType="begin"/>
            </w:r>
            <w:r w:rsidRPr="00CE4A01">
              <w:rPr>
                <w:rFonts w:eastAsia="Times New Roman" w:cs="Sendnya"/>
                <w:sz w:val="20"/>
                <w:szCs w:val="20"/>
              </w:rPr>
              <w:instrText xml:space="preserve"> REF _Ref153440696 \r \h </w:instrText>
            </w:r>
            <w:r w:rsidR="007A7801" w:rsidRPr="00CE4A01">
              <w:rPr>
                <w:rFonts w:eastAsia="Times New Roman" w:cs="Sendnya"/>
                <w:sz w:val="20"/>
                <w:szCs w:val="20"/>
              </w:rPr>
              <w:instrText xml:space="preserve"> \* MERGEFORMAT </w:instrText>
            </w:r>
            <w:r w:rsidRPr="00853651">
              <w:rPr>
                <w:rFonts w:eastAsia="Times New Roman" w:cs="Sendnya"/>
                <w:sz w:val="20"/>
                <w:szCs w:val="20"/>
              </w:rPr>
            </w:r>
            <w:r w:rsidRPr="00853651">
              <w:rPr>
                <w:rFonts w:eastAsia="Times New Roman" w:cs="Sendnya"/>
                <w:sz w:val="20"/>
                <w:szCs w:val="20"/>
              </w:rPr>
              <w:fldChar w:fldCharType="separate"/>
            </w:r>
            <w:r w:rsidR="00D66729">
              <w:rPr>
                <w:rFonts w:eastAsia="Times New Roman" w:cs="Sendnya"/>
                <w:sz w:val="20"/>
                <w:szCs w:val="20"/>
              </w:rPr>
              <w:t>6.2</w:t>
            </w:r>
            <w:r w:rsidRPr="00853651">
              <w:rPr>
                <w:rFonts w:eastAsia="Times New Roman" w:cs="Sendnya"/>
                <w:sz w:val="20"/>
                <w:szCs w:val="20"/>
              </w:rPr>
              <w:fldChar w:fldCharType="end"/>
            </w:r>
            <w:r w:rsidR="00103B6C" w:rsidRPr="00853651">
              <w:rPr>
                <w:rFonts w:eastAsia="Times New Roman" w:cs="Sendnya"/>
                <w:sz w:val="20"/>
                <w:szCs w:val="20"/>
              </w:rPr>
              <w:t>: Clarified zonal redundancy approach</w:t>
            </w:r>
            <w:r w:rsidR="00F9595E" w:rsidRPr="00853651">
              <w:rPr>
                <w:rFonts w:eastAsia="Times New Roman" w:cs="Sendnya"/>
                <w:sz w:val="20"/>
                <w:szCs w:val="20"/>
              </w:rPr>
              <w:t xml:space="preserve">. Microsoft Azure provides the ability to </w:t>
            </w:r>
            <w:r w:rsidR="00B25803" w:rsidRPr="00853651">
              <w:rPr>
                <w:rFonts w:eastAsia="Times New Roman" w:cs="Sendnya"/>
                <w:sz w:val="20"/>
                <w:szCs w:val="20"/>
              </w:rPr>
              <w:t>shut</w:t>
            </w:r>
            <w:r w:rsidR="007A7801" w:rsidRPr="00853651">
              <w:rPr>
                <w:rFonts w:eastAsia="Times New Roman" w:cs="Sendnya"/>
                <w:sz w:val="20"/>
                <w:szCs w:val="20"/>
              </w:rPr>
              <w:t xml:space="preserve"> down services running in a specific zone which can be leveraged as part of BCDR testing.</w:t>
            </w:r>
          </w:p>
          <w:p w14:paraId="5637ACEB" w14:textId="1AFEC4BA" w:rsidR="007A7801" w:rsidRPr="00853651" w:rsidRDefault="007A7801" w:rsidP="00F14807">
            <w:pPr>
              <w:pStyle w:val="TableText"/>
              <w:jc w:val="left"/>
              <w:rPr>
                <w:sz w:val="20"/>
                <w:szCs w:val="20"/>
              </w:rPr>
            </w:pPr>
            <w:r w:rsidRPr="00853651">
              <w:rPr>
                <w:sz w:val="20"/>
                <w:szCs w:val="20"/>
              </w:rPr>
              <w:t xml:space="preserve">Section </w:t>
            </w:r>
            <w:r w:rsidRPr="00853651">
              <w:rPr>
                <w:sz w:val="20"/>
                <w:szCs w:val="20"/>
              </w:rPr>
              <w:fldChar w:fldCharType="begin"/>
            </w:r>
            <w:r w:rsidRPr="00CE4A01">
              <w:rPr>
                <w:sz w:val="20"/>
                <w:szCs w:val="20"/>
              </w:rPr>
              <w:instrText xml:space="preserve"> REF _Ref145424225 \r \h  \* MERGEFORMAT </w:instrText>
            </w:r>
            <w:r w:rsidRPr="00853651">
              <w:rPr>
                <w:sz w:val="20"/>
                <w:szCs w:val="20"/>
              </w:rPr>
            </w:r>
            <w:r w:rsidRPr="00853651">
              <w:rPr>
                <w:sz w:val="20"/>
                <w:szCs w:val="20"/>
              </w:rPr>
              <w:fldChar w:fldCharType="separate"/>
            </w:r>
            <w:r w:rsidR="00D66729">
              <w:rPr>
                <w:sz w:val="20"/>
                <w:szCs w:val="20"/>
              </w:rPr>
              <w:t>8.1.2</w:t>
            </w:r>
            <w:r w:rsidRPr="00853651">
              <w:rPr>
                <w:sz w:val="20"/>
                <w:szCs w:val="20"/>
              </w:rPr>
              <w:fldChar w:fldCharType="end"/>
            </w:r>
            <w:r w:rsidRPr="00853651">
              <w:rPr>
                <w:sz w:val="20"/>
                <w:szCs w:val="20"/>
              </w:rPr>
              <w:t xml:space="preserve"> updated to clarify postcode proximity check process.</w:t>
            </w:r>
          </w:p>
        </w:tc>
      </w:tr>
      <w:tr w:rsidR="00B80EDE" w:rsidRPr="00F03DD4" w14:paraId="75F9544C" w14:textId="77777777" w:rsidTr="00640F0B">
        <w:trPr>
          <w:cantSplit/>
          <w:trHeight w:val="240"/>
          <w:jc w:val="center"/>
        </w:trPr>
        <w:tc>
          <w:tcPr>
            <w:tcW w:w="988" w:type="dxa"/>
          </w:tcPr>
          <w:p w14:paraId="0D493350" w14:textId="0694D5D4" w:rsidR="00B80EDE" w:rsidRPr="00B80EDE" w:rsidRDefault="00B80EDE" w:rsidP="00180291">
            <w:pPr>
              <w:pStyle w:val="TableText"/>
              <w:rPr>
                <w:sz w:val="20"/>
                <w:szCs w:val="20"/>
              </w:rPr>
            </w:pPr>
            <w:r>
              <w:rPr>
                <w:sz w:val="20"/>
                <w:szCs w:val="20"/>
              </w:rPr>
              <w:t>0.6</w:t>
            </w:r>
          </w:p>
        </w:tc>
        <w:tc>
          <w:tcPr>
            <w:tcW w:w="1701" w:type="dxa"/>
          </w:tcPr>
          <w:p w14:paraId="4C422CD3" w14:textId="5E118B29" w:rsidR="00B80EDE" w:rsidRPr="00B80EDE" w:rsidRDefault="00DC0F03" w:rsidP="00180291">
            <w:pPr>
              <w:pStyle w:val="TableText"/>
              <w:rPr>
                <w:sz w:val="20"/>
                <w:szCs w:val="20"/>
              </w:rPr>
            </w:pPr>
            <w:r>
              <w:rPr>
                <w:sz w:val="20"/>
                <w:szCs w:val="20"/>
              </w:rPr>
              <w:t>1</w:t>
            </w:r>
            <w:r w:rsidR="004438EB">
              <w:rPr>
                <w:sz w:val="20"/>
                <w:szCs w:val="20"/>
              </w:rPr>
              <w:t>4/3/</w:t>
            </w:r>
            <w:r w:rsidR="00945223">
              <w:rPr>
                <w:sz w:val="20"/>
                <w:szCs w:val="20"/>
              </w:rPr>
              <w:t>24</w:t>
            </w:r>
          </w:p>
        </w:tc>
        <w:tc>
          <w:tcPr>
            <w:tcW w:w="1984" w:type="dxa"/>
          </w:tcPr>
          <w:p w14:paraId="21BE6D4D" w14:textId="3477E7FA" w:rsidR="00B80EDE" w:rsidRPr="00B80EDE" w:rsidRDefault="0052361A" w:rsidP="00180291">
            <w:pPr>
              <w:pStyle w:val="TableText"/>
              <w:rPr>
                <w:sz w:val="20"/>
                <w:szCs w:val="20"/>
              </w:rPr>
            </w:pPr>
            <w:r>
              <w:rPr>
                <w:sz w:val="20"/>
                <w:szCs w:val="20"/>
              </w:rPr>
              <w:t>Asif Maruf</w:t>
            </w:r>
          </w:p>
        </w:tc>
        <w:tc>
          <w:tcPr>
            <w:tcW w:w="3880" w:type="dxa"/>
          </w:tcPr>
          <w:p w14:paraId="2173E3DD" w14:textId="0A249352" w:rsidR="00B80EDE" w:rsidRPr="00B80EDE" w:rsidRDefault="0052361A" w:rsidP="00180291">
            <w:pPr>
              <w:pStyle w:val="TableText"/>
              <w:jc w:val="left"/>
              <w:rPr>
                <w:sz w:val="20"/>
                <w:szCs w:val="20"/>
              </w:rPr>
            </w:pPr>
            <w:r>
              <w:rPr>
                <w:sz w:val="20"/>
                <w:szCs w:val="20"/>
              </w:rPr>
              <w:t>Updates following DCC feedback</w:t>
            </w:r>
          </w:p>
        </w:tc>
      </w:tr>
      <w:tr w:rsidR="00DC0F03" w:rsidRPr="00F03DD4" w14:paraId="08640A7B" w14:textId="77777777" w:rsidTr="00640F0B">
        <w:trPr>
          <w:cantSplit/>
          <w:trHeight w:val="240"/>
          <w:jc w:val="center"/>
        </w:trPr>
        <w:tc>
          <w:tcPr>
            <w:tcW w:w="988" w:type="dxa"/>
          </w:tcPr>
          <w:p w14:paraId="3BBD7E3A" w14:textId="62149629" w:rsidR="00DC0F03" w:rsidRDefault="004438EB" w:rsidP="00180291">
            <w:pPr>
              <w:pStyle w:val="TableText"/>
              <w:rPr>
                <w:sz w:val="20"/>
                <w:szCs w:val="20"/>
              </w:rPr>
            </w:pPr>
            <w:r>
              <w:rPr>
                <w:sz w:val="20"/>
                <w:szCs w:val="20"/>
              </w:rPr>
              <w:t>0.7</w:t>
            </w:r>
          </w:p>
        </w:tc>
        <w:tc>
          <w:tcPr>
            <w:tcW w:w="1701" w:type="dxa"/>
          </w:tcPr>
          <w:p w14:paraId="6FA057A6" w14:textId="017783AB" w:rsidR="00DC0F03" w:rsidRPr="00B80EDE" w:rsidRDefault="00945223" w:rsidP="00180291">
            <w:pPr>
              <w:pStyle w:val="TableText"/>
              <w:rPr>
                <w:sz w:val="20"/>
                <w:szCs w:val="20"/>
              </w:rPr>
            </w:pPr>
            <w:r>
              <w:rPr>
                <w:sz w:val="20"/>
                <w:szCs w:val="20"/>
              </w:rPr>
              <w:t>16/4/24</w:t>
            </w:r>
          </w:p>
        </w:tc>
        <w:tc>
          <w:tcPr>
            <w:tcW w:w="1984" w:type="dxa"/>
          </w:tcPr>
          <w:p w14:paraId="754F80AD" w14:textId="2EF6A034" w:rsidR="00DC0F03" w:rsidRDefault="00945223" w:rsidP="00180291">
            <w:pPr>
              <w:pStyle w:val="TableText"/>
              <w:rPr>
                <w:sz w:val="20"/>
                <w:szCs w:val="20"/>
              </w:rPr>
            </w:pPr>
            <w:r>
              <w:rPr>
                <w:sz w:val="20"/>
                <w:szCs w:val="20"/>
              </w:rPr>
              <w:t>Asif Maruf</w:t>
            </w:r>
          </w:p>
        </w:tc>
        <w:tc>
          <w:tcPr>
            <w:tcW w:w="3880" w:type="dxa"/>
          </w:tcPr>
          <w:p w14:paraId="060852FB" w14:textId="0F9AD0BF" w:rsidR="00DC0F03" w:rsidRDefault="00945223" w:rsidP="00180291">
            <w:pPr>
              <w:pStyle w:val="TableText"/>
              <w:jc w:val="left"/>
              <w:rPr>
                <w:sz w:val="20"/>
                <w:szCs w:val="20"/>
              </w:rPr>
            </w:pPr>
            <w:r>
              <w:rPr>
                <w:sz w:val="20"/>
                <w:szCs w:val="20"/>
              </w:rPr>
              <w:t>Updates following feedback from Service Management and the DCC.</w:t>
            </w:r>
          </w:p>
        </w:tc>
      </w:tr>
      <w:tr w:rsidR="00810D24" w:rsidRPr="00F03DD4" w14:paraId="2F198B2D" w14:textId="77777777" w:rsidTr="00640F0B">
        <w:trPr>
          <w:cantSplit/>
          <w:trHeight w:val="240"/>
          <w:jc w:val="center"/>
        </w:trPr>
        <w:tc>
          <w:tcPr>
            <w:tcW w:w="988" w:type="dxa"/>
          </w:tcPr>
          <w:p w14:paraId="0AEFEEE8" w14:textId="30977B70" w:rsidR="00810D24" w:rsidDel="004438EB" w:rsidRDefault="00810D24" w:rsidP="00180291">
            <w:pPr>
              <w:pStyle w:val="TableText"/>
              <w:rPr>
                <w:sz w:val="20"/>
                <w:szCs w:val="20"/>
              </w:rPr>
            </w:pPr>
            <w:r>
              <w:rPr>
                <w:sz w:val="20"/>
                <w:szCs w:val="20"/>
              </w:rPr>
              <w:t>1.0</w:t>
            </w:r>
          </w:p>
        </w:tc>
        <w:tc>
          <w:tcPr>
            <w:tcW w:w="1701" w:type="dxa"/>
          </w:tcPr>
          <w:p w14:paraId="31ACFD91" w14:textId="6ABC16B7" w:rsidR="00810D24" w:rsidRDefault="002938E6" w:rsidP="00180291">
            <w:pPr>
              <w:pStyle w:val="TableText"/>
              <w:rPr>
                <w:sz w:val="20"/>
                <w:szCs w:val="20"/>
              </w:rPr>
            </w:pPr>
            <w:r>
              <w:rPr>
                <w:sz w:val="20"/>
                <w:szCs w:val="20"/>
              </w:rPr>
              <w:t>10/4/24</w:t>
            </w:r>
          </w:p>
        </w:tc>
        <w:tc>
          <w:tcPr>
            <w:tcW w:w="1984" w:type="dxa"/>
          </w:tcPr>
          <w:p w14:paraId="548881DC" w14:textId="5462516F" w:rsidR="00810D24" w:rsidRDefault="002938E6" w:rsidP="00180291">
            <w:pPr>
              <w:pStyle w:val="TableText"/>
              <w:rPr>
                <w:sz w:val="20"/>
                <w:szCs w:val="20"/>
              </w:rPr>
            </w:pPr>
            <w:r>
              <w:rPr>
                <w:sz w:val="20"/>
                <w:szCs w:val="20"/>
              </w:rPr>
              <w:t>Chris Dollimore</w:t>
            </w:r>
          </w:p>
        </w:tc>
        <w:tc>
          <w:tcPr>
            <w:tcW w:w="3880" w:type="dxa"/>
          </w:tcPr>
          <w:p w14:paraId="13EABB21" w14:textId="752AFB91" w:rsidR="00810D24" w:rsidRDefault="002938E6" w:rsidP="00180291">
            <w:pPr>
              <w:pStyle w:val="TableText"/>
              <w:jc w:val="left"/>
              <w:rPr>
                <w:sz w:val="20"/>
                <w:szCs w:val="20"/>
              </w:rPr>
            </w:pPr>
            <w:r>
              <w:rPr>
                <w:sz w:val="20"/>
                <w:szCs w:val="20"/>
              </w:rPr>
              <w:t>Approved for release to DCC.</w:t>
            </w:r>
          </w:p>
        </w:tc>
      </w:tr>
      <w:tr w:rsidR="00A31737" w:rsidRPr="00F03DD4" w14:paraId="69DD3A72" w14:textId="77777777" w:rsidTr="00640F0B">
        <w:trPr>
          <w:cantSplit/>
          <w:trHeight w:val="240"/>
          <w:jc w:val="center"/>
        </w:trPr>
        <w:tc>
          <w:tcPr>
            <w:tcW w:w="988" w:type="dxa"/>
          </w:tcPr>
          <w:p w14:paraId="5B4FBAAE" w14:textId="46354F1C" w:rsidR="00A31737" w:rsidRDefault="00A31737" w:rsidP="00180291">
            <w:pPr>
              <w:pStyle w:val="TableText"/>
              <w:rPr>
                <w:sz w:val="20"/>
                <w:szCs w:val="20"/>
              </w:rPr>
            </w:pPr>
            <w:r>
              <w:rPr>
                <w:sz w:val="20"/>
                <w:szCs w:val="20"/>
              </w:rPr>
              <w:t>1.1</w:t>
            </w:r>
          </w:p>
        </w:tc>
        <w:tc>
          <w:tcPr>
            <w:tcW w:w="1701" w:type="dxa"/>
          </w:tcPr>
          <w:p w14:paraId="1CB98F29" w14:textId="24806EE3" w:rsidR="00A31737" w:rsidRDefault="00A31737" w:rsidP="00180291">
            <w:pPr>
              <w:pStyle w:val="TableText"/>
              <w:rPr>
                <w:sz w:val="20"/>
                <w:szCs w:val="20"/>
              </w:rPr>
            </w:pPr>
            <w:r>
              <w:rPr>
                <w:sz w:val="20"/>
                <w:szCs w:val="20"/>
              </w:rPr>
              <w:t>30/5/24</w:t>
            </w:r>
          </w:p>
        </w:tc>
        <w:tc>
          <w:tcPr>
            <w:tcW w:w="1984" w:type="dxa"/>
          </w:tcPr>
          <w:p w14:paraId="15B5EB98" w14:textId="641A3D63" w:rsidR="00A31737" w:rsidRDefault="00A31737" w:rsidP="00180291">
            <w:pPr>
              <w:pStyle w:val="TableText"/>
              <w:rPr>
                <w:sz w:val="20"/>
                <w:szCs w:val="20"/>
              </w:rPr>
            </w:pPr>
            <w:r>
              <w:rPr>
                <w:sz w:val="20"/>
                <w:szCs w:val="20"/>
              </w:rPr>
              <w:t>Asif Maruf</w:t>
            </w:r>
          </w:p>
        </w:tc>
        <w:tc>
          <w:tcPr>
            <w:tcW w:w="3880" w:type="dxa"/>
          </w:tcPr>
          <w:p w14:paraId="7F1BD592" w14:textId="391F8DB1" w:rsidR="00A31737" w:rsidRDefault="00A31737" w:rsidP="00180291">
            <w:pPr>
              <w:pStyle w:val="TableText"/>
              <w:jc w:val="left"/>
              <w:rPr>
                <w:sz w:val="20"/>
                <w:szCs w:val="20"/>
              </w:rPr>
            </w:pPr>
            <w:r>
              <w:rPr>
                <w:sz w:val="20"/>
                <w:szCs w:val="20"/>
              </w:rPr>
              <w:t>Updates following further comments from the DCC</w:t>
            </w:r>
          </w:p>
        </w:tc>
      </w:tr>
      <w:tr w:rsidR="00212AEE" w:rsidRPr="00F03DD4" w14:paraId="70658774" w14:textId="77777777" w:rsidTr="00640F0B">
        <w:trPr>
          <w:cantSplit/>
          <w:trHeight w:val="240"/>
          <w:jc w:val="center"/>
        </w:trPr>
        <w:tc>
          <w:tcPr>
            <w:tcW w:w="988" w:type="dxa"/>
          </w:tcPr>
          <w:p w14:paraId="522600AF" w14:textId="7963ABEC" w:rsidR="00212AEE" w:rsidRDefault="00212AEE" w:rsidP="00180291">
            <w:pPr>
              <w:pStyle w:val="TableText"/>
              <w:rPr>
                <w:sz w:val="20"/>
                <w:szCs w:val="20"/>
              </w:rPr>
            </w:pPr>
            <w:r>
              <w:rPr>
                <w:sz w:val="20"/>
                <w:szCs w:val="20"/>
              </w:rPr>
              <w:t xml:space="preserve">2.0 </w:t>
            </w:r>
          </w:p>
        </w:tc>
        <w:tc>
          <w:tcPr>
            <w:tcW w:w="1701" w:type="dxa"/>
          </w:tcPr>
          <w:p w14:paraId="16F5233A" w14:textId="0635BC63" w:rsidR="00212AEE" w:rsidRDefault="00E312C6" w:rsidP="00180291">
            <w:pPr>
              <w:pStyle w:val="TableText"/>
              <w:rPr>
                <w:sz w:val="20"/>
                <w:szCs w:val="20"/>
              </w:rPr>
            </w:pPr>
            <w:r>
              <w:rPr>
                <w:sz w:val="20"/>
                <w:szCs w:val="20"/>
              </w:rPr>
              <w:t>17/</w:t>
            </w:r>
            <w:r w:rsidR="007A5876">
              <w:rPr>
                <w:sz w:val="20"/>
                <w:szCs w:val="20"/>
              </w:rPr>
              <w:t>6</w:t>
            </w:r>
            <w:r>
              <w:rPr>
                <w:sz w:val="20"/>
                <w:szCs w:val="20"/>
              </w:rPr>
              <w:t>/24</w:t>
            </w:r>
          </w:p>
        </w:tc>
        <w:tc>
          <w:tcPr>
            <w:tcW w:w="1984" w:type="dxa"/>
          </w:tcPr>
          <w:p w14:paraId="55551FE4" w14:textId="068CC979" w:rsidR="00212AEE" w:rsidRDefault="00E312C6" w:rsidP="00180291">
            <w:pPr>
              <w:pStyle w:val="TableText"/>
              <w:rPr>
                <w:sz w:val="20"/>
                <w:szCs w:val="20"/>
              </w:rPr>
            </w:pPr>
            <w:r>
              <w:rPr>
                <w:sz w:val="20"/>
                <w:szCs w:val="20"/>
              </w:rPr>
              <w:t>Chris Dollimore</w:t>
            </w:r>
          </w:p>
        </w:tc>
        <w:tc>
          <w:tcPr>
            <w:tcW w:w="3880" w:type="dxa"/>
          </w:tcPr>
          <w:p w14:paraId="3DB55408" w14:textId="6223F6E0" w:rsidR="00212AEE" w:rsidRDefault="00E312C6" w:rsidP="00180291">
            <w:pPr>
              <w:pStyle w:val="TableText"/>
              <w:jc w:val="left"/>
              <w:rPr>
                <w:sz w:val="20"/>
                <w:szCs w:val="20"/>
              </w:rPr>
            </w:pPr>
            <w:r>
              <w:rPr>
                <w:sz w:val="20"/>
                <w:szCs w:val="20"/>
              </w:rPr>
              <w:t>Approved for release to DCC.</w:t>
            </w:r>
          </w:p>
        </w:tc>
      </w:tr>
      <w:tr w:rsidR="00181B45" w:rsidRPr="00F03DD4" w14:paraId="26708160" w14:textId="77777777" w:rsidTr="00181B45">
        <w:trPr>
          <w:cantSplit/>
          <w:trHeight w:val="240"/>
          <w:jc w:val="center"/>
          <w:ins w:id="10" w:author="Asif Maruf (UK)" w:date="2024-07-05T15:16:00Z"/>
        </w:trPr>
        <w:tc>
          <w:tcPr>
            <w:tcW w:w="988" w:type="dxa"/>
            <w:tcBorders>
              <w:top w:val="single" w:sz="4" w:space="0" w:color="auto"/>
              <w:left w:val="single" w:sz="4" w:space="0" w:color="auto"/>
              <w:bottom w:val="single" w:sz="4" w:space="0" w:color="auto"/>
              <w:right w:val="single" w:sz="4" w:space="0" w:color="auto"/>
            </w:tcBorders>
          </w:tcPr>
          <w:p w14:paraId="6B4D85D0" w14:textId="38C60340" w:rsidR="00181B45" w:rsidRDefault="00181B45">
            <w:pPr>
              <w:pStyle w:val="TableText"/>
              <w:rPr>
                <w:ins w:id="11" w:author="Asif Maruf (UK)" w:date="2024-07-05T15:16:00Z"/>
                <w:sz w:val="20"/>
                <w:szCs w:val="20"/>
              </w:rPr>
            </w:pPr>
            <w:ins w:id="12" w:author="Asif Maruf (UK)" w:date="2024-07-05T15:16:00Z">
              <w:r>
                <w:rPr>
                  <w:sz w:val="20"/>
                  <w:szCs w:val="20"/>
                </w:rPr>
                <w:t>2.1</w:t>
              </w:r>
            </w:ins>
          </w:p>
        </w:tc>
        <w:tc>
          <w:tcPr>
            <w:tcW w:w="1701" w:type="dxa"/>
            <w:tcBorders>
              <w:top w:val="single" w:sz="4" w:space="0" w:color="auto"/>
              <w:left w:val="single" w:sz="4" w:space="0" w:color="auto"/>
              <w:bottom w:val="single" w:sz="4" w:space="0" w:color="auto"/>
              <w:right w:val="single" w:sz="4" w:space="0" w:color="auto"/>
            </w:tcBorders>
          </w:tcPr>
          <w:p w14:paraId="18135DBF" w14:textId="68475A39" w:rsidR="00181B45" w:rsidRDefault="00181B45">
            <w:pPr>
              <w:pStyle w:val="TableText"/>
              <w:rPr>
                <w:ins w:id="13" w:author="Asif Maruf (UK)" w:date="2024-07-05T15:16:00Z"/>
                <w:sz w:val="20"/>
                <w:szCs w:val="20"/>
              </w:rPr>
            </w:pPr>
            <w:ins w:id="14" w:author="Asif Maruf (UK)" w:date="2024-07-05T15:16:00Z">
              <w:r>
                <w:rPr>
                  <w:sz w:val="20"/>
                  <w:szCs w:val="20"/>
                </w:rPr>
                <w:t>05/7/24</w:t>
              </w:r>
            </w:ins>
          </w:p>
        </w:tc>
        <w:tc>
          <w:tcPr>
            <w:tcW w:w="1984" w:type="dxa"/>
            <w:tcBorders>
              <w:top w:val="single" w:sz="4" w:space="0" w:color="auto"/>
              <w:left w:val="single" w:sz="4" w:space="0" w:color="auto"/>
              <w:bottom w:val="single" w:sz="4" w:space="0" w:color="auto"/>
              <w:right w:val="single" w:sz="4" w:space="0" w:color="auto"/>
            </w:tcBorders>
          </w:tcPr>
          <w:p w14:paraId="3A00327E" w14:textId="77777777" w:rsidR="00181B45" w:rsidRDefault="00181B45">
            <w:pPr>
              <w:pStyle w:val="TableText"/>
              <w:rPr>
                <w:ins w:id="15" w:author="Asif Maruf (UK)" w:date="2024-07-05T15:16:00Z"/>
                <w:sz w:val="20"/>
                <w:szCs w:val="20"/>
              </w:rPr>
            </w:pPr>
            <w:ins w:id="16" w:author="Asif Maruf (UK)" w:date="2024-07-05T15:16:00Z">
              <w:r>
                <w:rPr>
                  <w:sz w:val="20"/>
                  <w:szCs w:val="20"/>
                </w:rPr>
                <w:t>Asif Maruf</w:t>
              </w:r>
            </w:ins>
          </w:p>
        </w:tc>
        <w:tc>
          <w:tcPr>
            <w:tcW w:w="3880" w:type="dxa"/>
            <w:tcBorders>
              <w:top w:val="single" w:sz="4" w:space="0" w:color="auto"/>
              <w:left w:val="single" w:sz="4" w:space="0" w:color="auto"/>
              <w:bottom w:val="single" w:sz="4" w:space="0" w:color="auto"/>
              <w:right w:val="single" w:sz="4" w:space="0" w:color="auto"/>
            </w:tcBorders>
          </w:tcPr>
          <w:p w14:paraId="349DD7E7" w14:textId="77777777" w:rsidR="00181B45" w:rsidRDefault="00181B45">
            <w:pPr>
              <w:pStyle w:val="TableText"/>
              <w:jc w:val="left"/>
              <w:rPr>
                <w:ins w:id="17" w:author="Asif Maruf (UK)" w:date="2024-07-05T15:16:00Z"/>
                <w:sz w:val="20"/>
                <w:szCs w:val="20"/>
              </w:rPr>
            </w:pPr>
            <w:ins w:id="18" w:author="Asif Maruf (UK)" w:date="2024-07-05T15:16:00Z">
              <w:r>
                <w:rPr>
                  <w:sz w:val="20"/>
                  <w:szCs w:val="20"/>
                </w:rPr>
                <w:t>Updates following further comments from the DCC</w:t>
              </w:r>
            </w:ins>
          </w:p>
        </w:tc>
      </w:tr>
      <w:tr w:rsidR="00292A51" w:rsidRPr="00F03DD4" w14:paraId="06A4BCCD" w14:textId="77777777" w:rsidTr="00181B45">
        <w:trPr>
          <w:cantSplit/>
          <w:trHeight w:val="240"/>
          <w:jc w:val="center"/>
          <w:ins w:id="19" w:author="Chris Dollimore (UK)" w:date="2024-07-17T11:10:00Z"/>
        </w:trPr>
        <w:tc>
          <w:tcPr>
            <w:tcW w:w="988" w:type="dxa"/>
            <w:tcBorders>
              <w:top w:val="single" w:sz="4" w:space="0" w:color="auto"/>
              <w:left w:val="single" w:sz="4" w:space="0" w:color="auto"/>
              <w:bottom w:val="single" w:sz="4" w:space="0" w:color="auto"/>
              <w:right w:val="single" w:sz="4" w:space="0" w:color="auto"/>
            </w:tcBorders>
          </w:tcPr>
          <w:p w14:paraId="0412A541" w14:textId="43D6FA5B" w:rsidR="00292A51" w:rsidRDefault="00292A51">
            <w:pPr>
              <w:pStyle w:val="TableText"/>
              <w:rPr>
                <w:ins w:id="20" w:author="Chris Dollimore (UK)" w:date="2024-07-17T11:10:00Z"/>
                <w:sz w:val="20"/>
                <w:szCs w:val="20"/>
              </w:rPr>
            </w:pPr>
            <w:ins w:id="21" w:author="Chris Dollimore (UK)" w:date="2024-07-17T11:10:00Z">
              <w:r>
                <w:rPr>
                  <w:sz w:val="20"/>
                  <w:szCs w:val="20"/>
                </w:rPr>
                <w:t>3.0</w:t>
              </w:r>
            </w:ins>
          </w:p>
        </w:tc>
        <w:tc>
          <w:tcPr>
            <w:tcW w:w="1701" w:type="dxa"/>
            <w:tcBorders>
              <w:top w:val="single" w:sz="4" w:space="0" w:color="auto"/>
              <w:left w:val="single" w:sz="4" w:space="0" w:color="auto"/>
              <w:bottom w:val="single" w:sz="4" w:space="0" w:color="auto"/>
              <w:right w:val="single" w:sz="4" w:space="0" w:color="auto"/>
            </w:tcBorders>
          </w:tcPr>
          <w:p w14:paraId="5A5A55CD" w14:textId="5BC36629" w:rsidR="00292A51" w:rsidRDefault="00292A51">
            <w:pPr>
              <w:pStyle w:val="TableText"/>
              <w:rPr>
                <w:ins w:id="22" w:author="Chris Dollimore (UK)" w:date="2024-07-17T11:10:00Z"/>
                <w:sz w:val="20"/>
                <w:szCs w:val="20"/>
              </w:rPr>
            </w:pPr>
            <w:ins w:id="23" w:author="Chris Dollimore (UK)" w:date="2024-07-17T11:10:00Z">
              <w:r>
                <w:rPr>
                  <w:sz w:val="20"/>
                  <w:szCs w:val="20"/>
                </w:rPr>
                <w:t>17/7/2024</w:t>
              </w:r>
            </w:ins>
          </w:p>
        </w:tc>
        <w:tc>
          <w:tcPr>
            <w:tcW w:w="1984" w:type="dxa"/>
            <w:tcBorders>
              <w:top w:val="single" w:sz="4" w:space="0" w:color="auto"/>
              <w:left w:val="single" w:sz="4" w:space="0" w:color="auto"/>
              <w:bottom w:val="single" w:sz="4" w:space="0" w:color="auto"/>
              <w:right w:val="single" w:sz="4" w:space="0" w:color="auto"/>
            </w:tcBorders>
          </w:tcPr>
          <w:p w14:paraId="569A733C" w14:textId="58C2B77F" w:rsidR="00292A51" w:rsidRDefault="00292A51">
            <w:pPr>
              <w:pStyle w:val="TableText"/>
              <w:rPr>
                <w:ins w:id="24" w:author="Chris Dollimore (UK)" w:date="2024-07-17T11:10:00Z"/>
                <w:sz w:val="20"/>
                <w:szCs w:val="20"/>
              </w:rPr>
            </w:pPr>
            <w:ins w:id="25" w:author="Chris Dollimore (UK)" w:date="2024-07-17T11:10:00Z">
              <w:r>
                <w:rPr>
                  <w:sz w:val="20"/>
                  <w:szCs w:val="20"/>
                </w:rPr>
                <w:t>Chris Dollimore</w:t>
              </w:r>
            </w:ins>
          </w:p>
        </w:tc>
        <w:tc>
          <w:tcPr>
            <w:tcW w:w="3880" w:type="dxa"/>
            <w:tcBorders>
              <w:top w:val="single" w:sz="4" w:space="0" w:color="auto"/>
              <w:left w:val="single" w:sz="4" w:space="0" w:color="auto"/>
              <w:bottom w:val="single" w:sz="4" w:space="0" w:color="auto"/>
              <w:right w:val="single" w:sz="4" w:space="0" w:color="auto"/>
            </w:tcBorders>
          </w:tcPr>
          <w:p w14:paraId="7E43B5DC" w14:textId="6605C96E" w:rsidR="00292A51" w:rsidRDefault="00292A51">
            <w:pPr>
              <w:pStyle w:val="TableText"/>
              <w:jc w:val="left"/>
              <w:rPr>
                <w:ins w:id="26" w:author="Chris Dollimore (UK)" w:date="2024-07-17T11:10:00Z"/>
                <w:sz w:val="20"/>
                <w:szCs w:val="20"/>
              </w:rPr>
            </w:pPr>
            <w:ins w:id="27" w:author="Chris Dollimore (UK)" w:date="2024-07-17T11:10:00Z">
              <w:r>
                <w:rPr>
                  <w:sz w:val="20"/>
                  <w:szCs w:val="20"/>
                </w:rPr>
                <w:t>Approved for release to DCC.</w:t>
              </w:r>
            </w:ins>
          </w:p>
        </w:tc>
      </w:tr>
    </w:tbl>
    <w:p w14:paraId="1C1F8668" w14:textId="7C77C9BB" w:rsidR="00932253" w:rsidRDefault="00932253" w:rsidP="00D240C8">
      <w:pPr>
        <w:pStyle w:val="TitlePageTableTtitleText"/>
      </w:pPr>
    </w:p>
    <w:p w14:paraId="1A82F569" w14:textId="77777777" w:rsidR="00932253" w:rsidRDefault="00932253">
      <w:pPr>
        <w:spacing w:after="200" w:line="276" w:lineRule="auto"/>
        <w:rPr>
          <w:rFonts w:asciiTheme="minorHAnsi" w:hAnsiTheme="minorHAnsi" w:cstheme="minorHAnsi"/>
          <w:b/>
          <w:color w:val="31849B" w:themeColor="accent5" w:themeShade="BF"/>
          <w:sz w:val="18"/>
          <w:szCs w:val="18"/>
        </w:rPr>
      </w:pPr>
      <w:r>
        <w:br w:type="page"/>
      </w:r>
    </w:p>
    <w:p w14:paraId="470DEE32" w14:textId="77777777" w:rsidR="008636B6" w:rsidRDefault="008636B6" w:rsidP="00D240C8">
      <w:pPr>
        <w:pStyle w:val="TitlePageTableTtitleText"/>
      </w:pPr>
    </w:p>
    <w:p w14:paraId="5344A48A" w14:textId="5B9C741E" w:rsidR="00594FBF" w:rsidRPr="00B33A11" w:rsidRDefault="00594FBF" w:rsidP="00D240C8">
      <w:pPr>
        <w:pStyle w:val="TitlePageTableTtitleText"/>
        <w:rPr>
          <w:sz w:val="22"/>
          <w:szCs w:val="22"/>
        </w:rPr>
      </w:pPr>
      <w:r w:rsidRPr="00B33A11">
        <w:rPr>
          <w:sz w:val="22"/>
          <w:szCs w:val="22"/>
        </w:rPr>
        <w:t>RELATED DOCUMENTS</w:t>
      </w:r>
    </w:p>
    <w:tbl>
      <w:tblPr>
        <w:tblW w:w="92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75"/>
        <w:gridCol w:w="7200"/>
        <w:gridCol w:w="1134"/>
      </w:tblGrid>
      <w:tr w:rsidR="00594FBF" w:rsidRPr="00F03DD4" w14:paraId="5344A48E" w14:textId="77777777" w:rsidTr="00990587">
        <w:trPr>
          <w:cantSplit/>
          <w:trHeight w:val="240"/>
          <w:jc w:val="center"/>
        </w:trPr>
        <w:tc>
          <w:tcPr>
            <w:tcW w:w="875" w:type="dxa"/>
            <w:shd w:val="clear" w:color="auto" w:fill="31849B" w:themeFill="accent5" w:themeFillShade="BF"/>
          </w:tcPr>
          <w:p w14:paraId="5344A48B" w14:textId="77777777" w:rsidR="00594FBF" w:rsidRPr="00520784" w:rsidRDefault="00594FBF" w:rsidP="00D240C8">
            <w:pPr>
              <w:pStyle w:val="01TefTableTitleText"/>
            </w:pPr>
            <w:r w:rsidRPr="00520784">
              <w:t>ID</w:t>
            </w:r>
          </w:p>
        </w:tc>
        <w:tc>
          <w:tcPr>
            <w:tcW w:w="7200" w:type="dxa"/>
            <w:shd w:val="clear" w:color="auto" w:fill="31849B" w:themeFill="accent5" w:themeFillShade="BF"/>
          </w:tcPr>
          <w:p w14:paraId="5344A48C" w14:textId="77777777" w:rsidR="00594FBF" w:rsidRPr="00520784" w:rsidRDefault="00594FBF" w:rsidP="00D240C8">
            <w:pPr>
              <w:pStyle w:val="01TefTableTitleText"/>
            </w:pPr>
            <w:r w:rsidRPr="00520784">
              <w:t>Name</w:t>
            </w:r>
          </w:p>
        </w:tc>
        <w:tc>
          <w:tcPr>
            <w:tcW w:w="1134" w:type="dxa"/>
            <w:shd w:val="clear" w:color="auto" w:fill="31849B" w:themeFill="accent5" w:themeFillShade="BF"/>
          </w:tcPr>
          <w:p w14:paraId="5344A48D" w14:textId="0BD2BAFF" w:rsidR="00594FBF" w:rsidRPr="00520784" w:rsidRDefault="00942850" w:rsidP="00D240C8">
            <w:pPr>
              <w:pStyle w:val="01TefTableTitleText"/>
            </w:pPr>
            <w:r>
              <w:t>Version</w:t>
            </w:r>
          </w:p>
        </w:tc>
      </w:tr>
      <w:tr w:rsidR="00FD40DD" w:rsidRPr="00F03DD4" w14:paraId="5344A492" w14:textId="77777777" w:rsidTr="00B33A11">
        <w:trPr>
          <w:cantSplit/>
          <w:trHeight w:val="657"/>
          <w:jc w:val="center"/>
        </w:trPr>
        <w:tc>
          <w:tcPr>
            <w:tcW w:w="875" w:type="dxa"/>
            <w:vAlign w:val="center"/>
          </w:tcPr>
          <w:p w14:paraId="5344A48F" w14:textId="34C95D2C" w:rsidR="00FD40DD" w:rsidRPr="00B33A11" w:rsidRDefault="00FD40DD" w:rsidP="00B33A11">
            <w:pPr>
              <w:pStyle w:val="ListParagraph"/>
              <w:numPr>
                <w:ilvl w:val="0"/>
                <w:numId w:val="20"/>
              </w:numPr>
              <w:jc w:val="center"/>
              <w:rPr>
                <w:rFonts w:asciiTheme="minorHAnsi" w:eastAsia="Times New Roman" w:hAnsiTheme="minorHAnsi" w:cs="Sendnya"/>
                <w:color w:val="auto"/>
                <w:sz w:val="20"/>
                <w:szCs w:val="20"/>
              </w:rPr>
            </w:pPr>
          </w:p>
        </w:tc>
        <w:tc>
          <w:tcPr>
            <w:tcW w:w="7200" w:type="dxa"/>
            <w:vAlign w:val="center"/>
          </w:tcPr>
          <w:p w14:paraId="5344A490" w14:textId="7481375C" w:rsidR="00FD40DD" w:rsidRPr="00B33A11" w:rsidRDefault="00FC66C1" w:rsidP="00B33A11">
            <w:pPr>
              <w:pStyle w:val="TableText"/>
              <w:jc w:val="left"/>
              <w:rPr>
                <w:sz w:val="20"/>
                <w:szCs w:val="20"/>
              </w:rPr>
            </w:pPr>
            <w:r w:rsidRPr="00B33A11">
              <w:rPr>
                <w:sz w:val="20"/>
                <w:szCs w:val="20"/>
              </w:rPr>
              <w:t>DS.0833 SD</w:t>
            </w:r>
            <w:r w:rsidR="00152042">
              <w:rPr>
                <w:sz w:val="20"/>
                <w:szCs w:val="20"/>
              </w:rPr>
              <w:t>4.4.15</w:t>
            </w:r>
            <w:r w:rsidRPr="00B33A11">
              <w:rPr>
                <w:sz w:val="20"/>
                <w:szCs w:val="20"/>
              </w:rPr>
              <w:t>WAN Provider SMWAN Interface Specification</w:t>
            </w:r>
          </w:p>
        </w:tc>
        <w:tc>
          <w:tcPr>
            <w:tcW w:w="1134" w:type="dxa"/>
            <w:vAlign w:val="center"/>
          </w:tcPr>
          <w:p w14:paraId="5344A491" w14:textId="51C00519" w:rsidR="00FD40DD" w:rsidRPr="00B33A11" w:rsidRDefault="00FC66C1" w:rsidP="00B33A11">
            <w:pPr>
              <w:jc w:val="center"/>
              <w:rPr>
                <w:rFonts w:asciiTheme="minorHAnsi" w:hAnsiTheme="minorHAnsi" w:cs="Sendnya"/>
                <w:sz w:val="20"/>
                <w:szCs w:val="20"/>
              </w:rPr>
            </w:pPr>
            <w:r w:rsidRPr="00B33A11">
              <w:rPr>
                <w:rFonts w:asciiTheme="minorHAnsi" w:hAnsiTheme="minorHAnsi" w:cs="Sendnya"/>
                <w:sz w:val="20"/>
                <w:szCs w:val="20"/>
              </w:rPr>
              <w:t>0</w:t>
            </w:r>
            <w:r w:rsidR="00546C48" w:rsidRPr="00B33A11">
              <w:rPr>
                <w:rFonts w:asciiTheme="minorHAnsi" w:hAnsiTheme="minorHAnsi" w:cs="Sendnya"/>
                <w:sz w:val="20"/>
                <w:szCs w:val="20"/>
              </w:rPr>
              <w:t>-</w:t>
            </w:r>
            <w:r w:rsidR="00152042">
              <w:rPr>
                <w:rFonts w:asciiTheme="minorHAnsi" w:hAnsiTheme="minorHAnsi" w:cs="Sendnya"/>
                <w:sz w:val="20"/>
                <w:szCs w:val="20"/>
              </w:rPr>
              <w:t>4</w:t>
            </w:r>
          </w:p>
        </w:tc>
      </w:tr>
      <w:tr w:rsidR="0004038C" w:rsidRPr="00F03DD4" w14:paraId="0594C860" w14:textId="77777777" w:rsidTr="00B33A11">
        <w:trPr>
          <w:cantSplit/>
          <w:trHeight w:val="658"/>
          <w:jc w:val="center"/>
        </w:trPr>
        <w:tc>
          <w:tcPr>
            <w:tcW w:w="875" w:type="dxa"/>
            <w:vAlign w:val="center"/>
          </w:tcPr>
          <w:p w14:paraId="36EE33C4" w14:textId="77777777" w:rsidR="0004038C" w:rsidRPr="00B33A11" w:rsidRDefault="0004038C" w:rsidP="00B33A11">
            <w:pPr>
              <w:pStyle w:val="ListParagraph"/>
              <w:numPr>
                <w:ilvl w:val="0"/>
                <w:numId w:val="20"/>
              </w:numPr>
              <w:jc w:val="center"/>
              <w:rPr>
                <w:rFonts w:asciiTheme="minorHAnsi" w:eastAsia="Times New Roman" w:hAnsiTheme="minorHAnsi" w:cs="Sendnya"/>
                <w:color w:val="auto"/>
                <w:sz w:val="20"/>
                <w:szCs w:val="20"/>
              </w:rPr>
            </w:pPr>
          </w:p>
        </w:tc>
        <w:tc>
          <w:tcPr>
            <w:tcW w:w="7200" w:type="dxa"/>
            <w:vAlign w:val="center"/>
          </w:tcPr>
          <w:p w14:paraId="6B44A777" w14:textId="1EB57771" w:rsidR="0004038C" w:rsidRPr="00B33A11" w:rsidRDefault="00D000D7" w:rsidP="00B33A11">
            <w:pPr>
              <w:pStyle w:val="TableText"/>
              <w:jc w:val="left"/>
              <w:rPr>
                <w:sz w:val="20"/>
                <w:szCs w:val="20"/>
              </w:rPr>
            </w:pPr>
            <w:r w:rsidRPr="00B33A11">
              <w:rPr>
                <w:sz w:val="20"/>
                <w:szCs w:val="20"/>
              </w:rPr>
              <w:t>DS.0093 SD 4.4.4 IS - CSP Management</w:t>
            </w:r>
          </w:p>
        </w:tc>
        <w:tc>
          <w:tcPr>
            <w:tcW w:w="1134" w:type="dxa"/>
            <w:vAlign w:val="center"/>
          </w:tcPr>
          <w:p w14:paraId="43D96216" w14:textId="63DE2D97" w:rsidR="0004038C" w:rsidRPr="00B33A11" w:rsidRDefault="00F81656" w:rsidP="00B33A11">
            <w:pPr>
              <w:jc w:val="center"/>
              <w:rPr>
                <w:rFonts w:asciiTheme="minorHAnsi" w:hAnsiTheme="minorHAnsi" w:cs="Sendnya"/>
                <w:sz w:val="20"/>
                <w:szCs w:val="20"/>
              </w:rPr>
            </w:pPr>
            <w:r>
              <w:rPr>
                <w:rFonts w:asciiTheme="minorHAnsi" w:hAnsiTheme="minorHAnsi" w:cs="Sendnya"/>
                <w:sz w:val="20"/>
                <w:szCs w:val="20"/>
              </w:rPr>
              <w:t>70</w:t>
            </w:r>
            <w:r w:rsidR="001B2BEC" w:rsidRPr="00B33A11">
              <w:rPr>
                <w:rFonts w:asciiTheme="minorHAnsi" w:hAnsiTheme="minorHAnsi" w:cs="Sendnya"/>
                <w:sz w:val="20"/>
                <w:szCs w:val="20"/>
              </w:rPr>
              <w:t>-</w:t>
            </w:r>
            <w:r>
              <w:rPr>
                <w:rFonts w:asciiTheme="minorHAnsi" w:hAnsiTheme="minorHAnsi" w:cs="Sendnya"/>
                <w:sz w:val="20"/>
                <w:szCs w:val="20"/>
              </w:rPr>
              <w:t>2</w:t>
            </w:r>
          </w:p>
        </w:tc>
      </w:tr>
      <w:tr w:rsidR="0004038C" w:rsidRPr="00F03DD4" w14:paraId="025AB4C0" w14:textId="77777777" w:rsidTr="00B33A11">
        <w:trPr>
          <w:cantSplit/>
          <w:trHeight w:val="658"/>
          <w:jc w:val="center"/>
        </w:trPr>
        <w:tc>
          <w:tcPr>
            <w:tcW w:w="875" w:type="dxa"/>
            <w:vAlign w:val="center"/>
          </w:tcPr>
          <w:p w14:paraId="767BA346" w14:textId="77777777" w:rsidR="0004038C" w:rsidRPr="00B33A11" w:rsidRDefault="0004038C" w:rsidP="00B33A11">
            <w:pPr>
              <w:pStyle w:val="ListParagraph"/>
              <w:numPr>
                <w:ilvl w:val="0"/>
                <w:numId w:val="20"/>
              </w:numPr>
              <w:jc w:val="center"/>
              <w:rPr>
                <w:rFonts w:asciiTheme="minorHAnsi" w:eastAsia="Times New Roman" w:hAnsiTheme="minorHAnsi" w:cs="Sendnya"/>
                <w:color w:val="auto"/>
                <w:sz w:val="20"/>
                <w:szCs w:val="20"/>
              </w:rPr>
            </w:pPr>
          </w:p>
        </w:tc>
        <w:tc>
          <w:tcPr>
            <w:tcW w:w="7200" w:type="dxa"/>
            <w:vAlign w:val="center"/>
          </w:tcPr>
          <w:p w14:paraId="0033A7C0" w14:textId="71579312" w:rsidR="0004038C" w:rsidRPr="00B33A11" w:rsidRDefault="00D000D7" w:rsidP="00B33A11">
            <w:pPr>
              <w:pStyle w:val="TableText"/>
              <w:jc w:val="left"/>
              <w:rPr>
                <w:sz w:val="20"/>
                <w:szCs w:val="20"/>
              </w:rPr>
            </w:pPr>
            <w:r w:rsidRPr="00B33A11">
              <w:rPr>
                <w:sz w:val="20"/>
                <w:szCs w:val="20"/>
              </w:rPr>
              <w:t>DS.00</w:t>
            </w:r>
            <w:r w:rsidR="005B35DB" w:rsidRPr="00B33A11">
              <w:rPr>
                <w:sz w:val="20"/>
                <w:szCs w:val="20"/>
              </w:rPr>
              <w:t>88</w:t>
            </w:r>
            <w:r w:rsidRPr="00B33A11">
              <w:rPr>
                <w:sz w:val="20"/>
                <w:szCs w:val="20"/>
              </w:rPr>
              <w:t xml:space="preserve"> SD 4.7.2 IS – Service Management</w:t>
            </w:r>
          </w:p>
        </w:tc>
        <w:tc>
          <w:tcPr>
            <w:tcW w:w="1134" w:type="dxa"/>
            <w:vAlign w:val="center"/>
          </w:tcPr>
          <w:p w14:paraId="58B712D7" w14:textId="1198C89A" w:rsidR="0004038C" w:rsidRPr="00B33A11" w:rsidRDefault="001B2BEC" w:rsidP="00B33A11">
            <w:pPr>
              <w:jc w:val="center"/>
              <w:rPr>
                <w:rFonts w:asciiTheme="minorHAnsi" w:hAnsiTheme="minorHAnsi" w:cs="Sendnya"/>
                <w:sz w:val="20"/>
                <w:szCs w:val="20"/>
              </w:rPr>
            </w:pPr>
            <w:r w:rsidRPr="00B33A11">
              <w:rPr>
                <w:rFonts w:asciiTheme="minorHAnsi" w:hAnsiTheme="minorHAnsi" w:cs="Sendnya"/>
                <w:sz w:val="20"/>
                <w:szCs w:val="20"/>
              </w:rPr>
              <w:t>50-1</w:t>
            </w:r>
          </w:p>
        </w:tc>
      </w:tr>
      <w:tr w:rsidR="00041E04" w:rsidRPr="00F03DD4" w14:paraId="0D595EA0" w14:textId="77777777" w:rsidTr="00B33A11">
        <w:trPr>
          <w:cantSplit/>
          <w:trHeight w:val="658"/>
          <w:jc w:val="center"/>
        </w:trPr>
        <w:tc>
          <w:tcPr>
            <w:tcW w:w="875" w:type="dxa"/>
            <w:vAlign w:val="center"/>
          </w:tcPr>
          <w:p w14:paraId="6326E52C" w14:textId="34C0EC4F" w:rsidR="00041E04" w:rsidRPr="00B33A11" w:rsidRDefault="00041E04" w:rsidP="00B33A11">
            <w:pPr>
              <w:pStyle w:val="ListParagraph"/>
              <w:numPr>
                <w:ilvl w:val="0"/>
                <w:numId w:val="20"/>
              </w:numPr>
              <w:jc w:val="center"/>
              <w:rPr>
                <w:rFonts w:asciiTheme="minorHAnsi" w:eastAsia="Times New Roman" w:hAnsiTheme="minorHAnsi" w:cs="Sendnya"/>
                <w:color w:val="auto"/>
                <w:sz w:val="20"/>
                <w:szCs w:val="20"/>
              </w:rPr>
            </w:pPr>
          </w:p>
        </w:tc>
        <w:tc>
          <w:tcPr>
            <w:tcW w:w="7200" w:type="dxa"/>
            <w:vAlign w:val="center"/>
          </w:tcPr>
          <w:p w14:paraId="6632C716" w14:textId="2C8011D5" w:rsidR="00041E04" w:rsidRPr="00B33A11" w:rsidRDefault="00837297" w:rsidP="00B33A11">
            <w:pPr>
              <w:pStyle w:val="TableText"/>
              <w:jc w:val="left"/>
              <w:rPr>
                <w:sz w:val="20"/>
                <w:szCs w:val="20"/>
              </w:rPr>
            </w:pPr>
            <w:r w:rsidRPr="00B33A11">
              <w:rPr>
                <w:sz w:val="20"/>
                <w:szCs w:val="20"/>
              </w:rPr>
              <w:t>CSP_TEF_SD01_04_Application_Architecture_Specification</w:t>
            </w:r>
          </w:p>
        </w:tc>
        <w:tc>
          <w:tcPr>
            <w:tcW w:w="1134" w:type="dxa"/>
            <w:vAlign w:val="center"/>
          </w:tcPr>
          <w:p w14:paraId="450C8BBB" w14:textId="67633521" w:rsidR="00041E04" w:rsidRPr="00B33A11" w:rsidRDefault="00107F60" w:rsidP="00B33A11">
            <w:pPr>
              <w:jc w:val="center"/>
              <w:rPr>
                <w:rFonts w:asciiTheme="minorHAnsi" w:hAnsiTheme="minorHAnsi" w:cs="Sendnya"/>
                <w:sz w:val="20"/>
                <w:szCs w:val="20"/>
              </w:rPr>
            </w:pPr>
            <w:r w:rsidRPr="00B33A11">
              <w:rPr>
                <w:rFonts w:asciiTheme="minorHAnsi" w:hAnsiTheme="minorHAnsi" w:cs="Sendnya"/>
                <w:sz w:val="20"/>
                <w:szCs w:val="20"/>
              </w:rPr>
              <w:t>12-0</w:t>
            </w:r>
          </w:p>
        </w:tc>
      </w:tr>
      <w:tr w:rsidR="007451B2" w:rsidRPr="00F03DD4" w14:paraId="5C4E91CE" w14:textId="77777777" w:rsidTr="00B33A11">
        <w:trPr>
          <w:cantSplit/>
          <w:trHeight w:val="658"/>
          <w:jc w:val="center"/>
        </w:trPr>
        <w:tc>
          <w:tcPr>
            <w:tcW w:w="875" w:type="dxa"/>
            <w:vAlign w:val="center"/>
          </w:tcPr>
          <w:p w14:paraId="1DE3EFC1" w14:textId="0B4AB7AB" w:rsidR="007451B2" w:rsidRPr="00B33A11" w:rsidRDefault="007451B2" w:rsidP="00B33A11">
            <w:pPr>
              <w:pStyle w:val="ListParagraph"/>
              <w:numPr>
                <w:ilvl w:val="0"/>
                <w:numId w:val="20"/>
              </w:numPr>
              <w:jc w:val="center"/>
              <w:rPr>
                <w:rFonts w:asciiTheme="minorHAnsi" w:eastAsia="Times New Roman" w:hAnsiTheme="minorHAnsi" w:cs="Sendnya"/>
                <w:color w:val="auto"/>
                <w:sz w:val="20"/>
                <w:szCs w:val="20"/>
              </w:rPr>
            </w:pPr>
          </w:p>
        </w:tc>
        <w:tc>
          <w:tcPr>
            <w:tcW w:w="7200" w:type="dxa"/>
            <w:vAlign w:val="center"/>
          </w:tcPr>
          <w:p w14:paraId="4C718BB1" w14:textId="4BDE15A7" w:rsidR="007451B2" w:rsidRPr="00B33A11" w:rsidRDefault="00837297" w:rsidP="00B33A11">
            <w:pPr>
              <w:pStyle w:val="TableText"/>
              <w:jc w:val="left"/>
              <w:rPr>
                <w:sz w:val="20"/>
                <w:szCs w:val="20"/>
              </w:rPr>
            </w:pPr>
            <w:r w:rsidRPr="00B33A11">
              <w:rPr>
                <w:sz w:val="20"/>
                <w:szCs w:val="20"/>
              </w:rPr>
              <w:t xml:space="preserve">CSP_TEF_SD01_05 </w:t>
            </w:r>
            <w:proofErr w:type="spellStart"/>
            <w:r w:rsidRPr="00B33A11">
              <w:rPr>
                <w:sz w:val="20"/>
                <w:szCs w:val="20"/>
              </w:rPr>
              <w:t>Technical_Architecture</w:t>
            </w:r>
            <w:proofErr w:type="spellEnd"/>
          </w:p>
        </w:tc>
        <w:tc>
          <w:tcPr>
            <w:tcW w:w="1134" w:type="dxa"/>
            <w:vAlign w:val="center"/>
          </w:tcPr>
          <w:p w14:paraId="3B08D134" w14:textId="0FAA7A90" w:rsidR="007451B2" w:rsidRPr="00B33A11" w:rsidRDefault="00107F60" w:rsidP="00B33A11">
            <w:pPr>
              <w:jc w:val="center"/>
              <w:rPr>
                <w:rFonts w:asciiTheme="minorHAnsi" w:hAnsiTheme="minorHAnsi" w:cs="Sendnya"/>
                <w:sz w:val="20"/>
                <w:szCs w:val="20"/>
              </w:rPr>
            </w:pPr>
            <w:r w:rsidRPr="00B33A11">
              <w:rPr>
                <w:rFonts w:asciiTheme="minorHAnsi" w:hAnsiTheme="minorHAnsi" w:cs="Sendnya"/>
                <w:sz w:val="20"/>
                <w:szCs w:val="20"/>
              </w:rPr>
              <w:t>08-0</w:t>
            </w:r>
          </w:p>
        </w:tc>
      </w:tr>
      <w:tr w:rsidR="00BE4383" w:rsidRPr="00F03DD4" w14:paraId="76B718A3" w14:textId="77777777" w:rsidTr="00B33A11">
        <w:trPr>
          <w:cantSplit/>
          <w:trHeight w:val="658"/>
          <w:jc w:val="center"/>
        </w:trPr>
        <w:tc>
          <w:tcPr>
            <w:tcW w:w="875" w:type="dxa"/>
            <w:vAlign w:val="center"/>
          </w:tcPr>
          <w:p w14:paraId="348D478C" w14:textId="3B5130C9" w:rsidR="00BE4383" w:rsidRPr="00B33A11" w:rsidRDefault="00BE4383" w:rsidP="00B33A11">
            <w:pPr>
              <w:pStyle w:val="ListParagraph"/>
              <w:numPr>
                <w:ilvl w:val="0"/>
                <w:numId w:val="20"/>
              </w:numPr>
              <w:jc w:val="center"/>
              <w:rPr>
                <w:rFonts w:asciiTheme="minorHAnsi" w:eastAsia="Times New Roman" w:hAnsiTheme="minorHAnsi" w:cs="Sendnya"/>
                <w:color w:val="auto"/>
                <w:sz w:val="20"/>
                <w:szCs w:val="20"/>
              </w:rPr>
            </w:pPr>
          </w:p>
        </w:tc>
        <w:tc>
          <w:tcPr>
            <w:tcW w:w="7200" w:type="dxa"/>
            <w:vAlign w:val="center"/>
          </w:tcPr>
          <w:p w14:paraId="2AFE8D0B" w14:textId="34DBAE6A" w:rsidR="00FC66C1" w:rsidRPr="00B33A11" w:rsidRDefault="00107F60" w:rsidP="00B33A11">
            <w:pPr>
              <w:pStyle w:val="TableText"/>
              <w:jc w:val="left"/>
              <w:rPr>
                <w:sz w:val="20"/>
                <w:szCs w:val="20"/>
              </w:rPr>
            </w:pPr>
            <w:r w:rsidRPr="00B33A11">
              <w:rPr>
                <w:sz w:val="20"/>
                <w:szCs w:val="20"/>
              </w:rPr>
              <w:t>CSP_TEF_SD01_03_</w:t>
            </w:r>
            <w:r w:rsidR="00212A48" w:rsidRPr="00B33A11">
              <w:rPr>
                <w:sz w:val="20"/>
                <w:szCs w:val="20"/>
              </w:rPr>
              <w:t>Telefónica</w:t>
            </w:r>
            <w:r w:rsidRPr="00B33A11">
              <w:rPr>
                <w:sz w:val="20"/>
                <w:szCs w:val="20"/>
              </w:rPr>
              <w:t>_Solution_Blueprint</w:t>
            </w:r>
          </w:p>
        </w:tc>
        <w:tc>
          <w:tcPr>
            <w:tcW w:w="1134" w:type="dxa"/>
            <w:vAlign w:val="center"/>
          </w:tcPr>
          <w:p w14:paraId="0275A7E8" w14:textId="23A9758D" w:rsidR="00BE4383" w:rsidRPr="00B33A11" w:rsidRDefault="00107F60" w:rsidP="00B33A11">
            <w:pPr>
              <w:jc w:val="center"/>
              <w:rPr>
                <w:rFonts w:asciiTheme="minorHAnsi" w:hAnsiTheme="minorHAnsi" w:cs="Sendnya"/>
                <w:sz w:val="20"/>
                <w:szCs w:val="20"/>
              </w:rPr>
            </w:pPr>
            <w:r w:rsidRPr="00B33A11">
              <w:rPr>
                <w:rFonts w:asciiTheme="minorHAnsi" w:hAnsiTheme="minorHAnsi" w:cs="Sendnya"/>
                <w:sz w:val="20"/>
                <w:szCs w:val="20"/>
              </w:rPr>
              <w:t>0</w:t>
            </w:r>
            <w:r w:rsidR="00FD70E1" w:rsidRPr="00B33A11">
              <w:rPr>
                <w:rFonts w:asciiTheme="minorHAnsi" w:hAnsiTheme="minorHAnsi" w:cs="Sendnya"/>
                <w:sz w:val="20"/>
                <w:szCs w:val="20"/>
              </w:rPr>
              <w:t>6</w:t>
            </w:r>
            <w:r w:rsidRPr="00B33A11">
              <w:rPr>
                <w:rFonts w:asciiTheme="minorHAnsi" w:hAnsiTheme="minorHAnsi" w:cs="Sendnya"/>
                <w:sz w:val="20"/>
                <w:szCs w:val="20"/>
              </w:rPr>
              <w:t>-</w:t>
            </w:r>
            <w:r w:rsidR="00FD70E1" w:rsidRPr="00B33A11">
              <w:rPr>
                <w:rFonts w:asciiTheme="minorHAnsi" w:hAnsiTheme="minorHAnsi" w:cs="Sendnya"/>
                <w:sz w:val="20"/>
                <w:szCs w:val="20"/>
              </w:rPr>
              <w:t>7</w:t>
            </w:r>
          </w:p>
        </w:tc>
      </w:tr>
      <w:tr w:rsidR="009019AA" w:rsidRPr="00F03DD4" w14:paraId="7A98BD12" w14:textId="77777777" w:rsidTr="00B33A11">
        <w:trPr>
          <w:cantSplit/>
          <w:trHeight w:val="658"/>
          <w:jc w:val="center"/>
        </w:trPr>
        <w:tc>
          <w:tcPr>
            <w:tcW w:w="875" w:type="dxa"/>
            <w:vAlign w:val="center"/>
          </w:tcPr>
          <w:p w14:paraId="0244C2BB" w14:textId="77777777" w:rsidR="009019AA" w:rsidRPr="00B33A11" w:rsidRDefault="009019AA" w:rsidP="00B33A11">
            <w:pPr>
              <w:pStyle w:val="ListParagraph"/>
              <w:numPr>
                <w:ilvl w:val="0"/>
                <w:numId w:val="20"/>
              </w:numPr>
              <w:jc w:val="center"/>
              <w:rPr>
                <w:rFonts w:asciiTheme="minorHAnsi" w:eastAsia="Times New Roman" w:hAnsiTheme="minorHAnsi" w:cs="Sendnya"/>
                <w:color w:val="auto"/>
                <w:sz w:val="20"/>
                <w:szCs w:val="20"/>
              </w:rPr>
            </w:pPr>
          </w:p>
        </w:tc>
        <w:tc>
          <w:tcPr>
            <w:tcW w:w="7200" w:type="dxa"/>
            <w:vAlign w:val="center"/>
          </w:tcPr>
          <w:p w14:paraId="22EF1FB5" w14:textId="6994E0AA" w:rsidR="009019AA" w:rsidRPr="00B33A11" w:rsidRDefault="009019AA" w:rsidP="00B33A11">
            <w:pPr>
              <w:pStyle w:val="TableText"/>
              <w:jc w:val="left"/>
              <w:rPr>
                <w:sz w:val="20"/>
                <w:szCs w:val="20"/>
              </w:rPr>
            </w:pPr>
            <w:r w:rsidRPr="00B33A11">
              <w:rPr>
                <w:sz w:val="20"/>
                <w:szCs w:val="20"/>
              </w:rPr>
              <w:t>CSP_TEF_SD02_06_Device_Manager</w:t>
            </w:r>
          </w:p>
        </w:tc>
        <w:tc>
          <w:tcPr>
            <w:tcW w:w="1134" w:type="dxa"/>
            <w:vAlign w:val="center"/>
          </w:tcPr>
          <w:p w14:paraId="4AA016D5" w14:textId="0F7BCC8D" w:rsidR="009019AA" w:rsidRPr="00B33A11" w:rsidRDefault="009019AA" w:rsidP="00B33A11">
            <w:pPr>
              <w:jc w:val="center"/>
              <w:rPr>
                <w:rFonts w:asciiTheme="minorHAnsi" w:hAnsiTheme="minorHAnsi" w:cs="Sendnya"/>
                <w:sz w:val="20"/>
                <w:szCs w:val="20"/>
              </w:rPr>
            </w:pPr>
            <w:r w:rsidRPr="00B33A11">
              <w:rPr>
                <w:rFonts w:asciiTheme="minorHAnsi" w:hAnsiTheme="minorHAnsi" w:cs="Sendnya"/>
                <w:sz w:val="20"/>
                <w:szCs w:val="20"/>
              </w:rPr>
              <w:t>0-1</w:t>
            </w:r>
          </w:p>
        </w:tc>
      </w:tr>
    </w:tbl>
    <w:p w14:paraId="48A060C9" w14:textId="77777777" w:rsidR="00C2229E" w:rsidRDefault="00C2229E" w:rsidP="00D240C8">
      <w:pPr>
        <w:pStyle w:val="TitlePageTableTtitleText"/>
      </w:pPr>
    </w:p>
    <w:p w14:paraId="6884B4A9" w14:textId="77777777" w:rsidR="00C2229E" w:rsidRDefault="00C2229E">
      <w:pPr>
        <w:spacing w:line="276" w:lineRule="auto"/>
        <w:rPr>
          <w:rFonts w:asciiTheme="minorHAnsi" w:hAnsiTheme="minorHAnsi" w:cstheme="minorHAnsi"/>
          <w:b/>
          <w:color w:val="31849B" w:themeColor="accent5" w:themeShade="BF"/>
          <w:sz w:val="18"/>
          <w:szCs w:val="18"/>
        </w:rPr>
      </w:pPr>
      <w:r>
        <w:br w:type="page"/>
      </w:r>
    </w:p>
    <w:p w14:paraId="5344A49F" w14:textId="4BADE05A" w:rsidR="00594FBF" w:rsidRPr="00B33A11" w:rsidRDefault="00594FBF" w:rsidP="00D240C8">
      <w:pPr>
        <w:pStyle w:val="TitlePageTableTtitleText"/>
        <w:rPr>
          <w:rFonts w:cs="Arial"/>
          <w:sz w:val="22"/>
          <w:szCs w:val="22"/>
        </w:rPr>
      </w:pPr>
      <w:r w:rsidRPr="00B33A11">
        <w:rPr>
          <w:sz w:val="22"/>
          <w:szCs w:val="22"/>
        </w:rPr>
        <w:lastRenderedPageBreak/>
        <w:t>A</w:t>
      </w:r>
      <w:r w:rsidR="00BA75A3" w:rsidRPr="00B33A11">
        <w:rPr>
          <w:sz w:val="22"/>
          <w:szCs w:val="22"/>
        </w:rPr>
        <w:t>PPROVERS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36"/>
        <w:gridCol w:w="3330"/>
        <w:gridCol w:w="1216"/>
        <w:gridCol w:w="1365"/>
      </w:tblGrid>
      <w:tr w:rsidR="00594FBF" w:rsidRPr="00F03DD4" w14:paraId="5344A4A4" w14:textId="77777777" w:rsidTr="00D240C8">
        <w:trPr>
          <w:cantSplit/>
          <w:trHeight w:val="240"/>
          <w:jc w:val="center"/>
        </w:trPr>
        <w:tc>
          <w:tcPr>
            <w:tcW w:w="2536" w:type="dxa"/>
            <w:shd w:val="clear" w:color="auto" w:fill="31849B" w:themeFill="accent5" w:themeFillShade="BF"/>
          </w:tcPr>
          <w:p w14:paraId="5344A4A0" w14:textId="77777777" w:rsidR="00594FBF" w:rsidRPr="00520784" w:rsidRDefault="00594FBF" w:rsidP="00D240C8">
            <w:pPr>
              <w:pStyle w:val="01TefTableTitleText"/>
            </w:pPr>
            <w:r w:rsidRPr="00520784">
              <w:t>Name</w:t>
            </w:r>
          </w:p>
        </w:tc>
        <w:tc>
          <w:tcPr>
            <w:tcW w:w="3330" w:type="dxa"/>
            <w:shd w:val="clear" w:color="auto" w:fill="31849B" w:themeFill="accent5" w:themeFillShade="BF"/>
          </w:tcPr>
          <w:p w14:paraId="5344A4A1" w14:textId="77777777" w:rsidR="00594FBF" w:rsidRPr="00520784" w:rsidRDefault="00594FBF" w:rsidP="00D240C8">
            <w:pPr>
              <w:pStyle w:val="01TefTableTitleText"/>
            </w:pPr>
            <w:r w:rsidRPr="00520784">
              <w:t>Role</w:t>
            </w:r>
          </w:p>
        </w:tc>
        <w:tc>
          <w:tcPr>
            <w:tcW w:w="1216" w:type="dxa"/>
            <w:shd w:val="clear" w:color="auto" w:fill="31849B" w:themeFill="accent5" w:themeFillShade="BF"/>
          </w:tcPr>
          <w:p w14:paraId="5344A4A2" w14:textId="77777777" w:rsidR="00594FBF" w:rsidRPr="00520784" w:rsidRDefault="00594FBF" w:rsidP="00D240C8">
            <w:pPr>
              <w:pStyle w:val="01TefTableTitleText"/>
            </w:pPr>
            <w:r w:rsidRPr="00520784">
              <w:t>Approved</w:t>
            </w:r>
          </w:p>
        </w:tc>
        <w:tc>
          <w:tcPr>
            <w:tcW w:w="1365" w:type="dxa"/>
            <w:shd w:val="clear" w:color="auto" w:fill="31849B" w:themeFill="accent5" w:themeFillShade="BF"/>
          </w:tcPr>
          <w:p w14:paraId="5344A4A3" w14:textId="77777777" w:rsidR="00594FBF" w:rsidRPr="00520784" w:rsidRDefault="00594FBF" w:rsidP="00D240C8">
            <w:pPr>
              <w:pStyle w:val="01TefTableTitleText"/>
            </w:pPr>
            <w:r w:rsidRPr="00520784">
              <w:t>Date</w:t>
            </w:r>
          </w:p>
        </w:tc>
      </w:tr>
      <w:tr w:rsidR="004C529F" w:rsidRPr="00F03DD4" w14:paraId="5344A4A9" w14:textId="77777777" w:rsidTr="00D240C8">
        <w:trPr>
          <w:cantSplit/>
          <w:trHeight w:val="240"/>
          <w:jc w:val="center"/>
        </w:trPr>
        <w:tc>
          <w:tcPr>
            <w:tcW w:w="2536" w:type="dxa"/>
          </w:tcPr>
          <w:p w14:paraId="5344A4A5" w14:textId="2D94787B" w:rsidR="004C529F" w:rsidRPr="006A2021" w:rsidRDefault="004C529F" w:rsidP="004C529F">
            <w:pPr>
              <w:pStyle w:val="TableText"/>
              <w:rPr>
                <w:rFonts w:cstheme="minorHAnsi"/>
                <w:sz w:val="20"/>
                <w:szCs w:val="20"/>
              </w:rPr>
            </w:pPr>
            <w:r w:rsidRPr="006A2021">
              <w:rPr>
                <w:rFonts w:cstheme="minorHAnsi"/>
                <w:sz w:val="20"/>
                <w:szCs w:val="20"/>
              </w:rPr>
              <w:t>TBD</w:t>
            </w:r>
          </w:p>
        </w:tc>
        <w:tc>
          <w:tcPr>
            <w:tcW w:w="3330" w:type="dxa"/>
          </w:tcPr>
          <w:p w14:paraId="5344A4A6" w14:textId="33DED31D" w:rsidR="004C529F" w:rsidRPr="006A2021" w:rsidRDefault="004C529F" w:rsidP="004C529F">
            <w:pPr>
              <w:pStyle w:val="TableText"/>
              <w:rPr>
                <w:rFonts w:cstheme="minorHAnsi"/>
                <w:sz w:val="20"/>
                <w:szCs w:val="20"/>
              </w:rPr>
            </w:pPr>
            <w:r w:rsidRPr="006A2021">
              <w:rPr>
                <w:rFonts w:cstheme="minorHAnsi"/>
                <w:sz w:val="20"/>
                <w:szCs w:val="20"/>
              </w:rPr>
              <w:t>DCC_L Solution Architect</w:t>
            </w:r>
          </w:p>
        </w:tc>
        <w:tc>
          <w:tcPr>
            <w:tcW w:w="1216" w:type="dxa"/>
          </w:tcPr>
          <w:p w14:paraId="5344A4A7" w14:textId="77777777" w:rsidR="004C529F" w:rsidRPr="00F03DD4" w:rsidRDefault="004C529F" w:rsidP="004C529F">
            <w:pPr>
              <w:pStyle w:val="TableText"/>
              <w:jc w:val="center"/>
              <w:rPr>
                <w:rFonts w:cstheme="minorHAnsi"/>
              </w:rPr>
            </w:pPr>
          </w:p>
        </w:tc>
        <w:tc>
          <w:tcPr>
            <w:tcW w:w="1365" w:type="dxa"/>
          </w:tcPr>
          <w:p w14:paraId="5344A4A8" w14:textId="77777777" w:rsidR="004C529F" w:rsidRPr="00F03DD4" w:rsidRDefault="004C529F" w:rsidP="004C529F">
            <w:pPr>
              <w:pStyle w:val="TableText"/>
              <w:rPr>
                <w:rFonts w:cstheme="minorHAnsi"/>
              </w:rPr>
            </w:pPr>
          </w:p>
        </w:tc>
      </w:tr>
      <w:tr w:rsidR="004C529F" w:rsidRPr="00F03DD4" w14:paraId="17252E8F" w14:textId="77777777" w:rsidTr="00D240C8">
        <w:trPr>
          <w:cantSplit/>
          <w:trHeight w:val="240"/>
          <w:jc w:val="center"/>
        </w:trPr>
        <w:tc>
          <w:tcPr>
            <w:tcW w:w="2536" w:type="dxa"/>
          </w:tcPr>
          <w:p w14:paraId="06BD78B8" w14:textId="0655BD81" w:rsidR="004C529F" w:rsidRPr="006A2021" w:rsidRDefault="004C529F" w:rsidP="004C529F">
            <w:pPr>
              <w:pStyle w:val="TableText"/>
              <w:rPr>
                <w:rFonts w:cstheme="minorHAnsi"/>
                <w:sz w:val="20"/>
                <w:szCs w:val="20"/>
              </w:rPr>
            </w:pPr>
            <w:r w:rsidRPr="006A2021">
              <w:rPr>
                <w:rFonts w:cstheme="minorHAnsi"/>
                <w:sz w:val="20"/>
                <w:szCs w:val="20"/>
              </w:rPr>
              <w:t>Chris Dollimore</w:t>
            </w:r>
          </w:p>
        </w:tc>
        <w:tc>
          <w:tcPr>
            <w:tcW w:w="3330" w:type="dxa"/>
          </w:tcPr>
          <w:p w14:paraId="2DCCE284" w14:textId="5976C443" w:rsidR="004C529F" w:rsidRPr="006A2021" w:rsidRDefault="00616B4C" w:rsidP="004C529F">
            <w:pPr>
              <w:pStyle w:val="TableText"/>
              <w:rPr>
                <w:rFonts w:cstheme="minorHAnsi"/>
                <w:sz w:val="20"/>
                <w:szCs w:val="20"/>
              </w:rPr>
            </w:pPr>
            <w:r w:rsidRPr="006A2021">
              <w:rPr>
                <w:rFonts w:cstheme="minorHAnsi"/>
                <w:sz w:val="20"/>
                <w:szCs w:val="20"/>
              </w:rPr>
              <w:t>Telefónica Managing Architect</w:t>
            </w:r>
          </w:p>
        </w:tc>
        <w:tc>
          <w:tcPr>
            <w:tcW w:w="1216" w:type="dxa"/>
          </w:tcPr>
          <w:p w14:paraId="281ABA38" w14:textId="7E13FE66" w:rsidR="004C529F" w:rsidRPr="00F07D9A" w:rsidRDefault="007A5876" w:rsidP="004C529F">
            <w:pPr>
              <w:pStyle w:val="TableText"/>
              <w:jc w:val="center"/>
              <w:rPr>
                <w:rFonts w:cstheme="minorHAnsi"/>
                <w:highlight w:val="yellow"/>
              </w:rPr>
            </w:pPr>
            <w:r>
              <w:rPr>
                <w:rFonts w:cstheme="minorHAnsi"/>
                <w:highlight w:val="yellow"/>
              </w:rPr>
              <w:t>2.0</w:t>
            </w:r>
          </w:p>
        </w:tc>
        <w:tc>
          <w:tcPr>
            <w:tcW w:w="1365" w:type="dxa"/>
          </w:tcPr>
          <w:p w14:paraId="2466CF23" w14:textId="25CAF3BB" w:rsidR="004C529F" w:rsidRPr="00F03DD4" w:rsidRDefault="007A5876" w:rsidP="004C529F">
            <w:pPr>
              <w:pStyle w:val="TableText"/>
              <w:rPr>
                <w:rFonts w:cstheme="minorHAnsi"/>
                <w:color w:val="000000" w:themeColor="text1"/>
              </w:rPr>
            </w:pPr>
            <w:r>
              <w:rPr>
                <w:rFonts w:cstheme="minorHAnsi"/>
                <w:color w:val="000000" w:themeColor="text1"/>
              </w:rPr>
              <w:t>17/06/2024</w:t>
            </w:r>
          </w:p>
        </w:tc>
      </w:tr>
      <w:tr w:rsidR="004C529F" w:rsidRPr="00F03DD4" w14:paraId="7F59A775" w14:textId="77777777" w:rsidTr="00D240C8">
        <w:trPr>
          <w:cantSplit/>
          <w:trHeight w:val="240"/>
          <w:jc w:val="center"/>
        </w:trPr>
        <w:tc>
          <w:tcPr>
            <w:tcW w:w="2536" w:type="dxa"/>
          </w:tcPr>
          <w:p w14:paraId="57EA4291" w14:textId="334F2AE5" w:rsidR="004C529F" w:rsidRPr="006A2021" w:rsidRDefault="007D41EA" w:rsidP="004C529F">
            <w:pPr>
              <w:pStyle w:val="TableText"/>
              <w:rPr>
                <w:rFonts w:cstheme="minorHAnsi"/>
                <w:sz w:val="20"/>
                <w:szCs w:val="20"/>
              </w:rPr>
            </w:pPr>
            <w:r w:rsidRPr="006A2021">
              <w:rPr>
                <w:rFonts w:cstheme="minorHAnsi"/>
                <w:sz w:val="20"/>
                <w:szCs w:val="20"/>
              </w:rPr>
              <w:t>Cameron Moore</w:t>
            </w:r>
          </w:p>
        </w:tc>
        <w:tc>
          <w:tcPr>
            <w:tcW w:w="3330" w:type="dxa"/>
          </w:tcPr>
          <w:p w14:paraId="51089B8D" w14:textId="2023D590" w:rsidR="004C529F" w:rsidRPr="006A2021" w:rsidRDefault="007A643E" w:rsidP="004C529F">
            <w:pPr>
              <w:pStyle w:val="TableText"/>
              <w:rPr>
                <w:rFonts w:cstheme="minorHAnsi"/>
                <w:sz w:val="20"/>
                <w:szCs w:val="20"/>
              </w:rPr>
            </w:pPr>
            <w:r w:rsidRPr="006A2021">
              <w:rPr>
                <w:rFonts w:cstheme="minorHAnsi"/>
                <w:sz w:val="20"/>
                <w:szCs w:val="20"/>
              </w:rPr>
              <w:t xml:space="preserve">Telefónica </w:t>
            </w:r>
            <w:r w:rsidRPr="006A2021">
              <w:rPr>
                <w:rFonts w:cstheme="minorHAnsi"/>
                <w:color w:val="212121"/>
                <w:sz w:val="20"/>
                <w:szCs w:val="20"/>
              </w:rPr>
              <w:t>Head of Service</w:t>
            </w:r>
          </w:p>
        </w:tc>
        <w:tc>
          <w:tcPr>
            <w:tcW w:w="1216" w:type="dxa"/>
          </w:tcPr>
          <w:p w14:paraId="5244591F" w14:textId="414669EF" w:rsidR="004C529F" w:rsidRPr="00C960F7" w:rsidRDefault="004C529F" w:rsidP="004C529F">
            <w:pPr>
              <w:pStyle w:val="TableText"/>
              <w:jc w:val="center"/>
              <w:rPr>
                <w:rFonts w:cstheme="minorHAnsi"/>
              </w:rPr>
            </w:pPr>
          </w:p>
        </w:tc>
        <w:tc>
          <w:tcPr>
            <w:tcW w:w="1365" w:type="dxa"/>
          </w:tcPr>
          <w:p w14:paraId="231BDF7E" w14:textId="5237C9D2" w:rsidR="004C529F" w:rsidRDefault="004C529F" w:rsidP="004C529F">
            <w:pPr>
              <w:pStyle w:val="TableText"/>
              <w:rPr>
                <w:rFonts w:cstheme="minorHAnsi"/>
              </w:rPr>
            </w:pPr>
          </w:p>
        </w:tc>
      </w:tr>
      <w:tr w:rsidR="007A380C" w:rsidRPr="00F03DD4" w14:paraId="2E0F482F" w14:textId="77777777" w:rsidTr="00D240C8">
        <w:trPr>
          <w:cantSplit/>
          <w:trHeight w:val="240"/>
          <w:jc w:val="center"/>
        </w:trPr>
        <w:tc>
          <w:tcPr>
            <w:tcW w:w="2536" w:type="dxa"/>
          </w:tcPr>
          <w:p w14:paraId="423E31CF" w14:textId="4B2517CC" w:rsidR="007A380C" w:rsidRPr="006A2021" w:rsidRDefault="002C70AA" w:rsidP="004C529F">
            <w:pPr>
              <w:pStyle w:val="TableText"/>
              <w:rPr>
                <w:rFonts w:cstheme="minorHAnsi"/>
                <w:sz w:val="20"/>
                <w:szCs w:val="20"/>
              </w:rPr>
            </w:pPr>
            <w:r>
              <w:rPr>
                <w:rFonts w:cstheme="minorHAnsi"/>
                <w:sz w:val="20"/>
                <w:szCs w:val="20"/>
              </w:rPr>
              <w:t>Claire Rushforth</w:t>
            </w:r>
          </w:p>
        </w:tc>
        <w:tc>
          <w:tcPr>
            <w:tcW w:w="3330" w:type="dxa"/>
          </w:tcPr>
          <w:p w14:paraId="6709A644" w14:textId="29909C6A" w:rsidR="007A380C" w:rsidRPr="006A2021" w:rsidRDefault="002C70AA" w:rsidP="004C529F">
            <w:pPr>
              <w:pStyle w:val="TableText"/>
              <w:rPr>
                <w:rFonts w:cstheme="minorHAnsi"/>
                <w:sz w:val="20"/>
                <w:szCs w:val="20"/>
              </w:rPr>
            </w:pPr>
            <w:r w:rsidRPr="006A2021">
              <w:rPr>
                <w:rFonts w:cstheme="minorHAnsi"/>
                <w:sz w:val="20"/>
                <w:szCs w:val="20"/>
              </w:rPr>
              <w:t xml:space="preserve">Telefónica </w:t>
            </w:r>
            <w:r w:rsidRPr="006A2021">
              <w:rPr>
                <w:rFonts w:cstheme="minorHAnsi"/>
                <w:color w:val="212121"/>
                <w:sz w:val="20"/>
                <w:szCs w:val="20"/>
              </w:rPr>
              <w:t>Head of Service</w:t>
            </w:r>
            <w:r>
              <w:rPr>
                <w:rFonts w:cstheme="minorHAnsi"/>
                <w:color w:val="212121"/>
                <w:sz w:val="20"/>
                <w:szCs w:val="20"/>
              </w:rPr>
              <w:t xml:space="preserve"> Acceptance</w:t>
            </w:r>
          </w:p>
        </w:tc>
        <w:tc>
          <w:tcPr>
            <w:tcW w:w="1216" w:type="dxa"/>
          </w:tcPr>
          <w:p w14:paraId="783C7742" w14:textId="77777777" w:rsidR="007A380C" w:rsidRPr="00C960F7" w:rsidRDefault="007A380C" w:rsidP="004C529F">
            <w:pPr>
              <w:pStyle w:val="TableText"/>
              <w:jc w:val="center"/>
              <w:rPr>
                <w:rFonts w:cstheme="minorHAnsi"/>
              </w:rPr>
            </w:pPr>
          </w:p>
        </w:tc>
        <w:tc>
          <w:tcPr>
            <w:tcW w:w="1365" w:type="dxa"/>
          </w:tcPr>
          <w:p w14:paraId="42B82925" w14:textId="77777777" w:rsidR="007A380C" w:rsidRDefault="007A380C" w:rsidP="004C529F">
            <w:pPr>
              <w:pStyle w:val="TableText"/>
              <w:rPr>
                <w:rFonts w:cstheme="minorHAnsi"/>
              </w:rPr>
            </w:pPr>
          </w:p>
        </w:tc>
      </w:tr>
      <w:tr w:rsidR="002C70AA" w:rsidRPr="00F03DD4" w14:paraId="54D4EB4F" w14:textId="77777777" w:rsidTr="00D240C8">
        <w:trPr>
          <w:cantSplit/>
          <w:trHeight w:val="240"/>
          <w:jc w:val="center"/>
        </w:trPr>
        <w:tc>
          <w:tcPr>
            <w:tcW w:w="2536" w:type="dxa"/>
          </w:tcPr>
          <w:p w14:paraId="4F0386BF" w14:textId="444EA0CC" w:rsidR="002C70AA" w:rsidRDefault="002C70AA" w:rsidP="004C529F">
            <w:pPr>
              <w:pStyle w:val="TableText"/>
              <w:rPr>
                <w:rFonts w:cstheme="minorHAnsi"/>
                <w:sz w:val="20"/>
                <w:szCs w:val="20"/>
              </w:rPr>
            </w:pPr>
            <w:r>
              <w:rPr>
                <w:rFonts w:cstheme="minorHAnsi"/>
                <w:sz w:val="20"/>
                <w:szCs w:val="20"/>
              </w:rPr>
              <w:t>Sarah Beasley</w:t>
            </w:r>
          </w:p>
        </w:tc>
        <w:tc>
          <w:tcPr>
            <w:tcW w:w="3330" w:type="dxa"/>
          </w:tcPr>
          <w:p w14:paraId="5555316A" w14:textId="720E4339" w:rsidR="002C70AA" w:rsidRPr="000659A4" w:rsidRDefault="000659A4" w:rsidP="004C529F">
            <w:pPr>
              <w:pStyle w:val="TableText"/>
              <w:rPr>
                <w:rFonts w:cstheme="minorHAnsi"/>
                <w:sz w:val="20"/>
                <w:szCs w:val="20"/>
              </w:rPr>
            </w:pPr>
            <w:r w:rsidRPr="006A2021">
              <w:rPr>
                <w:rFonts w:cstheme="minorHAnsi"/>
                <w:sz w:val="20"/>
                <w:szCs w:val="20"/>
              </w:rPr>
              <w:t>Telefónica</w:t>
            </w:r>
            <w:r w:rsidRPr="006D1863">
              <w:rPr>
                <w:rFonts w:cstheme="minorHAnsi"/>
                <w:color w:val="212121"/>
                <w:sz w:val="20"/>
                <w:szCs w:val="20"/>
              </w:rPr>
              <w:t xml:space="preserve"> Operations Manager</w:t>
            </w:r>
          </w:p>
        </w:tc>
        <w:tc>
          <w:tcPr>
            <w:tcW w:w="1216" w:type="dxa"/>
          </w:tcPr>
          <w:p w14:paraId="40559C27" w14:textId="77777777" w:rsidR="002C70AA" w:rsidRPr="00C960F7" w:rsidRDefault="002C70AA" w:rsidP="004C529F">
            <w:pPr>
              <w:pStyle w:val="TableText"/>
              <w:jc w:val="center"/>
              <w:rPr>
                <w:rFonts w:cstheme="minorHAnsi"/>
              </w:rPr>
            </w:pPr>
          </w:p>
        </w:tc>
        <w:tc>
          <w:tcPr>
            <w:tcW w:w="1365" w:type="dxa"/>
          </w:tcPr>
          <w:p w14:paraId="2F546C8B" w14:textId="77777777" w:rsidR="002C70AA" w:rsidRDefault="002C70AA" w:rsidP="004C529F">
            <w:pPr>
              <w:pStyle w:val="TableText"/>
              <w:rPr>
                <w:rFonts w:cstheme="minorHAnsi"/>
              </w:rPr>
            </w:pPr>
          </w:p>
        </w:tc>
      </w:tr>
      <w:tr w:rsidR="00925E48" w:rsidRPr="00F03DD4" w14:paraId="00186D24" w14:textId="77777777" w:rsidTr="00D240C8">
        <w:trPr>
          <w:cantSplit/>
          <w:trHeight w:val="240"/>
          <w:jc w:val="center"/>
        </w:trPr>
        <w:tc>
          <w:tcPr>
            <w:tcW w:w="2536" w:type="dxa"/>
          </w:tcPr>
          <w:p w14:paraId="7026C72E" w14:textId="10C8E969" w:rsidR="00925E48" w:rsidRDefault="00925E48" w:rsidP="004C529F">
            <w:pPr>
              <w:pStyle w:val="TableText"/>
              <w:rPr>
                <w:rFonts w:cstheme="minorHAnsi"/>
                <w:sz w:val="20"/>
                <w:szCs w:val="20"/>
              </w:rPr>
            </w:pPr>
            <w:r>
              <w:rPr>
                <w:rFonts w:cstheme="minorHAnsi"/>
                <w:sz w:val="20"/>
                <w:szCs w:val="20"/>
              </w:rPr>
              <w:t>Andrew Cornelius</w:t>
            </w:r>
          </w:p>
        </w:tc>
        <w:tc>
          <w:tcPr>
            <w:tcW w:w="3330" w:type="dxa"/>
          </w:tcPr>
          <w:p w14:paraId="1AB42713" w14:textId="33EC6514" w:rsidR="00925E48" w:rsidRPr="006A2021" w:rsidRDefault="00925E48" w:rsidP="004C529F">
            <w:pPr>
              <w:pStyle w:val="TableText"/>
              <w:rPr>
                <w:rFonts w:cstheme="minorHAnsi"/>
                <w:sz w:val="20"/>
                <w:szCs w:val="20"/>
              </w:rPr>
            </w:pPr>
            <w:r w:rsidRPr="006A2021">
              <w:rPr>
                <w:rFonts w:cstheme="minorHAnsi"/>
                <w:sz w:val="20"/>
                <w:szCs w:val="20"/>
              </w:rPr>
              <w:t>Telefónica</w:t>
            </w:r>
            <w:r>
              <w:rPr>
                <w:rFonts w:cstheme="minorHAnsi"/>
                <w:sz w:val="20"/>
                <w:szCs w:val="20"/>
              </w:rPr>
              <w:t xml:space="preserve"> Build and Support Lead</w:t>
            </w:r>
          </w:p>
        </w:tc>
        <w:tc>
          <w:tcPr>
            <w:tcW w:w="1216" w:type="dxa"/>
          </w:tcPr>
          <w:p w14:paraId="0C4BC505" w14:textId="77777777" w:rsidR="00925E48" w:rsidRPr="00C960F7" w:rsidRDefault="00925E48" w:rsidP="004C529F">
            <w:pPr>
              <w:pStyle w:val="TableText"/>
              <w:jc w:val="center"/>
              <w:rPr>
                <w:rFonts w:cstheme="minorHAnsi"/>
              </w:rPr>
            </w:pPr>
          </w:p>
        </w:tc>
        <w:tc>
          <w:tcPr>
            <w:tcW w:w="1365" w:type="dxa"/>
          </w:tcPr>
          <w:p w14:paraId="51D1FE5F" w14:textId="77777777" w:rsidR="00925E48" w:rsidRDefault="00925E48" w:rsidP="004C529F">
            <w:pPr>
              <w:pStyle w:val="TableText"/>
              <w:rPr>
                <w:rFonts w:cstheme="minorHAnsi"/>
              </w:rPr>
            </w:pPr>
          </w:p>
        </w:tc>
      </w:tr>
    </w:tbl>
    <w:p w14:paraId="1002EF21" w14:textId="77777777" w:rsidR="008636B6" w:rsidRDefault="008636B6" w:rsidP="00D240C8">
      <w:pPr>
        <w:pStyle w:val="TitlePageTableTtitleText"/>
      </w:pPr>
      <w:bookmarkStart w:id="28" w:name="_Toc153595985"/>
      <w:bookmarkStart w:id="29" w:name="_Toc156645237"/>
      <w:bookmarkStart w:id="30" w:name="_Toc159915791"/>
      <w:bookmarkStart w:id="31" w:name="_Toc160432070"/>
      <w:bookmarkStart w:id="32" w:name="_Toc185830714"/>
      <w:bookmarkStart w:id="33" w:name="_Toc197139041"/>
      <w:bookmarkStart w:id="34" w:name="_Toc203462280"/>
      <w:bookmarkStart w:id="35" w:name="_Toc203465274"/>
      <w:bookmarkStart w:id="36" w:name="_Toc203465438"/>
      <w:bookmarkStart w:id="37" w:name="_Toc204142119"/>
      <w:bookmarkStart w:id="38" w:name="_Toc204142235"/>
      <w:bookmarkStart w:id="39" w:name="_Toc204142464"/>
      <w:bookmarkStart w:id="40" w:name="_Toc204401009"/>
      <w:bookmarkStart w:id="41" w:name="_Toc363826240"/>
    </w:p>
    <w:p w14:paraId="5344A4AF" w14:textId="41666379" w:rsidR="00594FBF" w:rsidRDefault="00594FBF" w:rsidP="00D240C8">
      <w:pPr>
        <w:pStyle w:val="TitlePageTableTtitleText"/>
        <w:rPr>
          <w:i/>
        </w:rPr>
      </w:pPr>
      <w:r w:rsidRPr="00A679BC">
        <w:t>DISTRIBUTION IN ADDITION TO A</w:t>
      </w:r>
      <w:r w:rsidR="00BA75A3">
        <w:t>PPROVER</w:t>
      </w:r>
      <w:r>
        <w:t xml:space="preserve">S </w:t>
      </w:r>
      <w:r w:rsidRPr="00A679BC">
        <w:rPr>
          <w:i/>
        </w:rPr>
        <w:t>(individual and role)</w:t>
      </w:r>
      <w:bookmarkEnd w:id="28"/>
      <w:bookmarkEnd w:id="29"/>
      <w:bookmarkEnd w:id="30"/>
      <w:bookmarkEnd w:id="31"/>
      <w:bookmarkEnd w:id="32"/>
      <w:bookmarkEnd w:id="33"/>
      <w:bookmarkEnd w:id="34"/>
      <w:bookmarkEnd w:id="35"/>
      <w:bookmarkEnd w:id="36"/>
      <w:bookmarkEnd w:id="37"/>
      <w:bookmarkEnd w:id="38"/>
      <w:bookmarkEnd w:id="39"/>
      <w:bookmarkEnd w:id="40"/>
      <w:bookmarkEnd w:id="4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2693"/>
        <w:gridCol w:w="2126"/>
        <w:gridCol w:w="2179"/>
      </w:tblGrid>
      <w:tr w:rsidR="008636B6" w:rsidRPr="00F03DD4" w14:paraId="34942A0C" w14:textId="77777777" w:rsidTr="0095592E">
        <w:trPr>
          <w:cantSplit/>
          <w:trHeight w:val="240"/>
          <w:jc w:val="center"/>
        </w:trPr>
        <w:tc>
          <w:tcPr>
            <w:tcW w:w="1555" w:type="dxa"/>
            <w:shd w:val="clear" w:color="auto" w:fill="31849B" w:themeFill="accent5" w:themeFillShade="BF"/>
          </w:tcPr>
          <w:p w14:paraId="551A60A5" w14:textId="77777777" w:rsidR="008636B6" w:rsidRPr="00520784" w:rsidRDefault="008636B6" w:rsidP="0095592E">
            <w:pPr>
              <w:pStyle w:val="01TefTableTitleText"/>
            </w:pPr>
            <w:r>
              <w:t>Name</w:t>
            </w:r>
          </w:p>
        </w:tc>
        <w:tc>
          <w:tcPr>
            <w:tcW w:w="2693" w:type="dxa"/>
            <w:shd w:val="clear" w:color="auto" w:fill="31849B" w:themeFill="accent5" w:themeFillShade="BF"/>
          </w:tcPr>
          <w:p w14:paraId="6FFA6C49" w14:textId="77777777" w:rsidR="008636B6" w:rsidRPr="00520784" w:rsidRDefault="008636B6" w:rsidP="0095592E">
            <w:pPr>
              <w:pStyle w:val="01TefTableTitleText"/>
            </w:pPr>
            <w:r>
              <w:t>Role</w:t>
            </w:r>
          </w:p>
        </w:tc>
        <w:tc>
          <w:tcPr>
            <w:tcW w:w="2126" w:type="dxa"/>
            <w:shd w:val="clear" w:color="auto" w:fill="31849B" w:themeFill="accent5" w:themeFillShade="BF"/>
          </w:tcPr>
          <w:p w14:paraId="75191E42" w14:textId="77777777" w:rsidR="008636B6" w:rsidRPr="00520784" w:rsidRDefault="008636B6" w:rsidP="0095592E">
            <w:pPr>
              <w:pStyle w:val="01TefTableTitleText"/>
            </w:pPr>
            <w:r>
              <w:t>Internal/External</w:t>
            </w:r>
          </w:p>
        </w:tc>
        <w:tc>
          <w:tcPr>
            <w:tcW w:w="2179" w:type="dxa"/>
            <w:shd w:val="clear" w:color="auto" w:fill="31849B" w:themeFill="accent5" w:themeFillShade="BF"/>
          </w:tcPr>
          <w:p w14:paraId="5FAABFFD" w14:textId="77777777" w:rsidR="008636B6" w:rsidRPr="00520784" w:rsidRDefault="008636B6" w:rsidP="0095592E">
            <w:pPr>
              <w:pStyle w:val="01TefTableTitleText"/>
            </w:pPr>
            <w:r>
              <w:t>Reviewed</w:t>
            </w:r>
          </w:p>
        </w:tc>
      </w:tr>
      <w:tr w:rsidR="008636B6" w:rsidRPr="00F03DD4" w14:paraId="5F0C54A3" w14:textId="77777777" w:rsidTr="0095592E">
        <w:trPr>
          <w:cantSplit/>
          <w:trHeight w:val="240"/>
          <w:jc w:val="center"/>
        </w:trPr>
        <w:tc>
          <w:tcPr>
            <w:tcW w:w="1555" w:type="dxa"/>
          </w:tcPr>
          <w:p w14:paraId="331DDFBC" w14:textId="77777777" w:rsidR="008636B6" w:rsidRPr="007B4826" w:rsidRDefault="008636B6" w:rsidP="0095592E">
            <w:pPr>
              <w:pStyle w:val="TableText"/>
              <w:rPr>
                <w:sz w:val="20"/>
                <w:szCs w:val="20"/>
              </w:rPr>
            </w:pPr>
            <w:r w:rsidRPr="007B4826">
              <w:rPr>
                <w:sz w:val="20"/>
                <w:szCs w:val="20"/>
              </w:rPr>
              <w:t>Chris Dollimore</w:t>
            </w:r>
          </w:p>
        </w:tc>
        <w:tc>
          <w:tcPr>
            <w:tcW w:w="2693" w:type="dxa"/>
          </w:tcPr>
          <w:p w14:paraId="1C1CECD1" w14:textId="3703D061" w:rsidR="008636B6" w:rsidRPr="007B4826" w:rsidRDefault="00D44F98" w:rsidP="0095592E">
            <w:pPr>
              <w:pStyle w:val="TableText"/>
              <w:rPr>
                <w:sz w:val="20"/>
                <w:szCs w:val="20"/>
              </w:rPr>
            </w:pPr>
            <w:r w:rsidRPr="00101431">
              <w:rPr>
                <w:sz w:val="20"/>
                <w:szCs w:val="20"/>
              </w:rPr>
              <w:t>Telefónica</w:t>
            </w:r>
            <w:r w:rsidR="008636B6" w:rsidRPr="007B4826">
              <w:rPr>
                <w:sz w:val="20"/>
                <w:szCs w:val="20"/>
              </w:rPr>
              <w:t xml:space="preserve"> </w:t>
            </w:r>
            <w:r w:rsidR="00616B4C">
              <w:rPr>
                <w:sz w:val="20"/>
                <w:szCs w:val="20"/>
              </w:rPr>
              <w:t>Managing</w:t>
            </w:r>
            <w:r w:rsidR="008636B6" w:rsidRPr="007B4826">
              <w:rPr>
                <w:sz w:val="20"/>
                <w:szCs w:val="20"/>
              </w:rPr>
              <w:t xml:space="preserve"> Architect</w:t>
            </w:r>
          </w:p>
        </w:tc>
        <w:tc>
          <w:tcPr>
            <w:tcW w:w="2126" w:type="dxa"/>
          </w:tcPr>
          <w:p w14:paraId="1CB5C646" w14:textId="77777777" w:rsidR="008636B6" w:rsidRPr="007B4826" w:rsidRDefault="008636B6" w:rsidP="0095592E">
            <w:pPr>
              <w:pStyle w:val="TableText"/>
              <w:rPr>
                <w:sz w:val="20"/>
                <w:szCs w:val="20"/>
              </w:rPr>
            </w:pPr>
            <w:r w:rsidRPr="007B4826">
              <w:rPr>
                <w:sz w:val="20"/>
                <w:szCs w:val="20"/>
              </w:rPr>
              <w:t>Internal</w:t>
            </w:r>
          </w:p>
        </w:tc>
        <w:tc>
          <w:tcPr>
            <w:tcW w:w="2179" w:type="dxa"/>
          </w:tcPr>
          <w:p w14:paraId="048435B0" w14:textId="57C9254E" w:rsidR="008636B6" w:rsidRPr="007B4826" w:rsidRDefault="007A5876" w:rsidP="0095592E">
            <w:pPr>
              <w:pStyle w:val="TableText"/>
              <w:rPr>
                <w:sz w:val="20"/>
                <w:szCs w:val="20"/>
              </w:rPr>
            </w:pPr>
            <w:r>
              <w:rPr>
                <w:sz w:val="20"/>
                <w:szCs w:val="20"/>
              </w:rPr>
              <w:t>2.0</w:t>
            </w:r>
          </w:p>
        </w:tc>
      </w:tr>
    </w:tbl>
    <w:p w14:paraId="5E0D21DD" w14:textId="77777777" w:rsidR="008636B6" w:rsidRPr="00A679BC" w:rsidRDefault="008636B6" w:rsidP="00D240C8">
      <w:pPr>
        <w:pStyle w:val="TitlePageTableTtitleText"/>
        <w:rPr>
          <w:rFonts w:cs="Arial"/>
        </w:rPr>
      </w:pPr>
    </w:p>
    <w:p w14:paraId="77DE94B5" w14:textId="77777777" w:rsidR="00B63A15" w:rsidRDefault="00B63A15">
      <w:pPr>
        <w:pStyle w:val="TOCHeading"/>
        <w:rPr>
          <w:rFonts w:ascii="Arial Narrow" w:eastAsia="Times New Roman" w:hAnsi="Arial Narrow" w:cs="Times New Roman"/>
          <w:b w:val="0"/>
          <w:bCs w:val="0"/>
          <w:color w:val="auto"/>
          <w:sz w:val="22"/>
          <w:szCs w:val="24"/>
        </w:rPr>
      </w:pPr>
    </w:p>
    <w:p w14:paraId="4B0038C4" w14:textId="77777777" w:rsidR="00B63A15" w:rsidRDefault="00B63A15">
      <w:pPr>
        <w:spacing w:line="276" w:lineRule="auto"/>
      </w:pPr>
      <w:r>
        <w:rPr>
          <w:b/>
          <w:bCs/>
        </w:rPr>
        <w:br w:type="page"/>
      </w:r>
    </w:p>
    <w:sdt>
      <w:sdtPr>
        <w:rPr>
          <w:rFonts w:ascii="Arial Narrow" w:eastAsia="Times New Roman" w:hAnsi="Arial Narrow" w:cs="Times New Roman"/>
          <w:b w:val="0"/>
          <w:bCs w:val="0"/>
          <w:color w:val="auto"/>
          <w:kern w:val="0"/>
          <w:sz w:val="22"/>
          <w:szCs w:val="24"/>
          <w:lang w:eastAsia="en-GB"/>
        </w:rPr>
        <w:id w:val="-1226369805"/>
        <w:docPartObj>
          <w:docPartGallery w:val="Table of Contents"/>
          <w:docPartUnique/>
        </w:docPartObj>
      </w:sdtPr>
      <w:sdtEndPr>
        <w:rPr>
          <w:rFonts w:asciiTheme="minorHAnsi" w:eastAsiaTheme="minorEastAsia" w:hAnsiTheme="minorHAnsi" w:cstheme="minorBidi"/>
          <w:noProof/>
          <w:szCs w:val="22"/>
        </w:rPr>
      </w:sdtEndPr>
      <w:sdtContent>
        <w:p w14:paraId="5344A4E5" w14:textId="30FBE801" w:rsidR="004672C6" w:rsidRDefault="004672C6">
          <w:pPr>
            <w:pStyle w:val="TOCHeading"/>
          </w:pPr>
          <w:r>
            <w:t>Contents</w:t>
          </w:r>
        </w:p>
        <w:p w14:paraId="1BACE987" w14:textId="439BB9AE" w:rsidR="00D66729" w:rsidRDefault="00FF006D">
          <w:pPr>
            <w:pStyle w:val="TOC1"/>
            <w:rPr>
              <w:rFonts w:asciiTheme="minorHAnsi" w:eastAsiaTheme="minorEastAsia" w:hAnsiTheme="minorHAnsi" w:cstheme="minorBidi"/>
              <w:noProof/>
              <w:kern w:val="2"/>
              <w14:ligatures w14:val="standardContextual"/>
            </w:rPr>
          </w:pPr>
          <w:r>
            <w:rPr>
              <w:rFonts w:ascii="Arial Narrow" w:hAnsi="Arial Narrow"/>
            </w:rPr>
            <w:fldChar w:fldCharType="begin"/>
          </w:r>
          <w:r>
            <w:instrText xml:space="preserve"> TOC \o "1-3" \h \z \u </w:instrText>
          </w:r>
          <w:r>
            <w:rPr>
              <w:rFonts w:ascii="Arial Narrow" w:hAnsi="Arial Narrow"/>
            </w:rPr>
            <w:fldChar w:fldCharType="separate"/>
          </w:r>
          <w:hyperlink w:anchor="_Toc167978259" w:history="1">
            <w:r w:rsidR="00D66729" w:rsidRPr="00CD5168">
              <w:rPr>
                <w:rStyle w:val="Hyperlink"/>
                <w:noProof/>
              </w:rPr>
              <w:t>1.</w:t>
            </w:r>
            <w:r w:rsidR="00D66729">
              <w:rPr>
                <w:rFonts w:asciiTheme="minorHAnsi" w:eastAsiaTheme="minorEastAsia" w:hAnsiTheme="minorHAnsi" w:cstheme="minorBidi"/>
                <w:noProof/>
                <w:kern w:val="2"/>
                <w14:ligatures w14:val="standardContextual"/>
              </w:rPr>
              <w:tab/>
            </w:r>
            <w:r w:rsidR="00D66729" w:rsidRPr="00CD5168">
              <w:rPr>
                <w:rStyle w:val="Hyperlink"/>
                <w:noProof/>
              </w:rPr>
              <w:t>INTRODUCTION</w:t>
            </w:r>
            <w:r w:rsidR="00D66729">
              <w:rPr>
                <w:noProof/>
                <w:webHidden/>
              </w:rPr>
              <w:tab/>
            </w:r>
            <w:r w:rsidR="00D66729">
              <w:rPr>
                <w:noProof/>
                <w:webHidden/>
              </w:rPr>
              <w:fldChar w:fldCharType="begin"/>
            </w:r>
            <w:r w:rsidR="00D66729">
              <w:rPr>
                <w:noProof/>
                <w:webHidden/>
              </w:rPr>
              <w:instrText xml:space="preserve"> PAGEREF _Toc167978259 \h </w:instrText>
            </w:r>
            <w:r w:rsidR="00D66729">
              <w:rPr>
                <w:noProof/>
                <w:webHidden/>
              </w:rPr>
            </w:r>
            <w:r w:rsidR="00D66729">
              <w:rPr>
                <w:noProof/>
                <w:webHidden/>
              </w:rPr>
              <w:fldChar w:fldCharType="separate"/>
            </w:r>
            <w:r w:rsidR="00D66729">
              <w:rPr>
                <w:noProof/>
                <w:webHidden/>
              </w:rPr>
              <w:t>9</w:t>
            </w:r>
            <w:r w:rsidR="00D66729">
              <w:rPr>
                <w:noProof/>
                <w:webHidden/>
              </w:rPr>
              <w:fldChar w:fldCharType="end"/>
            </w:r>
          </w:hyperlink>
        </w:p>
        <w:p w14:paraId="53878E93" w14:textId="03B1CC01" w:rsidR="00D66729" w:rsidRDefault="00000000">
          <w:pPr>
            <w:pStyle w:val="TOC2"/>
            <w:tabs>
              <w:tab w:val="left" w:pos="2098"/>
              <w:tab w:val="right" w:leader="dot" w:pos="9011"/>
            </w:tabs>
            <w:rPr>
              <w:rFonts w:asciiTheme="minorHAnsi" w:eastAsiaTheme="minorEastAsia" w:hAnsiTheme="minorHAnsi" w:cstheme="minorBidi"/>
              <w:noProof/>
              <w:kern w:val="2"/>
              <w14:ligatures w14:val="standardContextual"/>
            </w:rPr>
          </w:pPr>
          <w:hyperlink w:anchor="_Toc167978260" w:history="1">
            <w:r w:rsidR="00D66729" w:rsidRPr="00CD5168">
              <w:rPr>
                <w:rStyle w:val="Hyperlink"/>
                <w:noProof/>
              </w:rPr>
              <w:t>1.1</w:t>
            </w:r>
            <w:r w:rsidR="00D66729">
              <w:rPr>
                <w:rFonts w:asciiTheme="minorHAnsi" w:eastAsiaTheme="minorEastAsia" w:hAnsiTheme="minorHAnsi" w:cstheme="minorBidi"/>
                <w:noProof/>
                <w:kern w:val="2"/>
                <w14:ligatures w14:val="standardContextual"/>
              </w:rPr>
              <w:tab/>
            </w:r>
            <w:r w:rsidR="00D66729" w:rsidRPr="00CD5168">
              <w:rPr>
                <w:rStyle w:val="Hyperlink"/>
                <w:noProof/>
              </w:rPr>
              <w:t>PROJECT BACKGROUND</w:t>
            </w:r>
            <w:r w:rsidR="00D66729">
              <w:rPr>
                <w:noProof/>
                <w:webHidden/>
              </w:rPr>
              <w:tab/>
            </w:r>
            <w:r w:rsidR="00D66729">
              <w:rPr>
                <w:noProof/>
                <w:webHidden/>
              </w:rPr>
              <w:fldChar w:fldCharType="begin"/>
            </w:r>
            <w:r w:rsidR="00D66729">
              <w:rPr>
                <w:noProof/>
                <w:webHidden/>
              </w:rPr>
              <w:instrText xml:space="preserve"> PAGEREF _Toc167978260 \h </w:instrText>
            </w:r>
            <w:r w:rsidR="00D66729">
              <w:rPr>
                <w:noProof/>
                <w:webHidden/>
              </w:rPr>
            </w:r>
            <w:r w:rsidR="00D66729">
              <w:rPr>
                <w:noProof/>
                <w:webHidden/>
              </w:rPr>
              <w:fldChar w:fldCharType="separate"/>
            </w:r>
            <w:r w:rsidR="00D66729">
              <w:rPr>
                <w:noProof/>
                <w:webHidden/>
              </w:rPr>
              <w:t>9</w:t>
            </w:r>
            <w:r w:rsidR="00D66729">
              <w:rPr>
                <w:noProof/>
                <w:webHidden/>
              </w:rPr>
              <w:fldChar w:fldCharType="end"/>
            </w:r>
          </w:hyperlink>
        </w:p>
        <w:p w14:paraId="12756F87" w14:textId="6C4B8A3C" w:rsidR="00D66729" w:rsidRDefault="00000000">
          <w:pPr>
            <w:pStyle w:val="TOC2"/>
            <w:tabs>
              <w:tab w:val="left" w:pos="2098"/>
              <w:tab w:val="right" w:leader="dot" w:pos="9011"/>
            </w:tabs>
            <w:rPr>
              <w:rFonts w:asciiTheme="minorHAnsi" w:eastAsiaTheme="minorEastAsia" w:hAnsiTheme="minorHAnsi" w:cstheme="minorBidi"/>
              <w:noProof/>
              <w:kern w:val="2"/>
              <w14:ligatures w14:val="standardContextual"/>
            </w:rPr>
          </w:pPr>
          <w:hyperlink w:anchor="_Toc167978261" w:history="1">
            <w:r w:rsidR="00D66729" w:rsidRPr="00CD5168">
              <w:rPr>
                <w:rStyle w:val="Hyperlink"/>
                <w:noProof/>
              </w:rPr>
              <w:t>1.2</w:t>
            </w:r>
            <w:r w:rsidR="00D66729">
              <w:rPr>
                <w:rFonts w:asciiTheme="minorHAnsi" w:eastAsiaTheme="minorEastAsia" w:hAnsiTheme="minorHAnsi" w:cstheme="minorBidi"/>
                <w:noProof/>
                <w:kern w:val="2"/>
                <w14:ligatures w14:val="standardContextual"/>
              </w:rPr>
              <w:tab/>
            </w:r>
            <w:r w:rsidR="00D66729" w:rsidRPr="00CD5168">
              <w:rPr>
                <w:rStyle w:val="Hyperlink"/>
                <w:noProof/>
              </w:rPr>
              <w:t>PURPOSE OF DOCUMENT</w:t>
            </w:r>
            <w:r w:rsidR="00D66729">
              <w:rPr>
                <w:noProof/>
                <w:webHidden/>
              </w:rPr>
              <w:tab/>
            </w:r>
            <w:r w:rsidR="00D66729">
              <w:rPr>
                <w:noProof/>
                <w:webHidden/>
              </w:rPr>
              <w:fldChar w:fldCharType="begin"/>
            </w:r>
            <w:r w:rsidR="00D66729">
              <w:rPr>
                <w:noProof/>
                <w:webHidden/>
              </w:rPr>
              <w:instrText xml:space="preserve"> PAGEREF _Toc167978261 \h </w:instrText>
            </w:r>
            <w:r w:rsidR="00D66729">
              <w:rPr>
                <w:noProof/>
                <w:webHidden/>
              </w:rPr>
            </w:r>
            <w:r w:rsidR="00D66729">
              <w:rPr>
                <w:noProof/>
                <w:webHidden/>
              </w:rPr>
              <w:fldChar w:fldCharType="separate"/>
            </w:r>
            <w:r w:rsidR="00D66729">
              <w:rPr>
                <w:noProof/>
                <w:webHidden/>
              </w:rPr>
              <w:t>10</w:t>
            </w:r>
            <w:r w:rsidR="00D66729">
              <w:rPr>
                <w:noProof/>
                <w:webHidden/>
              </w:rPr>
              <w:fldChar w:fldCharType="end"/>
            </w:r>
          </w:hyperlink>
        </w:p>
        <w:p w14:paraId="3E444484" w14:textId="22614EA4" w:rsidR="00D66729" w:rsidRDefault="00000000">
          <w:pPr>
            <w:pStyle w:val="TOC2"/>
            <w:tabs>
              <w:tab w:val="left" w:pos="2098"/>
              <w:tab w:val="right" w:leader="dot" w:pos="9011"/>
            </w:tabs>
            <w:rPr>
              <w:rFonts w:asciiTheme="minorHAnsi" w:eastAsiaTheme="minorEastAsia" w:hAnsiTheme="minorHAnsi" w:cstheme="minorBidi"/>
              <w:noProof/>
              <w:kern w:val="2"/>
              <w14:ligatures w14:val="standardContextual"/>
            </w:rPr>
          </w:pPr>
          <w:hyperlink w:anchor="_Toc167978262" w:history="1">
            <w:r w:rsidR="00D66729" w:rsidRPr="00CD5168">
              <w:rPr>
                <w:rStyle w:val="Hyperlink"/>
                <w:noProof/>
              </w:rPr>
              <w:t>1.3</w:t>
            </w:r>
            <w:r w:rsidR="00D66729">
              <w:rPr>
                <w:rFonts w:asciiTheme="minorHAnsi" w:eastAsiaTheme="minorEastAsia" w:hAnsiTheme="minorHAnsi" w:cstheme="minorBidi"/>
                <w:noProof/>
                <w:kern w:val="2"/>
                <w14:ligatures w14:val="standardContextual"/>
              </w:rPr>
              <w:tab/>
            </w:r>
            <w:r w:rsidR="00D66729" w:rsidRPr="00CD5168">
              <w:rPr>
                <w:rStyle w:val="Hyperlink"/>
                <w:noProof/>
              </w:rPr>
              <w:t>SUMMARY</w:t>
            </w:r>
            <w:r w:rsidR="00D66729">
              <w:rPr>
                <w:noProof/>
                <w:webHidden/>
              </w:rPr>
              <w:tab/>
            </w:r>
            <w:r w:rsidR="00D66729">
              <w:rPr>
                <w:noProof/>
                <w:webHidden/>
              </w:rPr>
              <w:fldChar w:fldCharType="begin"/>
            </w:r>
            <w:r w:rsidR="00D66729">
              <w:rPr>
                <w:noProof/>
                <w:webHidden/>
              </w:rPr>
              <w:instrText xml:space="preserve"> PAGEREF _Toc167978262 \h </w:instrText>
            </w:r>
            <w:r w:rsidR="00D66729">
              <w:rPr>
                <w:noProof/>
                <w:webHidden/>
              </w:rPr>
            </w:r>
            <w:r w:rsidR="00D66729">
              <w:rPr>
                <w:noProof/>
                <w:webHidden/>
              </w:rPr>
              <w:fldChar w:fldCharType="separate"/>
            </w:r>
            <w:r w:rsidR="00D66729">
              <w:rPr>
                <w:noProof/>
                <w:webHidden/>
              </w:rPr>
              <w:t>10</w:t>
            </w:r>
            <w:r w:rsidR="00D66729">
              <w:rPr>
                <w:noProof/>
                <w:webHidden/>
              </w:rPr>
              <w:fldChar w:fldCharType="end"/>
            </w:r>
          </w:hyperlink>
        </w:p>
        <w:p w14:paraId="5C0557D0" w14:textId="4C6406A6" w:rsidR="00D66729" w:rsidRDefault="00000000">
          <w:pPr>
            <w:pStyle w:val="TOC2"/>
            <w:tabs>
              <w:tab w:val="left" w:pos="2098"/>
              <w:tab w:val="right" w:leader="dot" w:pos="9011"/>
            </w:tabs>
            <w:rPr>
              <w:rFonts w:asciiTheme="minorHAnsi" w:eastAsiaTheme="minorEastAsia" w:hAnsiTheme="minorHAnsi" w:cstheme="minorBidi"/>
              <w:noProof/>
              <w:kern w:val="2"/>
              <w14:ligatures w14:val="standardContextual"/>
            </w:rPr>
          </w:pPr>
          <w:hyperlink w:anchor="_Toc167978263" w:history="1">
            <w:r w:rsidR="00D66729" w:rsidRPr="00CD5168">
              <w:rPr>
                <w:rStyle w:val="Hyperlink"/>
                <w:noProof/>
              </w:rPr>
              <w:t>1.4</w:t>
            </w:r>
            <w:r w:rsidR="00D66729">
              <w:rPr>
                <w:rFonts w:asciiTheme="minorHAnsi" w:eastAsiaTheme="minorEastAsia" w:hAnsiTheme="minorHAnsi" w:cstheme="minorBidi"/>
                <w:noProof/>
                <w:kern w:val="2"/>
                <w14:ligatures w14:val="standardContextual"/>
              </w:rPr>
              <w:tab/>
            </w:r>
            <w:r w:rsidR="00D66729" w:rsidRPr="00CD5168">
              <w:rPr>
                <w:rStyle w:val="Hyperlink"/>
                <w:noProof/>
              </w:rPr>
              <w:t>SCOPE</w:t>
            </w:r>
            <w:r w:rsidR="00D66729">
              <w:rPr>
                <w:noProof/>
                <w:webHidden/>
              </w:rPr>
              <w:tab/>
            </w:r>
            <w:r w:rsidR="00D66729">
              <w:rPr>
                <w:noProof/>
                <w:webHidden/>
              </w:rPr>
              <w:fldChar w:fldCharType="begin"/>
            </w:r>
            <w:r w:rsidR="00D66729">
              <w:rPr>
                <w:noProof/>
                <w:webHidden/>
              </w:rPr>
              <w:instrText xml:space="preserve"> PAGEREF _Toc167978263 \h </w:instrText>
            </w:r>
            <w:r w:rsidR="00D66729">
              <w:rPr>
                <w:noProof/>
                <w:webHidden/>
              </w:rPr>
            </w:r>
            <w:r w:rsidR="00D66729">
              <w:rPr>
                <w:noProof/>
                <w:webHidden/>
              </w:rPr>
              <w:fldChar w:fldCharType="separate"/>
            </w:r>
            <w:r w:rsidR="00D66729">
              <w:rPr>
                <w:noProof/>
                <w:webHidden/>
              </w:rPr>
              <w:t>12</w:t>
            </w:r>
            <w:r w:rsidR="00D66729">
              <w:rPr>
                <w:noProof/>
                <w:webHidden/>
              </w:rPr>
              <w:fldChar w:fldCharType="end"/>
            </w:r>
          </w:hyperlink>
        </w:p>
        <w:p w14:paraId="5406BAED" w14:textId="3A3E28C7"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264" w:history="1">
            <w:r w:rsidR="00D66729" w:rsidRPr="00CD5168">
              <w:rPr>
                <w:rStyle w:val="Hyperlink"/>
                <w:noProof/>
                <w14:scene3d>
                  <w14:camera w14:prst="orthographicFront"/>
                  <w14:lightRig w14:rig="threePt" w14:dir="t">
                    <w14:rot w14:lat="0" w14:lon="0" w14:rev="0"/>
                  </w14:lightRig>
                </w14:scene3d>
              </w:rPr>
              <w:t>1.4.1</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IN SCOPE</w:t>
            </w:r>
            <w:r w:rsidR="00D66729">
              <w:rPr>
                <w:noProof/>
                <w:webHidden/>
              </w:rPr>
              <w:tab/>
            </w:r>
            <w:r w:rsidR="00D66729">
              <w:rPr>
                <w:noProof/>
                <w:webHidden/>
              </w:rPr>
              <w:fldChar w:fldCharType="begin"/>
            </w:r>
            <w:r w:rsidR="00D66729">
              <w:rPr>
                <w:noProof/>
                <w:webHidden/>
              </w:rPr>
              <w:instrText xml:space="preserve"> PAGEREF _Toc167978264 \h </w:instrText>
            </w:r>
            <w:r w:rsidR="00D66729">
              <w:rPr>
                <w:noProof/>
                <w:webHidden/>
              </w:rPr>
            </w:r>
            <w:r w:rsidR="00D66729">
              <w:rPr>
                <w:noProof/>
                <w:webHidden/>
              </w:rPr>
              <w:fldChar w:fldCharType="separate"/>
            </w:r>
            <w:r w:rsidR="00D66729">
              <w:rPr>
                <w:noProof/>
                <w:webHidden/>
              </w:rPr>
              <w:t>12</w:t>
            </w:r>
            <w:r w:rsidR="00D66729">
              <w:rPr>
                <w:noProof/>
                <w:webHidden/>
              </w:rPr>
              <w:fldChar w:fldCharType="end"/>
            </w:r>
          </w:hyperlink>
        </w:p>
        <w:p w14:paraId="213DF350" w14:textId="74DB25D2"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265" w:history="1">
            <w:r w:rsidR="00D66729" w:rsidRPr="00CD5168">
              <w:rPr>
                <w:rStyle w:val="Hyperlink"/>
                <w:noProof/>
                <w14:scene3d>
                  <w14:camera w14:prst="orthographicFront"/>
                  <w14:lightRig w14:rig="threePt" w14:dir="t">
                    <w14:rot w14:lat="0" w14:lon="0" w14:rev="0"/>
                  </w14:lightRig>
                </w14:scene3d>
              </w:rPr>
              <w:t>1.4.2</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OUT OF SCOPE</w:t>
            </w:r>
            <w:r w:rsidR="00D66729">
              <w:rPr>
                <w:noProof/>
                <w:webHidden/>
              </w:rPr>
              <w:tab/>
            </w:r>
            <w:r w:rsidR="00D66729">
              <w:rPr>
                <w:noProof/>
                <w:webHidden/>
              </w:rPr>
              <w:fldChar w:fldCharType="begin"/>
            </w:r>
            <w:r w:rsidR="00D66729">
              <w:rPr>
                <w:noProof/>
                <w:webHidden/>
              </w:rPr>
              <w:instrText xml:space="preserve"> PAGEREF _Toc167978265 \h </w:instrText>
            </w:r>
            <w:r w:rsidR="00D66729">
              <w:rPr>
                <w:noProof/>
                <w:webHidden/>
              </w:rPr>
            </w:r>
            <w:r w:rsidR="00D66729">
              <w:rPr>
                <w:noProof/>
                <w:webHidden/>
              </w:rPr>
              <w:fldChar w:fldCharType="separate"/>
            </w:r>
            <w:r w:rsidR="00D66729">
              <w:rPr>
                <w:noProof/>
                <w:webHidden/>
              </w:rPr>
              <w:t>13</w:t>
            </w:r>
            <w:r w:rsidR="00D66729">
              <w:rPr>
                <w:noProof/>
                <w:webHidden/>
              </w:rPr>
              <w:fldChar w:fldCharType="end"/>
            </w:r>
          </w:hyperlink>
        </w:p>
        <w:p w14:paraId="60ABF60A" w14:textId="2D79D303" w:rsidR="00D66729" w:rsidRDefault="00000000">
          <w:pPr>
            <w:pStyle w:val="TOC2"/>
            <w:tabs>
              <w:tab w:val="left" w:pos="2098"/>
              <w:tab w:val="right" w:leader="dot" w:pos="9011"/>
            </w:tabs>
            <w:rPr>
              <w:rFonts w:asciiTheme="minorHAnsi" w:eastAsiaTheme="minorEastAsia" w:hAnsiTheme="minorHAnsi" w:cstheme="minorBidi"/>
              <w:noProof/>
              <w:kern w:val="2"/>
              <w14:ligatures w14:val="standardContextual"/>
            </w:rPr>
          </w:pPr>
          <w:hyperlink w:anchor="_Toc167978266" w:history="1">
            <w:r w:rsidR="00D66729" w:rsidRPr="00CD5168">
              <w:rPr>
                <w:rStyle w:val="Hyperlink"/>
                <w:noProof/>
              </w:rPr>
              <w:t>1.5</w:t>
            </w:r>
            <w:r w:rsidR="00D66729">
              <w:rPr>
                <w:rFonts w:asciiTheme="minorHAnsi" w:eastAsiaTheme="minorEastAsia" w:hAnsiTheme="minorHAnsi" w:cstheme="minorBidi"/>
                <w:noProof/>
                <w:kern w:val="2"/>
                <w14:ligatures w14:val="standardContextual"/>
              </w:rPr>
              <w:tab/>
            </w:r>
            <w:r w:rsidR="00D66729" w:rsidRPr="00CD5168">
              <w:rPr>
                <w:rStyle w:val="Hyperlink"/>
                <w:noProof/>
              </w:rPr>
              <w:t>DOCUMENT STRUCTURE</w:t>
            </w:r>
            <w:r w:rsidR="00D66729">
              <w:rPr>
                <w:noProof/>
                <w:webHidden/>
              </w:rPr>
              <w:tab/>
            </w:r>
            <w:r w:rsidR="00D66729">
              <w:rPr>
                <w:noProof/>
                <w:webHidden/>
              </w:rPr>
              <w:fldChar w:fldCharType="begin"/>
            </w:r>
            <w:r w:rsidR="00D66729">
              <w:rPr>
                <w:noProof/>
                <w:webHidden/>
              </w:rPr>
              <w:instrText xml:space="preserve"> PAGEREF _Toc167978266 \h </w:instrText>
            </w:r>
            <w:r w:rsidR="00D66729">
              <w:rPr>
                <w:noProof/>
                <w:webHidden/>
              </w:rPr>
            </w:r>
            <w:r w:rsidR="00D66729">
              <w:rPr>
                <w:noProof/>
                <w:webHidden/>
              </w:rPr>
              <w:fldChar w:fldCharType="separate"/>
            </w:r>
            <w:r w:rsidR="00D66729">
              <w:rPr>
                <w:noProof/>
                <w:webHidden/>
              </w:rPr>
              <w:t>13</w:t>
            </w:r>
            <w:r w:rsidR="00D66729">
              <w:rPr>
                <w:noProof/>
                <w:webHidden/>
              </w:rPr>
              <w:fldChar w:fldCharType="end"/>
            </w:r>
          </w:hyperlink>
        </w:p>
        <w:p w14:paraId="400ABD64" w14:textId="3F4A80B2" w:rsidR="00D66729" w:rsidRDefault="00000000">
          <w:pPr>
            <w:pStyle w:val="TOC2"/>
            <w:tabs>
              <w:tab w:val="left" w:pos="2098"/>
              <w:tab w:val="right" w:leader="dot" w:pos="9011"/>
            </w:tabs>
            <w:rPr>
              <w:rFonts w:asciiTheme="minorHAnsi" w:eastAsiaTheme="minorEastAsia" w:hAnsiTheme="minorHAnsi" w:cstheme="minorBidi"/>
              <w:noProof/>
              <w:kern w:val="2"/>
              <w14:ligatures w14:val="standardContextual"/>
            </w:rPr>
          </w:pPr>
          <w:hyperlink w:anchor="_Toc167978267" w:history="1">
            <w:r w:rsidR="00D66729" w:rsidRPr="00CD5168">
              <w:rPr>
                <w:rStyle w:val="Hyperlink"/>
                <w:noProof/>
              </w:rPr>
              <w:t>1.6</w:t>
            </w:r>
            <w:r w:rsidR="00D66729">
              <w:rPr>
                <w:rFonts w:asciiTheme="minorHAnsi" w:eastAsiaTheme="minorEastAsia" w:hAnsiTheme="minorHAnsi" w:cstheme="minorBidi"/>
                <w:noProof/>
                <w:kern w:val="2"/>
                <w14:ligatures w14:val="standardContextual"/>
              </w:rPr>
              <w:tab/>
            </w:r>
            <w:r w:rsidR="00D66729" w:rsidRPr="00CD5168">
              <w:rPr>
                <w:rStyle w:val="Hyperlink"/>
                <w:noProof/>
              </w:rPr>
              <w:t>ASSUMPTIONS</w:t>
            </w:r>
            <w:r w:rsidR="00D66729">
              <w:rPr>
                <w:noProof/>
                <w:webHidden/>
              </w:rPr>
              <w:tab/>
            </w:r>
            <w:r w:rsidR="00D66729">
              <w:rPr>
                <w:noProof/>
                <w:webHidden/>
              </w:rPr>
              <w:fldChar w:fldCharType="begin"/>
            </w:r>
            <w:r w:rsidR="00D66729">
              <w:rPr>
                <w:noProof/>
                <w:webHidden/>
              </w:rPr>
              <w:instrText xml:space="preserve"> PAGEREF _Toc167978267 \h </w:instrText>
            </w:r>
            <w:r w:rsidR="00D66729">
              <w:rPr>
                <w:noProof/>
                <w:webHidden/>
              </w:rPr>
            </w:r>
            <w:r w:rsidR="00D66729">
              <w:rPr>
                <w:noProof/>
                <w:webHidden/>
              </w:rPr>
              <w:fldChar w:fldCharType="separate"/>
            </w:r>
            <w:r w:rsidR="00D66729">
              <w:rPr>
                <w:noProof/>
                <w:webHidden/>
              </w:rPr>
              <w:t>14</w:t>
            </w:r>
            <w:r w:rsidR="00D66729">
              <w:rPr>
                <w:noProof/>
                <w:webHidden/>
              </w:rPr>
              <w:fldChar w:fldCharType="end"/>
            </w:r>
          </w:hyperlink>
        </w:p>
        <w:p w14:paraId="77108469" w14:textId="2DF5E9D8" w:rsidR="00D66729" w:rsidRDefault="00000000">
          <w:pPr>
            <w:pStyle w:val="TOC2"/>
            <w:tabs>
              <w:tab w:val="left" w:pos="2098"/>
              <w:tab w:val="right" w:leader="dot" w:pos="9011"/>
            </w:tabs>
            <w:rPr>
              <w:rFonts w:asciiTheme="minorHAnsi" w:eastAsiaTheme="minorEastAsia" w:hAnsiTheme="minorHAnsi" w:cstheme="minorBidi"/>
              <w:noProof/>
              <w:kern w:val="2"/>
              <w14:ligatures w14:val="standardContextual"/>
            </w:rPr>
          </w:pPr>
          <w:hyperlink w:anchor="_Toc167978268" w:history="1">
            <w:r w:rsidR="00D66729" w:rsidRPr="00CD5168">
              <w:rPr>
                <w:rStyle w:val="Hyperlink"/>
                <w:noProof/>
              </w:rPr>
              <w:t>1.7</w:t>
            </w:r>
            <w:r w:rsidR="00D66729">
              <w:rPr>
                <w:rFonts w:asciiTheme="minorHAnsi" w:eastAsiaTheme="minorEastAsia" w:hAnsiTheme="minorHAnsi" w:cstheme="minorBidi"/>
                <w:noProof/>
                <w:kern w:val="2"/>
                <w14:ligatures w14:val="standardContextual"/>
              </w:rPr>
              <w:tab/>
            </w:r>
            <w:r w:rsidR="00D66729" w:rsidRPr="00CD5168">
              <w:rPr>
                <w:rStyle w:val="Hyperlink"/>
                <w:noProof/>
              </w:rPr>
              <w:t>GLOSSARY</w:t>
            </w:r>
            <w:r w:rsidR="00D66729">
              <w:rPr>
                <w:noProof/>
                <w:webHidden/>
              </w:rPr>
              <w:tab/>
            </w:r>
            <w:r w:rsidR="00D66729">
              <w:rPr>
                <w:noProof/>
                <w:webHidden/>
              </w:rPr>
              <w:fldChar w:fldCharType="begin"/>
            </w:r>
            <w:r w:rsidR="00D66729">
              <w:rPr>
                <w:noProof/>
                <w:webHidden/>
              </w:rPr>
              <w:instrText xml:space="preserve"> PAGEREF _Toc167978268 \h </w:instrText>
            </w:r>
            <w:r w:rsidR="00D66729">
              <w:rPr>
                <w:noProof/>
                <w:webHidden/>
              </w:rPr>
            </w:r>
            <w:r w:rsidR="00D66729">
              <w:rPr>
                <w:noProof/>
                <w:webHidden/>
              </w:rPr>
              <w:fldChar w:fldCharType="separate"/>
            </w:r>
            <w:r w:rsidR="00D66729">
              <w:rPr>
                <w:noProof/>
                <w:webHidden/>
              </w:rPr>
              <w:t>15</w:t>
            </w:r>
            <w:r w:rsidR="00D66729">
              <w:rPr>
                <w:noProof/>
                <w:webHidden/>
              </w:rPr>
              <w:fldChar w:fldCharType="end"/>
            </w:r>
          </w:hyperlink>
        </w:p>
        <w:p w14:paraId="4FB49D3D" w14:textId="1C586549" w:rsidR="00D66729" w:rsidRDefault="00000000">
          <w:pPr>
            <w:pStyle w:val="TOC2"/>
            <w:tabs>
              <w:tab w:val="left" w:pos="2098"/>
              <w:tab w:val="right" w:leader="dot" w:pos="9011"/>
            </w:tabs>
            <w:rPr>
              <w:rFonts w:asciiTheme="minorHAnsi" w:eastAsiaTheme="minorEastAsia" w:hAnsiTheme="minorHAnsi" w:cstheme="minorBidi"/>
              <w:noProof/>
              <w:kern w:val="2"/>
              <w14:ligatures w14:val="standardContextual"/>
            </w:rPr>
          </w:pPr>
          <w:hyperlink w:anchor="_Toc167978269" w:history="1">
            <w:r w:rsidR="00D66729" w:rsidRPr="00CD5168">
              <w:rPr>
                <w:rStyle w:val="Hyperlink"/>
                <w:noProof/>
              </w:rPr>
              <w:t>1.8</w:t>
            </w:r>
            <w:r w:rsidR="00D66729">
              <w:rPr>
                <w:rFonts w:asciiTheme="minorHAnsi" w:eastAsiaTheme="minorEastAsia" w:hAnsiTheme="minorHAnsi" w:cstheme="minorBidi"/>
                <w:noProof/>
                <w:kern w:val="2"/>
                <w14:ligatures w14:val="standardContextual"/>
              </w:rPr>
              <w:tab/>
            </w:r>
            <w:r w:rsidR="00D66729" w:rsidRPr="00CD5168">
              <w:rPr>
                <w:rStyle w:val="Hyperlink"/>
                <w:noProof/>
              </w:rPr>
              <w:t>AUTHORISED REQUEST FOR CHANGE</w:t>
            </w:r>
            <w:r w:rsidR="00D66729">
              <w:rPr>
                <w:noProof/>
                <w:webHidden/>
              </w:rPr>
              <w:tab/>
            </w:r>
            <w:r w:rsidR="00D66729">
              <w:rPr>
                <w:noProof/>
                <w:webHidden/>
              </w:rPr>
              <w:fldChar w:fldCharType="begin"/>
            </w:r>
            <w:r w:rsidR="00D66729">
              <w:rPr>
                <w:noProof/>
                <w:webHidden/>
              </w:rPr>
              <w:instrText xml:space="preserve"> PAGEREF _Toc167978269 \h </w:instrText>
            </w:r>
            <w:r w:rsidR="00D66729">
              <w:rPr>
                <w:noProof/>
                <w:webHidden/>
              </w:rPr>
            </w:r>
            <w:r w:rsidR="00D66729">
              <w:rPr>
                <w:noProof/>
                <w:webHidden/>
              </w:rPr>
              <w:fldChar w:fldCharType="separate"/>
            </w:r>
            <w:r w:rsidR="00D66729">
              <w:rPr>
                <w:noProof/>
                <w:webHidden/>
              </w:rPr>
              <w:t>17</w:t>
            </w:r>
            <w:r w:rsidR="00D66729">
              <w:rPr>
                <w:noProof/>
                <w:webHidden/>
              </w:rPr>
              <w:fldChar w:fldCharType="end"/>
            </w:r>
          </w:hyperlink>
        </w:p>
        <w:p w14:paraId="5F0118FB" w14:textId="56849301" w:rsidR="00D66729" w:rsidRDefault="00000000">
          <w:pPr>
            <w:pStyle w:val="TOC1"/>
            <w:rPr>
              <w:rFonts w:asciiTheme="minorHAnsi" w:eastAsiaTheme="minorEastAsia" w:hAnsiTheme="minorHAnsi" w:cstheme="minorBidi"/>
              <w:noProof/>
              <w:kern w:val="2"/>
              <w14:ligatures w14:val="standardContextual"/>
            </w:rPr>
          </w:pPr>
          <w:hyperlink w:anchor="_Toc167978270" w:history="1">
            <w:r w:rsidR="00D66729" w:rsidRPr="00CD5168">
              <w:rPr>
                <w:rStyle w:val="Hyperlink"/>
                <w:noProof/>
              </w:rPr>
              <w:t>2.</w:t>
            </w:r>
            <w:r w:rsidR="00D66729">
              <w:rPr>
                <w:rFonts w:asciiTheme="minorHAnsi" w:eastAsiaTheme="minorEastAsia" w:hAnsiTheme="minorHAnsi" w:cstheme="minorBidi"/>
                <w:noProof/>
                <w:kern w:val="2"/>
                <w14:ligatures w14:val="standardContextual"/>
              </w:rPr>
              <w:tab/>
            </w:r>
            <w:r w:rsidR="00D66729" w:rsidRPr="00CD5168">
              <w:rPr>
                <w:rStyle w:val="Hyperlink"/>
                <w:noProof/>
              </w:rPr>
              <w:t>THE ARCHITECTURE SPECIFICATION</w:t>
            </w:r>
            <w:r w:rsidR="00D66729">
              <w:rPr>
                <w:noProof/>
                <w:webHidden/>
              </w:rPr>
              <w:tab/>
            </w:r>
            <w:r w:rsidR="00D66729">
              <w:rPr>
                <w:noProof/>
                <w:webHidden/>
              </w:rPr>
              <w:fldChar w:fldCharType="begin"/>
            </w:r>
            <w:r w:rsidR="00D66729">
              <w:rPr>
                <w:noProof/>
                <w:webHidden/>
              </w:rPr>
              <w:instrText xml:space="preserve"> PAGEREF _Toc167978270 \h </w:instrText>
            </w:r>
            <w:r w:rsidR="00D66729">
              <w:rPr>
                <w:noProof/>
                <w:webHidden/>
              </w:rPr>
            </w:r>
            <w:r w:rsidR="00D66729">
              <w:rPr>
                <w:noProof/>
                <w:webHidden/>
              </w:rPr>
              <w:fldChar w:fldCharType="separate"/>
            </w:r>
            <w:r w:rsidR="00D66729">
              <w:rPr>
                <w:noProof/>
                <w:webHidden/>
              </w:rPr>
              <w:t>18</w:t>
            </w:r>
            <w:r w:rsidR="00D66729">
              <w:rPr>
                <w:noProof/>
                <w:webHidden/>
              </w:rPr>
              <w:fldChar w:fldCharType="end"/>
            </w:r>
          </w:hyperlink>
        </w:p>
        <w:p w14:paraId="48283DA2" w14:textId="4EF36E31" w:rsidR="00D66729" w:rsidRDefault="00000000">
          <w:pPr>
            <w:pStyle w:val="TOC2"/>
            <w:tabs>
              <w:tab w:val="left" w:pos="2098"/>
              <w:tab w:val="right" w:leader="dot" w:pos="9011"/>
            </w:tabs>
            <w:rPr>
              <w:rFonts w:asciiTheme="minorHAnsi" w:eastAsiaTheme="minorEastAsia" w:hAnsiTheme="minorHAnsi" w:cstheme="minorBidi"/>
              <w:noProof/>
              <w:kern w:val="2"/>
              <w14:ligatures w14:val="standardContextual"/>
            </w:rPr>
          </w:pPr>
          <w:hyperlink w:anchor="_Toc167978271" w:history="1">
            <w:r w:rsidR="00D66729" w:rsidRPr="00CD5168">
              <w:rPr>
                <w:rStyle w:val="Hyperlink"/>
                <w:noProof/>
              </w:rPr>
              <w:t>2.1</w:t>
            </w:r>
            <w:r w:rsidR="00D66729">
              <w:rPr>
                <w:rFonts w:asciiTheme="minorHAnsi" w:eastAsiaTheme="minorEastAsia" w:hAnsiTheme="minorHAnsi" w:cstheme="minorBidi"/>
                <w:noProof/>
                <w:kern w:val="2"/>
                <w14:ligatures w14:val="standardContextual"/>
              </w:rPr>
              <w:tab/>
            </w:r>
            <w:r w:rsidR="00D66729" w:rsidRPr="00CD5168">
              <w:rPr>
                <w:rStyle w:val="Hyperlink"/>
                <w:noProof/>
              </w:rPr>
              <w:t>ARCHITECTURE PRINCIPLES</w:t>
            </w:r>
            <w:r w:rsidR="00D66729">
              <w:rPr>
                <w:noProof/>
                <w:webHidden/>
              </w:rPr>
              <w:tab/>
            </w:r>
            <w:r w:rsidR="00D66729">
              <w:rPr>
                <w:noProof/>
                <w:webHidden/>
              </w:rPr>
              <w:fldChar w:fldCharType="begin"/>
            </w:r>
            <w:r w:rsidR="00D66729">
              <w:rPr>
                <w:noProof/>
                <w:webHidden/>
              </w:rPr>
              <w:instrText xml:space="preserve"> PAGEREF _Toc167978271 \h </w:instrText>
            </w:r>
            <w:r w:rsidR="00D66729">
              <w:rPr>
                <w:noProof/>
                <w:webHidden/>
              </w:rPr>
            </w:r>
            <w:r w:rsidR="00D66729">
              <w:rPr>
                <w:noProof/>
                <w:webHidden/>
              </w:rPr>
              <w:fldChar w:fldCharType="separate"/>
            </w:r>
            <w:r w:rsidR="00D66729">
              <w:rPr>
                <w:noProof/>
                <w:webHidden/>
              </w:rPr>
              <w:t>18</w:t>
            </w:r>
            <w:r w:rsidR="00D66729">
              <w:rPr>
                <w:noProof/>
                <w:webHidden/>
              </w:rPr>
              <w:fldChar w:fldCharType="end"/>
            </w:r>
          </w:hyperlink>
        </w:p>
        <w:p w14:paraId="4AD151A2" w14:textId="09972705"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272" w:history="1">
            <w:r w:rsidR="00D66729" w:rsidRPr="00CD5168">
              <w:rPr>
                <w:rStyle w:val="Hyperlink"/>
                <w:noProof/>
                <w14:scene3d>
                  <w14:camera w14:prst="orthographicFront"/>
                  <w14:lightRig w14:rig="threePt" w14:dir="t">
                    <w14:rot w14:lat="0" w14:lon="0" w14:rev="0"/>
                  </w14:lightRig>
                </w14:scene3d>
              </w:rPr>
              <w:t>2.1.1</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DESIGN CRITERIA</w:t>
            </w:r>
            <w:r w:rsidR="00D66729">
              <w:rPr>
                <w:noProof/>
                <w:webHidden/>
              </w:rPr>
              <w:tab/>
            </w:r>
            <w:r w:rsidR="00D66729">
              <w:rPr>
                <w:noProof/>
                <w:webHidden/>
              </w:rPr>
              <w:fldChar w:fldCharType="begin"/>
            </w:r>
            <w:r w:rsidR="00D66729">
              <w:rPr>
                <w:noProof/>
                <w:webHidden/>
              </w:rPr>
              <w:instrText xml:space="preserve"> PAGEREF _Toc167978272 \h </w:instrText>
            </w:r>
            <w:r w:rsidR="00D66729">
              <w:rPr>
                <w:noProof/>
                <w:webHidden/>
              </w:rPr>
            </w:r>
            <w:r w:rsidR="00D66729">
              <w:rPr>
                <w:noProof/>
                <w:webHidden/>
              </w:rPr>
              <w:fldChar w:fldCharType="separate"/>
            </w:r>
            <w:r w:rsidR="00D66729">
              <w:rPr>
                <w:noProof/>
                <w:webHidden/>
              </w:rPr>
              <w:t>18</w:t>
            </w:r>
            <w:r w:rsidR="00D66729">
              <w:rPr>
                <w:noProof/>
                <w:webHidden/>
              </w:rPr>
              <w:fldChar w:fldCharType="end"/>
            </w:r>
          </w:hyperlink>
        </w:p>
        <w:p w14:paraId="5B358F43" w14:textId="2D47179A"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273" w:history="1">
            <w:r w:rsidR="00D66729" w:rsidRPr="00CD5168">
              <w:rPr>
                <w:rStyle w:val="Hyperlink"/>
                <w:noProof/>
                <w14:scene3d>
                  <w14:camera w14:prst="orthographicFront"/>
                  <w14:lightRig w14:rig="threePt" w14:dir="t">
                    <w14:rot w14:lat="0" w14:lon="0" w14:rev="0"/>
                  </w14:lightRig>
                </w14:scene3d>
              </w:rPr>
              <w:t>2.1.2</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STATELESS SERVICES</w:t>
            </w:r>
            <w:r w:rsidR="00D66729">
              <w:rPr>
                <w:noProof/>
                <w:webHidden/>
              </w:rPr>
              <w:tab/>
            </w:r>
            <w:r w:rsidR="00D66729">
              <w:rPr>
                <w:noProof/>
                <w:webHidden/>
              </w:rPr>
              <w:fldChar w:fldCharType="begin"/>
            </w:r>
            <w:r w:rsidR="00D66729">
              <w:rPr>
                <w:noProof/>
                <w:webHidden/>
              </w:rPr>
              <w:instrText xml:space="preserve"> PAGEREF _Toc167978273 \h </w:instrText>
            </w:r>
            <w:r w:rsidR="00D66729">
              <w:rPr>
                <w:noProof/>
                <w:webHidden/>
              </w:rPr>
            </w:r>
            <w:r w:rsidR="00D66729">
              <w:rPr>
                <w:noProof/>
                <w:webHidden/>
              </w:rPr>
              <w:fldChar w:fldCharType="separate"/>
            </w:r>
            <w:r w:rsidR="00D66729">
              <w:rPr>
                <w:noProof/>
                <w:webHidden/>
              </w:rPr>
              <w:t>19</w:t>
            </w:r>
            <w:r w:rsidR="00D66729">
              <w:rPr>
                <w:noProof/>
                <w:webHidden/>
              </w:rPr>
              <w:fldChar w:fldCharType="end"/>
            </w:r>
          </w:hyperlink>
        </w:p>
        <w:p w14:paraId="30C5EE42" w14:textId="4DC010C6"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274" w:history="1">
            <w:r w:rsidR="00D66729" w:rsidRPr="00CD5168">
              <w:rPr>
                <w:rStyle w:val="Hyperlink"/>
                <w:noProof/>
                <w14:scene3d>
                  <w14:camera w14:prst="orthographicFront"/>
                  <w14:lightRig w14:rig="threePt" w14:dir="t">
                    <w14:rot w14:lat="0" w14:lon="0" w14:rev="0"/>
                  </w14:lightRig>
                </w14:scene3d>
              </w:rPr>
              <w:t>2.1.3</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MICROSERVICE PATTERNS</w:t>
            </w:r>
            <w:r w:rsidR="00D66729">
              <w:rPr>
                <w:noProof/>
                <w:webHidden/>
              </w:rPr>
              <w:tab/>
            </w:r>
            <w:r w:rsidR="00D66729">
              <w:rPr>
                <w:noProof/>
                <w:webHidden/>
              </w:rPr>
              <w:fldChar w:fldCharType="begin"/>
            </w:r>
            <w:r w:rsidR="00D66729">
              <w:rPr>
                <w:noProof/>
                <w:webHidden/>
              </w:rPr>
              <w:instrText xml:space="preserve"> PAGEREF _Toc167978274 \h </w:instrText>
            </w:r>
            <w:r w:rsidR="00D66729">
              <w:rPr>
                <w:noProof/>
                <w:webHidden/>
              </w:rPr>
            </w:r>
            <w:r w:rsidR="00D66729">
              <w:rPr>
                <w:noProof/>
                <w:webHidden/>
              </w:rPr>
              <w:fldChar w:fldCharType="separate"/>
            </w:r>
            <w:r w:rsidR="00D66729">
              <w:rPr>
                <w:noProof/>
                <w:webHidden/>
              </w:rPr>
              <w:t>19</w:t>
            </w:r>
            <w:r w:rsidR="00D66729">
              <w:rPr>
                <w:noProof/>
                <w:webHidden/>
              </w:rPr>
              <w:fldChar w:fldCharType="end"/>
            </w:r>
          </w:hyperlink>
        </w:p>
        <w:p w14:paraId="3452298D" w14:textId="5D82D7DD"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275" w:history="1">
            <w:r w:rsidR="00D66729" w:rsidRPr="00CD5168">
              <w:rPr>
                <w:rStyle w:val="Hyperlink"/>
                <w:noProof/>
                <w14:scene3d>
                  <w14:camera w14:prst="orthographicFront"/>
                  <w14:lightRig w14:rig="threePt" w14:dir="t">
                    <w14:rot w14:lat="0" w14:lon="0" w14:rev="0"/>
                  </w14:lightRig>
                </w14:scene3d>
              </w:rPr>
              <w:t>2.1.4</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DEVOPS (CI/CD PIPELINES)</w:t>
            </w:r>
            <w:r w:rsidR="00D66729">
              <w:rPr>
                <w:noProof/>
                <w:webHidden/>
              </w:rPr>
              <w:tab/>
            </w:r>
            <w:r w:rsidR="00D66729">
              <w:rPr>
                <w:noProof/>
                <w:webHidden/>
              </w:rPr>
              <w:fldChar w:fldCharType="begin"/>
            </w:r>
            <w:r w:rsidR="00D66729">
              <w:rPr>
                <w:noProof/>
                <w:webHidden/>
              </w:rPr>
              <w:instrText xml:space="preserve"> PAGEREF _Toc167978275 \h </w:instrText>
            </w:r>
            <w:r w:rsidR="00D66729">
              <w:rPr>
                <w:noProof/>
                <w:webHidden/>
              </w:rPr>
            </w:r>
            <w:r w:rsidR="00D66729">
              <w:rPr>
                <w:noProof/>
                <w:webHidden/>
              </w:rPr>
              <w:fldChar w:fldCharType="separate"/>
            </w:r>
            <w:r w:rsidR="00D66729">
              <w:rPr>
                <w:noProof/>
                <w:webHidden/>
              </w:rPr>
              <w:t>19</w:t>
            </w:r>
            <w:r w:rsidR="00D66729">
              <w:rPr>
                <w:noProof/>
                <w:webHidden/>
              </w:rPr>
              <w:fldChar w:fldCharType="end"/>
            </w:r>
          </w:hyperlink>
        </w:p>
        <w:p w14:paraId="4F10DC51" w14:textId="58639F98"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276" w:history="1">
            <w:r w:rsidR="00D66729" w:rsidRPr="00CD5168">
              <w:rPr>
                <w:rStyle w:val="Hyperlink"/>
                <w:noProof/>
                <w14:scene3d>
                  <w14:camera w14:prst="orthographicFront"/>
                  <w14:lightRig w14:rig="threePt" w14:dir="t">
                    <w14:rot w14:lat="0" w14:lon="0" w14:rev="0"/>
                  </w14:lightRig>
                </w14:scene3d>
              </w:rPr>
              <w:t>2.1.5</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CLOUD INFRASTRUCTURE AS CODE (IAC)</w:t>
            </w:r>
            <w:r w:rsidR="00D66729">
              <w:rPr>
                <w:noProof/>
                <w:webHidden/>
              </w:rPr>
              <w:tab/>
            </w:r>
            <w:r w:rsidR="00D66729">
              <w:rPr>
                <w:noProof/>
                <w:webHidden/>
              </w:rPr>
              <w:fldChar w:fldCharType="begin"/>
            </w:r>
            <w:r w:rsidR="00D66729">
              <w:rPr>
                <w:noProof/>
                <w:webHidden/>
              </w:rPr>
              <w:instrText xml:space="preserve"> PAGEREF _Toc167978276 \h </w:instrText>
            </w:r>
            <w:r w:rsidR="00D66729">
              <w:rPr>
                <w:noProof/>
                <w:webHidden/>
              </w:rPr>
            </w:r>
            <w:r w:rsidR="00D66729">
              <w:rPr>
                <w:noProof/>
                <w:webHidden/>
              </w:rPr>
              <w:fldChar w:fldCharType="separate"/>
            </w:r>
            <w:r w:rsidR="00D66729">
              <w:rPr>
                <w:noProof/>
                <w:webHidden/>
              </w:rPr>
              <w:t>19</w:t>
            </w:r>
            <w:r w:rsidR="00D66729">
              <w:rPr>
                <w:noProof/>
                <w:webHidden/>
              </w:rPr>
              <w:fldChar w:fldCharType="end"/>
            </w:r>
          </w:hyperlink>
        </w:p>
        <w:p w14:paraId="54E0DDF3" w14:textId="6796EB02" w:rsidR="00D66729" w:rsidRDefault="00000000">
          <w:pPr>
            <w:pStyle w:val="TOC2"/>
            <w:tabs>
              <w:tab w:val="left" w:pos="2098"/>
              <w:tab w:val="right" w:leader="dot" w:pos="9011"/>
            </w:tabs>
            <w:rPr>
              <w:rFonts w:asciiTheme="minorHAnsi" w:eastAsiaTheme="minorEastAsia" w:hAnsiTheme="minorHAnsi" w:cstheme="minorBidi"/>
              <w:noProof/>
              <w:kern w:val="2"/>
              <w14:ligatures w14:val="standardContextual"/>
            </w:rPr>
          </w:pPr>
          <w:hyperlink w:anchor="_Toc167978277" w:history="1">
            <w:r w:rsidR="00D66729" w:rsidRPr="00CD5168">
              <w:rPr>
                <w:rStyle w:val="Hyperlink"/>
                <w:noProof/>
              </w:rPr>
              <w:t>2.2</w:t>
            </w:r>
            <w:r w:rsidR="00D66729">
              <w:rPr>
                <w:rFonts w:asciiTheme="minorHAnsi" w:eastAsiaTheme="minorEastAsia" w:hAnsiTheme="minorHAnsi" w:cstheme="minorBidi"/>
                <w:noProof/>
                <w:kern w:val="2"/>
                <w14:ligatures w14:val="standardContextual"/>
              </w:rPr>
              <w:tab/>
            </w:r>
            <w:r w:rsidR="00D66729" w:rsidRPr="00CD5168">
              <w:rPr>
                <w:rStyle w:val="Hyperlink"/>
                <w:noProof/>
              </w:rPr>
              <w:t>HIGH LEVEL ARCHITECTURE</w:t>
            </w:r>
            <w:r w:rsidR="00D66729">
              <w:rPr>
                <w:noProof/>
                <w:webHidden/>
              </w:rPr>
              <w:tab/>
            </w:r>
            <w:r w:rsidR="00D66729">
              <w:rPr>
                <w:noProof/>
                <w:webHidden/>
              </w:rPr>
              <w:fldChar w:fldCharType="begin"/>
            </w:r>
            <w:r w:rsidR="00D66729">
              <w:rPr>
                <w:noProof/>
                <w:webHidden/>
              </w:rPr>
              <w:instrText xml:space="preserve"> PAGEREF _Toc167978277 \h </w:instrText>
            </w:r>
            <w:r w:rsidR="00D66729">
              <w:rPr>
                <w:noProof/>
                <w:webHidden/>
              </w:rPr>
            </w:r>
            <w:r w:rsidR="00D66729">
              <w:rPr>
                <w:noProof/>
                <w:webHidden/>
              </w:rPr>
              <w:fldChar w:fldCharType="separate"/>
            </w:r>
            <w:r w:rsidR="00D66729">
              <w:rPr>
                <w:noProof/>
                <w:webHidden/>
              </w:rPr>
              <w:t>20</w:t>
            </w:r>
            <w:r w:rsidR="00D66729">
              <w:rPr>
                <w:noProof/>
                <w:webHidden/>
              </w:rPr>
              <w:fldChar w:fldCharType="end"/>
            </w:r>
          </w:hyperlink>
        </w:p>
        <w:p w14:paraId="51AF9AE7" w14:textId="293E15C0" w:rsidR="00D66729" w:rsidRDefault="00000000">
          <w:pPr>
            <w:pStyle w:val="TOC2"/>
            <w:tabs>
              <w:tab w:val="left" w:pos="2098"/>
              <w:tab w:val="right" w:leader="dot" w:pos="9011"/>
            </w:tabs>
            <w:rPr>
              <w:rFonts w:asciiTheme="minorHAnsi" w:eastAsiaTheme="minorEastAsia" w:hAnsiTheme="minorHAnsi" w:cstheme="minorBidi"/>
              <w:noProof/>
              <w:kern w:val="2"/>
              <w14:ligatures w14:val="standardContextual"/>
            </w:rPr>
          </w:pPr>
          <w:hyperlink w:anchor="_Toc167978278" w:history="1">
            <w:r w:rsidR="00D66729" w:rsidRPr="00CD5168">
              <w:rPr>
                <w:rStyle w:val="Hyperlink"/>
                <w:noProof/>
              </w:rPr>
              <w:t>2.3</w:t>
            </w:r>
            <w:r w:rsidR="00D66729">
              <w:rPr>
                <w:rFonts w:asciiTheme="minorHAnsi" w:eastAsiaTheme="minorEastAsia" w:hAnsiTheme="minorHAnsi" w:cstheme="minorBidi"/>
                <w:noProof/>
                <w:kern w:val="2"/>
                <w14:ligatures w14:val="standardContextual"/>
              </w:rPr>
              <w:tab/>
            </w:r>
            <w:r w:rsidR="00D66729" w:rsidRPr="00CD5168">
              <w:rPr>
                <w:rStyle w:val="Hyperlink"/>
                <w:noProof/>
              </w:rPr>
              <w:t>REFERENCE ARCHITECTURE</w:t>
            </w:r>
            <w:r w:rsidR="00D66729">
              <w:rPr>
                <w:noProof/>
                <w:webHidden/>
              </w:rPr>
              <w:tab/>
            </w:r>
            <w:r w:rsidR="00D66729">
              <w:rPr>
                <w:noProof/>
                <w:webHidden/>
              </w:rPr>
              <w:fldChar w:fldCharType="begin"/>
            </w:r>
            <w:r w:rsidR="00D66729">
              <w:rPr>
                <w:noProof/>
                <w:webHidden/>
              </w:rPr>
              <w:instrText xml:space="preserve"> PAGEREF _Toc167978278 \h </w:instrText>
            </w:r>
            <w:r w:rsidR="00D66729">
              <w:rPr>
                <w:noProof/>
                <w:webHidden/>
              </w:rPr>
            </w:r>
            <w:r w:rsidR="00D66729">
              <w:rPr>
                <w:noProof/>
                <w:webHidden/>
              </w:rPr>
              <w:fldChar w:fldCharType="separate"/>
            </w:r>
            <w:r w:rsidR="00D66729">
              <w:rPr>
                <w:noProof/>
                <w:webHidden/>
              </w:rPr>
              <w:t>24</w:t>
            </w:r>
            <w:r w:rsidR="00D66729">
              <w:rPr>
                <w:noProof/>
                <w:webHidden/>
              </w:rPr>
              <w:fldChar w:fldCharType="end"/>
            </w:r>
          </w:hyperlink>
        </w:p>
        <w:p w14:paraId="58D671C6" w14:textId="5DF15A73" w:rsidR="00D66729" w:rsidRDefault="00000000">
          <w:pPr>
            <w:pStyle w:val="TOC2"/>
            <w:tabs>
              <w:tab w:val="left" w:pos="2098"/>
              <w:tab w:val="right" w:leader="dot" w:pos="9011"/>
            </w:tabs>
            <w:rPr>
              <w:rFonts w:asciiTheme="minorHAnsi" w:eastAsiaTheme="minorEastAsia" w:hAnsiTheme="minorHAnsi" w:cstheme="minorBidi"/>
              <w:noProof/>
              <w:kern w:val="2"/>
              <w14:ligatures w14:val="standardContextual"/>
            </w:rPr>
          </w:pPr>
          <w:hyperlink w:anchor="_Toc167978279" w:history="1">
            <w:r w:rsidR="00D66729" w:rsidRPr="00CD5168">
              <w:rPr>
                <w:rStyle w:val="Hyperlink"/>
                <w:noProof/>
              </w:rPr>
              <w:t>2.4</w:t>
            </w:r>
            <w:r w:rsidR="00D66729">
              <w:rPr>
                <w:rFonts w:asciiTheme="minorHAnsi" w:eastAsiaTheme="minorEastAsia" w:hAnsiTheme="minorHAnsi" w:cstheme="minorBidi"/>
                <w:noProof/>
                <w:kern w:val="2"/>
                <w14:ligatures w14:val="standardContextual"/>
              </w:rPr>
              <w:tab/>
            </w:r>
            <w:r w:rsidR="00D66729" w:rsidRPr="00CD5168">
              <w:rPr>
                <w:rStyle w:val="Hyperlink"/>
                <w:noProof/>
              </w:rPr>
              <w:t>DETAILED APPLICATION ARCHITECTURE</w:t>
            </w:r>
            <w:r w:rsidR="00D66729">
              <w:rPr>
                <w:noProof/>
                <w:webHidden/>
              </w:rPr>
              <w:tab/>
            </w:r>
            <w:r w:rsidR="00D66729">
              <w:rPr>
                <w:noProof/>
                <w:webHidden/>
              </w:rPr>
              <w:fldChar w:fldCharType="begin"/>
            </w:r>
            <w:r w:rsidR="00D66729">
              <w:rPr>
                <w:noProof/>
                <w:webHidden/>
              </w:rPr>
              <w:instrText xml:space="preserve"> PAGEREF _Toc167978279 \h </w:instrText>
            </w:r>
            <w:r w:rsidR="00D66729">
              <w:rPr>
                <w:noProof/>
                <w:webHidden/>
              </w:rPr>
            </w:r>
            <w:r w:rsidR="00D66729">
              <w:rPr>
                <w:noProof/>
                <w:webHidden/>
              </w:rPr>
              <w:fldChar w:fldCharType="separate"/>
            </w:r>
            <w:r w:rsidR="00D66729">
              <w:rPr>
                <w:noProof/>
                <w:webHidden/>
              </w:rPr>
              <w:t>26</w:t>
            </w:r>
            <w:r w:rsidR="00D66729">
              <w:rPr>
                <w:noProof/>
                <w:webHidden/>
              </w:rPr>
              <w:fldChar w:fldCharType="end"/>
            </w:r>
          </w:hyperlink>
        </w:p>
        <w:p w14:paraId="35D79B50" w14:textId="42A5FD0A" w:rsidR="00D66729" w:rsidRDefault="00000000">
          <w:pPr>
            <w:pStyle w:val="TOC2"/>
            <w:tabs>
              <w:tab w:val="left" w:pos="2098"/>
              <w:tab w:val="right" w:leader="dot" w:pos="9011"/>
            </w:tabs>
            <w:rPr>
              <w:rFonts w:asciiTheme="minorHAnsi" w:eastAsiaTheme="minorEastAsia" w:hAnsiTheme="minorHAnsi" w:cstheme="minorBidi"/>
              <w:noProof/>
              <w:kern w:val="2"/>
              <w14:ligatures w14:val="standardContextual"/>
            </w:rPr>
          </w:pPr>
          <w:hyperlink w:anchor="_Toc167978280" w:history="1">
            <w:r w:rsidR="00D66729" w:rsidRPr="00CD5168">
              <w:rPr>
                <w:rStyle w:val="Hyperlink"/>
                <w:noProof/>
              </w:rPr>
              <w:t>2.5</w:t>
            </w:r>
            <w:r w:rsidR="00D66729">
              <w:rPr>
                <w:rFonts w:asciiTheme="minorHAnsi" w:eastAsiaTheme="minorEastAsia" w:hAnsiTheme="minorHAnsi" w:cstheme="minorBidi"/>
                <w:noProof/>
                <w:kern w:val="2"/>
                <w14:ligatures w14:val="standardContextual"/>
              </w:rPr>
              <w:tab/>
            </w:r>
            <w:r w:rsidR="00D66729" w:rsidRPr="00CD5168">
              <w:rPr>
                <w:rStyle w:val="Hyperlink"/>
                <w:noProof/>
              </w:rPr>
              <w:t>CLOUD SERVICES</w:t>
            </w:r>
            <w:r w:rsidR="00D66729">
              <w:rPr>
                <w:noProof/>
                <w:webHidden/>
              </w:rPr>
              <w:tab/>
            </w:r>
            <w:r w:rsidR="00D66729">
              <w:rPr>
                <w:noProof/>
                <w:webHidden/>
              </w:rPr>
              <w:fldChar w:fldCharType="begin"/>
            </w:r>
            <w:r w:rsidR="00D66729">
              <w:rPr>
                <w:noProof/>
                <w:webHidden/>
              </w:rPr>
              <w:instrText xml:space="preserve"> PAGEREF _Toc167978280 \h </w:instrText>
            </w:r>
            <w:r w:rsidR="00D66729">
              <w:rPr>
                <w:noProof/>
                <w:webHidden/>
              </w:rPr>
            </w:r>
            <w:r w:rsidR="00D66729">
              <w:rPr>
                <w:noProof/>
                <w:webHidden/>
              </w:rPr>
              <w:fldChar w:fldCharType="separate"/>
            </w:r>
            <w:r w:rsidR="00D66729">
              <w:rPr>
                <w:noProof/>
                <w:webHidden/>
              </w:rPr>
              <w:t>26</w:t>
            </w:r>
            <w:r w:rsidR="00D66729">
              <w:rPr>
                <w:noProof/>
                <w:webHidden/>
              </w:rPr>
              <w:fldChar w:fldCharType="end"/>
            </w:r>
          </w:hyperlink>
        </w:p>
        <w:p w14:paraId="2B6E127F" w14:textId="38564162" w:rsidR="00D66729" w:rsidRDefault="00000000">
          <w:pPr>
            <w:pStyle w:val="TOC2"/>
            <w:tabs>
              <w:tab w:val="left" w:pos="2098"/>
              <w:tab w:val="right" w:leader="dot" w:pos="9011"/>
            </w:tabs>
            <w:rPr>
              <w:rFonts w:asciiTheme="minorHAnsi" w:eastAsiaTheme="minorEastAsia" w:hAnsiTheme="minorHAnsi" w:cstheme="minorBidi"/>
              <w:noProof/>
              <w:kern w:val="2"/>
              <w14:ligatures w14:val="standardContextual"/>
            </w:rPr>
          </w:pPr>
          <w:hyperlink w:anchor="_Toc167978281" w:history="1">
            <w:r w:rsidR="00D66729" w:rsidRPr="00CD5168">
              <w:rPr>
                <w:rStyle w:val="Hyperlink"/>
                <w:noProof/>
              </w:rPr>
              <w:t>2.6</w:t>
            </w:r>
            <w:r w:rsidR="00D66729">
              <w:rPr>
                <w:rFonts w:asciiTheme="minorHAnsi" w:eastAsiaTheme="minorEastAsia" w:hAnsiTheme="minorHAnsi" w:cstheme="minorBidi"/>
                <w:noProof/>
                <w:kern w:val="2"/>
                <w14:ligatures w14:val="standardContextual"/>
              </w:rPr>
              <w:tab/>
            </w:r>
            <w:r w:rsidR="00D66729" w:rsidRPr="00CD5168">
              <w:rPr>
                <w:rStyle w:val="Hyperlink"/>
                <w:noProof/>
              </w:rPr>
              <w:t>THE TRAFFIC MANAGEMENT GATEWAY</w:t>
            </w:r>
            <w:r w:rsidR="00D66729">
              <w:rPr>
                <w:noProof/>
                <w:webHidden/>
              </w:rPr>
              <w:tab/>
            </w:r>
            <w:r w:rsidR="00D66729">
              <w:rPr>
                <w:noProof/>
                <w:webHidden/>
              </w:rPr>
              <w:fldChar w:fldCharType="begin"/>
            </w:r>
            <w:r w:rsidR="00D66729">
              <w:rPr>
                <w:noProof/>
                <w:webHidden/>
              </w:rPr>
              <w:instrText xml:space="preserve"> PAGEREF _Toc167978281 \h </w:instrText>
            </w:r>
            <w:r w:rsidR="00D66729">
              <w:rPr>
                <w:noProof/>
                <w:webHidden/>
              </w:rPr>
            </w:r>
            <w:r w:rsidR="00D66729">
              <w:rPr>
                <w:noProof/>
                <w:webHidden/>
              </w:rPr>
              <w:fldChar w:fldCharType="separate"/>
            </w:r>
            <w:r w:rsidR="00D66729">
              <w:rPr>
                <w:noProof/>
                <w:webHidden/>
              </w:rPr>
              <w:t>28</w:t>
            </w:r>
            <w:r w:rsidR="00D66729">
              <w:rPr>
                <w:noProof/>
                <w:webHidden/>
              </w:rPr>
              <w:fldChar w:fldCharType="end"/>
            </w:r>
          </w:hyperlink>
        </w:p>
        <w:p w14:paraId="38C86216" w14:textId="0D472C0F" w:rsidR="00D66729" w:rsidRDefault="00000000">
          <w:pPr>
            <w:pStyle w:val="TOC2"/>
            <w:tabs>
              <w:tab w:val="left" w:pos="2098"/>
              <w:tab w:val="right" w:leader="dot" w:pos="9011"/>
            </w:tabs>
            <w:rPr>
              <w:rFonts w:asciiTheme="minorHAnsi" w:eastAsiaTheme="minorEastAsia" w:hAnsiTheme="minorHAnsi" w:cstheme="minorBidi"/>
              <w:noProof/>
              <w:kern w:val="2"/>
              <w14:ligatures w14:val="standardContextual"/>
            </w:rPr>
          </w:pPr>
          <w:hyperlink w:anchor="_Toc167978282" w:history="1">
            <w:r w:rsidR="00D66729" w:rsidRPr="00CD5168">
              <w:rPr>
                <w:rStyle w:val="Hyperlink"/>
                <w:noProof/>
              </w:rPr>
              <w:t>2.7</w:t>
            </w:r>
            <w:r w:rsidR="00D66729">
              <w:rPr>
                <w:rFonts w:asciiTheme="minorHAnsi" w:eastAsiaTheme="minorEastAsia" w:hAnsiTheme="minorHAnsi" w:cstheme="minorBidi"/>
                <w:noProof/>
                <w:kern w:val="2"/>
                <w14:ligatures w14:val="standardContextual"/>
              </w:rPr>
              <w:tab/>
            </w:r>
            <w:r w:rsidR="00D66729" w:rsidRPr="00CD5168">
              <w:rPr>
                <w:rStyle w:val="Hyperlink"/>
                <w:noProof/>
              </w:rPr>
              <w:t>TRAFFIC MANAGEMENT GATEWAY ARCHITECTURE COMPONENTS</w:t>
            </w:r>
            <w:r w:rsidR="00D66729">
              <w:rPr>
                <w:noProof/>
                <w:webHidden/>
              </w:rPr>
              <w:tab/>
            </w:r>
            <w:r w:rsidR="00D66729">
              <w:rPr>
                <w:noProof/>
                <w:webHidden/>
              </w:rPr>
              <w:fldChar w:fldCharType="begin"/>
            </w:r>
            <w:r w:rsidR="00D66729">
              <w:rPr>
                <w:noProof/>
                <w:webHidden/>
              </w:rPr>
              <w:instrText xml:space="preserve"> PAGEREF _Toc167978282 \h </w:instrText>
            </w:r>
            <w:r w:rsidR="00D66729">
              <w:rPr>
                <w:noProof/>
                <w:webHidden/>
              </w:rPr>
            </w:r>
            <w:r w:rsidR="00D66729">
              <w:rPr>
                <w:noProof/>
                <w:webHidden/>
              </w:rPr>
              <w:fldChar w:fldCharType="separate"/>
            </w:r>
            <w:r w:rsidR="00D66729">
              <w:rPr>
                <w:noProof/>
                <w:webHidden/>
              </w:rPr>
              <w:t>30</w:t>
            </w:r>
            <w:r w:rsidR="00D66729">
              <w:rPr>
                <w:noProof/>
                <w:webHidden/>
              </w:rPr>
              <w:fldChar w:fldCharType="end"/>
            </w:r>
          </w:hyperlink>
        </w:p>
        <w:p w14:paraId="7A67B88F" w14:textId="41F44A2D"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283" w:history="1">
            <w:r w:rsidR="00D66729" w:rsidRPr="00CD5168">
              <w:rPr>
                <w:rStyle w:val="Hyperlink"/>
                <w:noProof/>
                <w14:scene3d>
                  <w14:camera w14:prst="orthographicFront"/>
                  <w14:lightRig w14:rig="threePt" w14:dir="t">
                    <w14:rot w14:lat="0" w14:lon="0" w14:rev="0"/>
                  </w14:lightRig>
                </w14:scene3d>
              </w:rPr>
              <w:t>2.7.1</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TRAFFIC MANAGEMENT GATEWAY INTEGRATION APPROACH</w:t>
            </w:r>
            <w:r w:rsidR="00D66729">
              <w:rPr>
                <w:noProof/>
                <w:webHidden/>
              </w:rPr>
              <w:tab/>
            </w:r>
            <w:r w:rsidR="00D66729">
              <w:rPr>
                <w:noProof/>
                <w:webHidden/>
              </w:rPr>
              <w:fldChar w:fldCharType="begin"/>
            </w:r>
            <w:r w:rsidR="00D66729">
              <w:rPr>
                <w:noProof/>
                <w:webHidden/>
              </w:rPr>
              <w:instrText xml:space="preserve"> PAGEREF _Toc167978283 \h </w:instrText>
            </w:r>
            <w:r w:rsidR="00D66729">
              <w:rPr>
                <w:noProof/>
                <w:webHidden/>
              </w:rPr>
            </w:r>
            <w:r w:rsidR="00D66729">
              <w:rPr>
                <w:noProof/>
                <w:webHidden/>
              </w:rPr>
              <w:fldChar w:fldCharType="separate"/>
            </w:r>
            <w:r w:rsidR="00D66729">
              <w:rPr>
                <w:noProof/>
                <w:webHidden/>
              </w:rPr>
              <w:t>31</w:t>
            </w:r>
            <w:r w:rsidR="00D66729">
              <w:rPr>
                <w:noProof/>
                <w:webHidden/>
              </w:rPr>
              <w:fldChar w:fldCharType="end"/>
            </w:r>
          </w:hyperlink>
        </w:p>
        <w:p w14:paraId="78204C98" w14:textId="07DC167F"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284" w:history="1">
            <w:r w:rsidR="00D66729" w:rsidRPr="00CD5168">
              <w:rPr>
                <w:rStyle w:val="Hyperlink"/>
                <w:noProof/>
              </w:rPr>
              <w:t>2.7.1.1</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HAPROXY / API MANAGEMENT</w:t>
            </w:r>
            <w:r w:rsidR="00D66729">
              <w:rPr>
                <w:noProof/>
                <w:webHidden/>
              </w:rPr>
              <w:tab/>
            </w:r>
            <w:r w:rsidR="00D66729">
              <w:rPr>
                <w:noProof/>
                <w:webHidden/>
              </w:rPr>
              <w:fldChar w:fldCharType="begin"/>
            </w:r>
            <w:r w:rsidR="00D66729">
              <w:rPr>
                <w:noProof/>
                <w:webHidden/>
              </w:rPr>
              <w:instrText xml:space="preserve"> PAGEREF _Toc167978284 \h </w:instrText>
            </w:r>
            <w:r w:rsidR="00D66729">
              <w:rPr>
                <w:noProof/>
                <w:webHidden/>
              </w:rPr>
            </w:r>
            <w:r w:rsidR="00D66729">
              <w:rPr>
                <w:noProof/>
                <w:webHidden/>
              </w:rPr>
              <w:fldChar w:fldCharType="separate"/>
            </w:r>
            <w:r w:rsidR="00D66729">
              <w:rPr>
                <w:noProof/>
                <w:webHidden/>
              </w:rPr>
              <w:t>31</w:t>
            </w:r>
            <w:r w:rsidR="00D66729">
              <w:rPr>
                <w:noProof/>
                <w:webHidden/>
              </w:rPr>
              <w:fldChar w:fldCharType="end"/>
            </w:r>
          </w:hyperlink>
        </w:p>
        <w:p w14:paraId="0A274CCC" w14:textId="705B76C9"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285" w:history="1">
            <w:r w:rsidR="00D66729" w:rsidRPr="00CD5168">
              <w:rPr>
                <w:rStyle w:val="Hyperlink"/>
                <w:noProof/>
              </w:rPr>
              <w:t>2.7.1.2</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EVENT HUBS</w:t>
            </w:r>
            <w:r w:rsidR="00D66729">
              <w:rPr>
                <w:noProof/>
                <w:webHidden/>
              </w:rPr>
              <w:tab/>
            </w:r>
            <w:r w:rsidR="00D66729">
              <w:rPr>
                <w:noProof/>
                <w:webHidden/>
              </w:rPr>
              <w:fldChar w:fldCharType="begin"/>
            </w:r>
            <w:r w:rsidR="00D66729">
              <w:rPr>
                <w:noProof/>
                <w:webHidden/>
              </w:rPr>
              <w:instrText xml:space="preserve"> PAGEREF _Toc167978285 \h </w:instrText>
            </w:r>
            <w:r w:rsidR="00D66729">
              <w:rPr>
                <w:noProof/>
                <w:webHidden/>
              </w:rPr>
            </w:r>
            <w:r w:rsidR="00D66729">
              <w:rPr>
                <w:noProof/>
                <w:webHidden/>
              </w:rPr>
              <w:fldChar w:fldCharType="separate"/>
            </w:r>
            <w:r w:rsidR="00D66729">
              <w:rPr>
                <w:noProof/>
                <w:webHidden/>
              </w:rPr>
              <w:t>32</w:t>
            </w:r>
            <w:r w:rsidR="00D66729">
              <w:rPr>
                <w:noProof/>
                <w:webHidden/>
              </w:rPr>
              <w:fldChar w:fldCharType="end"/>
            </w:r>
          </w:hyperlink>
        </w:p>
        <w:p w14:paraId="20B9DF0A" w14:textId="092DC5B8"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286" w:history="1">
            <w:r w:rsidR="00D66729" w:rsidRPr="00CD5168">
              <w:rPr>
                <w:rStyle w:val="Hyperlink"/>
                <w:noProof/>
                <w14:scene3d>
                  <w14:camera w14:prst="orthographicFront"/>
                  <w14:lightRig w14:rig="threePt" w14:dir="t">
                    <w14:rot w14:lat="0" w14:lon="0" w14:rev="0"/>
                  </w14:lightRig>
                </w14:scene3d>
              </w:rPr>
              <w:t>2.7.2</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COMMUNICATION HUB DATA SENDER</w:t>
            </w:r>
            <w:r w:rsidR="00D66729">
              <w:rPr>
                <w:noProof/>
                <w:webHidden/>
              </w:rPr>
              <w:tab/>
            </w:r>
            <w:r w:rsidR="00D66729">
              <w:rPr>
                <w:noProof/>
                <w:webHidden/>
              </w:rPr>
              <w:fldChar w:fldCharType="begin"/>
            </w:r>
            <w:r w:rsidR="00D66729">
              <w:rPr>
                <w:noProof/>
                <w:webHidden/>
              </w:rPr>
              <w:instrText xml:space="preserve"> PAGEREF _Toc167978286 \h </w:instrText>
            </w:r>
            <w:r w:rsidR="00D66729">
              <w:rPr>
                <w:noProof/>
                <w:webHidden/>
              </w:rPr>
            </w:r>
            <w:r w:rsidR="00D66729">
              <w:rPr>
                <w:noProof/>
                <w:webHidden/>
              </w:rPr>
              <w:fldChar w:fldCharType="separate"/>
            </w:r>
            <w:r w:rsidR="00D66729">
              <w:rPr>
                <w:noProof/>
                <w:webHidden/>
              </w:rPr>
              <w:t>33</w:t>
            </w:r>
            <w:r w:rsidR="00D66729">
              <w:rPr>
                <w:noProof/>
                <w:webHidden/>
              </w:rPr>
              <w:fldChar w:fldCharType="end"/>
            </w:r>
          </w:hyperlink>
        </w:p>
        <w:p w14:paraId="15AE4D90" w14:textId="291D1BD4"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287" w:history="1">
            <w:r w:rsidR="00D66729" w:rsidRPr="00CD5168">
              <w:rPr>
                <w:rStyle w:val="Hyperlink"/>
                <w:noProof/>
              </w:rPr>
              <w:t>2.7.2.1</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SR REQUEST API</w:t>
            </w:r>
            <w:r w:rsidR="00D66729">
              <w:rPr>
                <w:noProof/>
                <w:webHidden/>
              </w:rPr>
              <w:tab/>
            </w:r>
            <w:r w:rsidR="00D66729">
              <w:rPr>
                <w:noProof/>
                <w:webHidden/>
              </w:rPr>
              <w:fldChar w:fldCharType="begin"/>
            </w:r>
            <w:r w:rsidR="00D66729">
              <w:rPr>
                <w:noProof/>
                <w:webHidden/>
              </w:rPr>
              <w:instrText xml:space="preserve"> PAGEREF _Toc167978287 \h </w:instrText>
            </w:r>
            <w:r w:rsidR="00D66729">
              <w:rPr>
                <w:noProof/>
                <w:webHidden/>
              </w:rPr>
            </w:r>
            <w:r w:rsidR="00D66729">
              <w:rPr>
                <w:noProof/>
                <w:webHidden/>
              </w:rPr>
              <w:fldChar w:fldCharType="separate"/>
            </w:r>
            <w:r w:rsidR="00D66729">
              <w:rPr>
                <w:noProof/>
                <w:webHidden/>
              </w:rPr>
              <w:t>35</w:t>
            </w:r>
            <w:r w:rsidR="00D66729">
              <w:rPr>
                <w:noProof/>
                <w:webHidden/>
              </w:rPr>
              <w:fldChar w:fldCharType="end"/>
            </w:r>
          </w:hyperlink>
        </w:p>
        <w:p w14:paraId="5AE2595D" w14:textId="020CBBAB"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288" w:history="1">
            <w:r w:rsidR="00D66729" w:rsidRPr="00CD5168">
              <w:rPr>
                <w:rStyle w:val="Hyperlink"/>
                <w:noProof/>
              </w:rPr>
              <w:t>2.7.2.1.1</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FUNCTIONAL</w:t>
            </w:r>
            <w:r w:rsidR="00D66729">
              <w:rPr>
                <w:noProof/>
                <w:webHidden/>
              </w:rPr>
              <w:tab/>
            </w:r>
            <w:r w:rsidR="00D66729">
              <w:rPr>
                <w:noProof/>
                <w:webHidden/>
              </w:rPr>
              <w:fldChar w:fldCharType="begin"/>
            </w:r>
            <w:r w:rsidR="00D66729">
              <w:rPr>
                <w:noProof/>
                <w:webHidden/>
              </w:rPr>
              <w:instrText xml:space="preserve"> PAGEREF _Toc167978288 \h </w:instrText>
            </w:r>
            <w:r w:rsidR="00D66729">
              <w:rPr>
                <w:noProof/>
                <w:webHidden/>
              </w:rPr>
            </w:r>
            <w:r w:rsidR="00D66729">
              <w:rPr>
                <w:noProof/>
                <w:webHidden/>
              </w:rPr>
              <w:fldChar w:fldCharType="separate"/>
            </w:r>
            <w:r w:rsidR="00D66729">
              <w:rPr>
                <w:noProof/>
                <w:webHidden/>
              </w:rPr>
              <w:t>35</w:t>
            </w:r>
            <w:r w:rsidR="00D66729">
              <w:rPr>
                <w:noProof/>
                <w:webHidden/>
              </w:rPr>
              <w:fldChar w:fldCharType="end"/>
            </w:r>
          </w:hyperlink>
        </w:p>
        <w:p w14:paraId="388B2CA3" w14:textId="3492C830"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289" w:history="1">
            <w:r w:rsidR="00D66729" w:rsidRPr="00CD5168">
              <w:rPr>
                <w:rStyle w:val="Hyperlink"/>
                <w:noProof/>
              </w:rPr>
              <w:t>2.7.2.1.2</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INTERFACES</w:t>
            </w:r>
            <w:r w:rsidR="00D66729">
              <w:rPr>
                <w:noProof/>
                <w:webHidden/>
              </w:rPr>
              <w:tab/>
            </w:r>
            <w:r w:rsidR="00D66729">
              <w:rPr>
                <w:noProof/>
                <w:webHidden/>
              </w:rPr>
              <w:fldChar w:fldCharType="begin"/>
            </w:r>
            <w:r w:rsidR="00D66729">
              <w:rPr>
                <w:noProof/>
                <w:webHidden/>
              </w:rPr>
              <w:instrText xml:space="preserve"> PAGEREF _Toc167978289 \h </w:instrText>
            </w:r>
            <w:r w:rsidR="00D66729">
              <w:rPr>
                <w:noProof/>
                <w:webHidden/>
              </w:rPr>
            </w:r>
            <w:r w:rsidR="00D66729">
              <w:rPr>
                <w:noProof/>
                <w:webHidden/>
              </w:rPr>
              <w:fldChar w:fldCharType="separate"/>
            </w:r>
            <w:r w:rsidR="00D66729">
              <w:rPr>
                <w:noProof/>
                <w:webHidden/>
              </w:rPr>
              <w:t>35</w:t>
            </w:r>
            <w:r w:rsidR="00D66729">
              <w:rPr>
                <w:noProof/>
                <w:webHidden/>
              </w:rPr>
              <w:fldChar w:fldCharType="end"/>
            </w:r>
          </w:hyperlink>
        </w:p>
        <w:p w14:paraId="4E3C399D" w14:textId="29997ABD"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290" w:history="1">
            <w:r w:rsidR="00D66729" w:rsidRPr="00CD5168">
              <w:rPr>
                <w:rStyle w:val="Hyperlink"/>
                <w:noProof/>
              </w:rPr>
              <w:t>2.7.2.2</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CANONICAL MAPPER</w:t>
            </w:r>
            <w:r w:rsidR="00D66729">
              <w:rPr>
                <w:noProof/>
                <w:webHidden/>
              </w:rPr>
              <w:tab/>
            </w:r>
            <w:r w:rsidR="00D66729">
              <w:rPr>
                <w:noProof/>
                <w:webHidden/>
              </w:rPr>
              <w:fldChar w:fldCharType="begin"/>
            </w:r>
            <w:r w:rsidR="00D66729">
              <w:rPr>
                <w:noProof/>
                <w:webHidden/>
              </w:rPr>
              <w:instrText xml:space="preserve"> PAGEREF _Toc167978290 \h </w:instrText>
            </w:r>
            <w:r w:rsidR="00D66729">
              <w:rPr>
                <w:noProof/>
                <w:webHidden/>
              </w:rPr>
            </w:r>
            <w:r w:rsidR="00D66729">
              <w:rPr>
                <w:noProof/>
                <w:webHidden/>
              </w:rPr>
              <w:fldChar w:fldCharType="separate"/>
            </w:r>
            <w:r w:rsidR="00D66729">
              <w:rPr>
                <w:noProof/>
                <w:webHidden/>
              </w:rPr>
              <w:t>35</w:t>
            </w:r>
            <w:r w:rsidR="00D66729">
              <w:rPr>
                <w:noProof/>
                <w:webHidden/>
              </w:rPr>
              <w:fldChar w:fldCharType="end"/>
            </w:r>
          </w:hyperlink>
        </w:p>
        <w:p w14:paraId="777B120D" w14:textId="7EAD425F"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291" w:history="1">
            <w:r w:rsidR="00D66729" w:rsidRPr="00CD5168">
              <w:rPr>
                <w:rStyle w:val="Hyperlink"/>
                <w:noProof/>
              </w:rPr>
              <w:t>2.7.2.2.1</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FUNCTIONAL</w:t>
            </w:r>
            <w:r w:rsidR="00D66729">
              <w:rPr>
                <w:noProof/>
                <w:webHidden/>
              </w:rPr>
              <w:tab/>
            </w:r>
            <w:r w:rsidR="00D66729">
              <w:rPr>
                <w:noProof/>
                <w:webHidden/>
              </w:rPr>
              <w:fldChar w:fldCharType="begin"/>
            </w:r>
            <w:r w:rsidR="00D66729">
              <w:rPr>
                <w:noProof/>
                <w:webHidden/>
              </w:rPr>
              <w:instrText xml:space="preserve"> PAGEREF _Toc167978291 \h </w:instrText>
            </w:r>
            <w:r w:rsidR="00D66729">
              <w:rPr>
                <w:noProof/>
                <w:webHidden/>
              </w:rPr>
            </w:r>
            <w:r w:rsidR="00D66729">
              <w:rPr>
                <w:noProof/>
                <w:webHidden/>
              </w:rPr>
              <w:fldChar w:fldCharType="separate"/>
            </w:r>
            <w:r w:rsidR="00D66729">
              <w:rPr>
                <w:noProof/>
                <w:webHidden/>
              </w:rPr>
              <w:t>35</w:t>
            </w:r>
            <w:r w:rsidR="00D66729">
              <w:rPr>
                <w:noProof/>
                <w:webHidden/>
              </w:rPr>
              <w:fldChar w:fldCharType="end"/>
            </w:r>
          </w:hyperlink>
        </w:p>
        <w:p w14:paraId="47706AA4" w14:textId="17193A33"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292" w:history="1">
            <w:r w:rsidR="00D66729" w:rsidRPr="00CD5168">
              <w:rPr>
                <w:rStyle w:val="Hyperlink"/>
                <w:noProof/>
              </w:rPr>
              <w:t>2.7.2.2.2</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INTERFACES</w:t>
            </w:r>
            <w:r w:rsidR="00D66729">
              <w:rPr>
                <w:noProof/>
                <w:webHidden/>
              </w:rPr>
              <w:tab/>
            </w:r>
            <w:r w:rsidR="00D66729">
              <w:rPr>
                <w:noProof/>
                <w:webHidden/>
              </w:rPr>
              <w:fldChar w:fldCharType="begin"/>
            </w:r>
            <w:r w:rsidR="00D66729">
              <w:rPr>
                <w:noProof/>
                <w:webHidden/>
              </w:rPr>
              <w:instrText xml:space="preserve"> PAGEREF _Toc167978292 \h </w:instrText>
            </w:r>
            <w:r w:rsidR="00D66729">
              <w:rPr>
                <w:noProof/>
                <w:webHidden/>
              </w:rPr>
            </w:r>
            <w:r w:rsidR="00D66729">
              <w:rPr>
                <w:noProof/>
                <w:webHidden/>
              </w:rPr>
              <w:fldChar w:fldCharType="separate"/>
            </w:r>
            <w:r w:rsidR="00D66729">
              <w:rPr>
                <w:noProof/>
                <w:webHidden/>
              </w:rPr>
              <w:t>35</w:t>
            </w:r>
            <w:r w:rsidR="00D66729">
              <w:rPr>
                <w:noProof/>
                <w:webHidden/>
              </w:rPr>
              <w:fldChar w:fldCharType="end"/>
            </w:r>
          </w:hyperlink>
        </w:p>
        <w:p w14:paraId="3EB80166" w14:textId="406CA098"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293" w:history="1">
            <w:r w:rsidR="00D66729" w:rsidRPr="00CD5168">
              <w:rPr>
                <w:rStyle w:val="Hyperlink"/>
                <w:noProof/>
              </w:rPr>
              <w:t>2.7.2.3</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COMMAND HANDLER</w:t>
            </w:r>
            <w:r w:rsidR="00D66729">
              <w:rPr>
                <w:noProof/>
                <w:webHidden/>
              </w:rPr>
              <w:tab/>
            </w:r>
            <w:r w:rsidR="00D66729">
              <w:rPr>
                <w:noProof/>
                <w:webHidden/>
              </w:rPr>
              <w:fldChar w:fldCharType="begin"/>
            </w:r>
            <w:r w:rsidR="00D66729">
              <w:rPr>
                <w:noProof/>
                <w:webHidden/>
              </w:rPr>
              <w:instrText xml:space="preserve"> PAGEREF _Toc167978293 \h </w:instrText>
            </w:r>
            <w:r w:rsidR="00D66729">
              <w:rPr>
                <w:noProof/>
                <w:webHidden/>
              </w:rPr>
            </w:r>
            <w:r w:rsidR="00D66729">
              <w:rPr>
                <w:noProof/>
                <w:webHidden/>
              </w:rPr>
              <w:fldChar w:fldCharType="separate"/>
            </w:r>
            <w:r w:rsidR="00D66729">
              <w:rPr>
                <w:noProof/>
                <w:webHidden/>
              </w:rPr>
              <w:t>35</w:t>
            </w:r>
            <w:r w:rsidR="00D66729">
              <w:rPr>
                <w:noProof/>
                <w:webHidden/>
              </w:rPr>
              <w:fldChar w:fldCharType="end"/>
            </w:r>
          </w:hyperlink>
        </w:p>
        <w:p w14:paraId="341A8E81" w14:textId="13FBD531"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294" w:history="1">
            <w:r w:rsidR="00D66729" w:rsidRPr="00CD5168">
              <w:rPr>
                <w:rStyle w:val="Hyperlink"/>
                <w:noProof/>
              </w:rPr>
              <w:t>2.7.2.3.1</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FUNCTIONAL</w:t>
            </w:r>
            <w:r w:rsidR="00D66729">
              <w:rPr>
                <w:noProof/>
                <w:webHidden/>
              </w:rPr>
              <w:tab/>
            </w:r>
            <w:r w:rsidR="00D66729">
              <w:rPr>
                <w:noProof/>
                <w:webHidden/>
              </w:rPr>
              <w:fldChar w:fldCharType="begin"/>
            </w:r>
            <w:r w:rsidR="00D66729">
              <w:rPr>
                <w:noProof/>
                <w:webHidden/>
              </w:rPr>
              <w:instrText xml:space="preserve"> PAGEREF _Toc167978294 \h </w:instrText>
            </w:r>
            <w:r w:rsidR="00D66729">
              <w:rPr>
                <w:noProof/>
                <w:webHidden/>
              </w:rPr>
            </w:r>
            <w:r w:rsidR="00D66729">
              <w:rPr>
                <w:noProof/>
                <w:webHidden/>
              </w:rPr>
              <w:fldChar w:fldCharType="separate"/>
            </w:r>
            <w:r w:rsidR="00D66729">
              <w:rPr>
                <w:noProof/>
                <w:webHidden/>
              </w:rPr>
              <w:t>35</w:t>
            </w:r>
            <w:r w:rsidR="00D66729">
              <w:rPr>
                <w:noProof/>
                <w:webHidden/>
              </w:rPr>
              <w:fldChar w:fldCharType="end"/>
            </w:r>
          </w:hyperlink>
        </w:p>
        <w:p w14:paraId="79D9CCA4" w14:textId="7287393C"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295" w:history="1">
            <w:r w:rsidR="00D66729" w:rsidRPr="00CD5168">
              <w:rPr>
                <w:rStyle w:val="Hyperlink"/>
                <w:noProof/>
              </w:rPr>
              <w:t>2.7.2.3.2</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INTERFACES</w:t>
            </w:r>
            <w:r w:rsidR="00D66729">
              <w:rPr>
                <w:noProof/>
                <w:webHidden/>
              </w:rPr>
              <w:tab/>
            </w:r>
            <w:r w:rsidR="00D66729">
              <w:rPr>
                <w:noProof/>
                <w:webHidden/>
              </w:rPr>
              <w:fldChar w:fldCharType="begin"/>
            </w:r>
            <w:r w:rsidR="00D66729">
              <w:rPr>
                <w:noProof/>
                <w:webHidden/>
              </w:rPr>
              <w:instrText xml:space="preserve"> PAGEREF _Toc167978295 \h </w:instrText>
            </w:r>
            <w:r w:rsidR="00D66729">
              <w:rPr>
                <w:noProof/>
                <w:webHidden/>
              </w:rPr>
            </w:r>
            <w:r w:rsidR="00D66729">
              <w:rPr>
                <w:noProof/>
                <w:webHidden/>
              </w:rPr>
              <w:fldChar w:fldCharType="separate"/>
            </w:r>
            <w:r w:rsidR="00D66729">
              <w:rPr>
                <w:noProof/>
                <w:webHidden/>
              </w:rPr>
              <w:t>36</w:t>
            </w:r>
            <w:r w:rsidR="00D66729">
              <w:rPr>
                <w:noProof/>
                <w:webHidden/>
              </w:rPr>
              <w:fldChar w:fldCharType="end"/>
            </w:r>
          </w:hyperlink>
        </w:p>
        <w:p w14:paraId="338CB15B" w14:textId="23337EBF"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296" w:history="1">
            <w:r w:rsidR="00D66729" w:rsidRPr="00CD5168">
              <w:rPr>
                <w:rStyle w:val="Hyperlink"/>
                <w:noProof/>
              </w:rPr>
              <w:t>2.7.2.4</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CELL BANDWIDTH SERVICE</w:t>
            </w:r>
            <w:r w:rsidR="00D66729">
              <w:rPr>
                <w:noProof/>
                <w:webHidden/>
              </w:rPr>
              <w:tab/>
            </w:r>
            <w:r w:rsidR="00D66729">
              <w:rPr>
                <w:noProof/>
                <w:webHidden/>
              </w:rPr>
              <w:fldChar w:fldCharType="begin"/>
            </w:r>
            <w:r w:rsidR="00D66729">
              <w:rPr>
                <w:noProof/>
                <w:webHidden/>
              </w:rPr>
              <w:instrText xml:space="preserve"> PAGEREF _Toc167978296 \h </w:instrText>
            </w:r>
            <w:r w:rsidR="00D66729">
              <w:rPr>
                <w:noProof/>
                <w:webHidden/>
              </w:rPr>
            </w:r>
            <w:r w:rsidR="00D66729">
              <w:rPr>
                <w:noProof/>
                <w:webHidden/>
              </w:rPr>
              <w:fldChar w:fldCharType="separate"/>
            </w:r>
            <w:r w:rsidR="00D66729">
              <w:rPr>
                <w:noProof/>
                <w:webHidden/>
              </w:rPr>
              <w:t>36</w:t>
            </w:r>
            <w:r w:rsidR="00D66729">
              <w:rPr>
                <w:noProof/>
                <w:webHidden/>
              </w:rPr>
              <w:fldChar w:fldCharType="end"/>
            </w:r>
          </w:hyperlink>
        </w:p>
        <w:p w14:paraId="377CBA9D" w14:textId="52D4C95C"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297" w:history="1">
            <w:r w:rsidR="00D66729" w:rsidRPr="00CD5168">
              <w:rPr>
                <w:rStyle w:val="Hyperlink"/>
                <w:noProof/>
              </w:rPr>
              <w:t>2.7.2.4.1</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FUNCTIONAL</w:t>
            </w:r>
            <w:r w:rsidR="00D66729">
              <w:rPr>
                <w:noProof/>
                <w:webHidden/>
              </w:rPr>
              <w:tab/>
            </w:r>
            <w:r w:rsidR="00D66729">
              <w:rPr>
                <w:noProof/>
                <w:webHidden/>
              </w:rPr>
              <w:fldChar w:fldCharType="begin"/>
            </w:r>
            <w:r w:rsidR="00D66729">
              <w:rPr>
                <w:noProof/>
                <w:webHidden/>
              </w:rPr>
              <w:instrText xml:space="preserve"> PAGEREF _Toc167978297 \h </w:instrText>
            </w:r>
            <w:r w:rsidR="00D66729">
              <w:rPr>
                <w:noProof/>
                <w:webHidden/>
              </w:rPr>
            </w:r>
            <w:r w:rsidR="00D66729">
              <w:rPr>
                <w:noProof/>
                <w:webHidden/>
              </w:rPr>
              <w:fldChar w:fldCharType="separate"/>
            </w:r>
            <w:r w:rsidR="00D66729">
              <w:rPr>
                <w:noProof/>
                <w:webHidden/>
              </w:rPr>
              <w:t>36</w:t>
            </w:r>
            <w:r w:rsidR="00D66729">
              <w:rPr>
                <w:noProof/>
                <w:webHidden/>
              </w:rPr>
              <w:fldChar w:fldCharType="end"/>
            </w:r>
          </w:hyperlink>
        </w:p>
        <w:p w14:paraId="470FE89C" w14:textId="6FE49149"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298" w:history="1">
            <w:r w:rsidR="00D66729" w:rsidRPr="00CD5168">
              <w:rPr>
                <w:rStyle w:val="Hyperlink"/>
                <w:noProof/>
              </w:rPr>
              <w:t>2.7.2.4.2</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INTERFACES</w:t>
            </w:r>
            <w:r w:rsidR="00D66729">
              <w:rPr>
                <w:noProof/>
                <w:webHidden/>
              </w:rPr>
              <w:tab/>
            </w:r>
            <w:r w:rsidR="00D66729">
              <w:rPr>
                <w:noProof/>
                <w:webHidden/>
              </w:rPr>
              <w:fldChar w:fldCharType="begin"/>
            </w:r>
            <w:r w:rsidR="00D66729">
              <w:rPr>
                <w:noProof/>
                <w:webHidden/>
              </w:rPr>
              <w:instrText xml:space="preserve"> PAGEREF _Toc167978298 \h </w:instrText>
            </w:r>
            <w:r w:rsidR="00D66729">
              <w:rPr>
                <w:noProof/>
                <w:webHidden/>
              </w:rPr>
            </w:r>
            <w:r w:rsidR="00D66729">
              <w:rPr>
                <w:noProof/>
                <w:webHidden/>
              </w:rPr>
              <w:fldChar w:fldCharType="separate"/>
            </w:r>
            <w:r w:rsidR="00D66729">
              <w:rPr>
                <w:noProof/>
                <w:webHidden/>
              </w:rPr>
              <w:t>36</w:t>
            </w:r>
            <w:r w:rsidR="00D66729">
              <w:rPr>
                <w:noProof/>
                <w:webHidden/>
              </w:rPr>
              <w:fldChar w:fldCharType="end"/>
            </w:r>
          </w:hyperlink>
        </w:p>
        <w:p w14:paraId="485B7EC4" w14:textId="693696EC"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299" w:history="1">
            <w:r w:rsidR="00D66729" w:rsidRPr="00CD5168">
              <w:rPr>
                <w:rStyle w:val="Hyperlink"/>
                <w:noProof/>
              </w:rPr>
              <w:t>2.7.2.5</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IP DATA SERVICE</w:t>
            </w:r>
            <w:r w:rsidR="00D66729">
              <w:rPr>
                <w:noProof/>
                <w:webHidden/>
              </w:rPr>
              <w:tab/>
            </w:r>
            <w:r w:rsidR="00D66729">
              <w:rPr>
                <w:noProof/>
                <w:webHidden/>
              </w:rPr>
              <w:fldChar w:fldCharType="begin"/>
            </w:r>
            <w:r w:rsidR="00D66729">
              <w:rPr>
                <w:noProof/>
                <w:webHidden/>
              </w:rPr>
              <w:instrText xml:space="preserve"> PAGEREF _Toc167978299 \h </w:instrText>
            </w:r>
            <w:r w:rsidR="00D66729">
              <w:rPr>
                <w:noProof/>
                <w:webHidden/>
              </w:rPr>
            </w:r>
            <w:r w:rsidR="00D66729">
              <w:rPr>
                <w:noProof/>
                <w:webHidden/>
              </w:rPr>
              <w:fldChar w:fldCharType="separate"/>
            </w:r>
            <w:r w:rsidR="00D66729">
              <w:rPr>
                <w:noProof/>
                <w:webHidden/>
              </w:rPr>
              <w:t>37</w:t>
            </w:r>
            <w:r w:rsidR="00D66729">
              <w:rPr>
                <w:noProof/>
                <w:webHidden/>
              </w:rPr>
              <w:fldChar w:fldCharType="end"/>
            </w:r>
          </w:hyperlink>
        </w:p>
        <w:p w14:paraId="791AF3BA" w14:textId="6E99A1F3"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300" w:history="1">
            <w:r w:rsidR="00D66729" w:rsidRPr="00CD5168">
              <w:rPr>
                <w:rStyle w:val="Hyperlink"/>
                <w:noProof/>
              </w:rPr>
              <w:t>2.7.2.5.1</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FUNCTIONAL</w:t>
            </w:r>
            <w:r w:rsidR="00D66729">
              <w:rPr>
                <w:noProof/>
                <w:webHidden/>
              </w:rPr>
              <w:tab/>
            </w:r>
            <w:r w:rsidR="00D66729">
              <w:rPr>
                <w:noProof/>
                <w:webHidden/>
              </w:rPr>
              <w:fldChar w:fldCharType="begin"/>
            </w:r>
            <w:r w:rsidR="00D66729">
              <w:rPr>
                <w:noProof/>
                <w:webHidden/>
              </w:rPr>
              <w:instrText xml:space="preserve"> PAGEREF _Toc167978300 \h </w:instrText>
            </w:r>
            <w:r w:rsidR="00D66729">
              <w:rPr>
                <w:noProof/>
                <w:webHidden/>
              </w:rPr>
            </w:r>
            <w:r w:rsidR="00D66729">
              <w:rPr>
                <w:noProof/>
                <w:webHidden/>
              </w:rPr>
              <w:fldChar w:fldCharType="separate"/>
            </w:r>
            <w:r w:rsidR="00D66729">
              <w:rPr>
                <w:noProof/>
                <w:webHidden/>
              </w:rPr>
              <w:t>37</w:t>
            </w:r>
            <w:r w:rsidR="00D66729">
              <w:rPr>
                <w:noProof/>
                <w:webHidden/>
              </w:rPr>
              <w:fldChar w:fldCharType="end"/>
            </w:r>
          </w:hyperlink>
        </w:p>
        <w:p w14:paraId="1A050E33" w14:textId="6E62746D"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301" w:history="1">
            <w:r w:rsidR="00D66729" w:rsidRPr="00CD5168">
              <w:rPr>
                <w:rStyle w:val="Hyperlink"/>
                <w:noProof/>
              </w:rPr>
              <w:t>2.7.2.5.2</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INTERFACES</w:t>
            </w:r>
            <w:r w:rsidR="00D66729">
              <w:rPr>
                <w:noProof/>
                <w:webHidden/>
              </w:rPr>
              <w:tab/>
            </w:r>
            <w:r w:rsidR="00D66729">
              <w:rPr>
                <w:noProof/>
                <w:webHidden/>
              </w:rPr>
              <w:fldChar w:fldCharType="begin"/>
            </w:r>
            <w:r w:rsidR="00D66729">
              <w:rPr>
                <w:noProof/>
                <w:webHidden/>
              </w:rPr>
              <w:instrText xml:space="preserve"> PAGEREF _Toc167978301 \h </w:instrText>
            </w:r>
            <w:r w:rsidR="00D66729">
              <w:rPr>
                <w:noProof/>
                <w:webHidden/>
              </w:rPr>
            </w:r>
            <w:r w:rsidR="00D66729">
              <w:rPr>
                <w:noProof/>
                <w:webHidden/>
              </w:rPr>
              <w:fldChar w:fldCharType="separate"/>
            </w:r>
            <w:r w:rsidR="00D66729">
              <w:rPr>
                <w:noProof/>
                <w:webHidden/>
              </w:rPr>
              <w:t>37</w:t>
            </w:r>
            <w:r w:rsidR="00D66729">
              <w:rPr>
                <w:noProof/>
                <w:webHidden/>
              </w:rPr>
              <w:fldChar w:fldCharType="end"/>
            </w:r>
          </w:hyperlink>
        </w:p>
        <w:p w14:paraId="4EFE7618" w14:textId="642A084B"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302" w:history="1">
            <w:r w:rsidR="00D66729" w:rsidRPr="00CD5168">
              <w:rPr>
                <w:rStyle w:val="Hyperlink"/>
                <w:noProof/>
              </w:rPr>
              <w:t>2.7.2.6</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SENDER SERVICES</w:t>
            </w:r>
            <w:r w:rsidR="00D66729">
              <w:rPr>
                <w:noProof/>
                <w:webHidden/>
              </w:rPr>
              <w:tab/>
            </w:r>
            <w:r w:rsidR="00D66729">
              <w:rPr>
                <w:noProof/>
                <w:webHidden/>
              </w:rPr>
              <w:fldChar w:fldCharType="begin"/>
            </w:r>
            <w:r w:rsidR="00D66729">
              <w:rPr>
                <w:noProof/>
                <w:webHidden/>
              </w:rPr>
              <w:instrText xml:space="preserve"> PAGEREF _Toc167978302 \h </w:instrText>
            </w:r>
            <w:r w:rsidR="00D66729">
              <w:rPr>
                <w:noProof/>
                <w:webHidden/>
              </w:rPr>
            </w:r>
            <w:r w:rsidR="00D66729">
              <w:rPr>
                <w:noProof/>
                <w:webHidden/>
              </w:rPr>
              <w:fldChar w:fldCharType="separate"/>
            </w:r>
            <w:r w:rsidR="00D66729">
              <w:rPr>
                <w:noProof/>
                <w:webHidden/>
              </w:rPr>
              <w:t>37</w:t>
            </w:r>
            <w:r w:rsidR="00D66729">
              <w:rPr>
                <w:noProof/>
                <w:webHidden/>
              </w:rPr>
              <w:fldChar w:fldCharType="end"/>
            </w:r>
          </w:hyperlink>
        </w:p>
        <w:p w14:paraId="13056012" w14:textId="10942117"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303" w:history="1">
            <w:r w:rsidR="00D66729" w:rsidRPr="00CD5168">
              <w:rPr>
                <w:rStyle w:val="Hyperlink"/>
                <w:noProof/>
              </w:rPr>
              <w:t>2.7.2.6.1</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FUNCTIONAL</w:t>
            </w:r>
            <w:r w:rsidR="00D66729">
              <w:rPr>
                <w:noProof/>
                <w:webHidden/>
              </w:rPr>
              <w:tab/>
            </w:r>
            <w:r w:rsidR="00D66729">
              <w:rPr>
                <w:noProof/>
                <w:webHidden/>
              </w:rPr>
              <w:fldChar w:fldCharType="begin"/>
            </w:r>
            <w:r w:rsidR="00D66729">
              <w:rPr>
                <w:noProof/>
                <w:webHidden/>
              </w:rPr>
              <w:instrText xml:space="preserve"> PAGEREF _Toc167978303 \h </w:instrText>
            </w:r>
            <w:r w:rsidR="00D66729">
              <w:rPr>
                <w:noProof/>
                <w:webHidden/>
              </w:rPr>
            </w:r>
            <w:r w:rsidR="00D66729">
              <w:rPr>
                <w:noProof/>
                <w:webHidden/>
              </w:rPr>
              <w:fldChar w:fldCharType="separate"/>
            </w:r>
            <w:r w:rsidR="00D66729">
              <w:rPr>
                <w:noProof/>
                <w:webHidden/>
              </w:rPr>
              <w:t>37</w:t>
            </w:r>
            <w:r w:rsidR="00D66729">
              <w:rPr>
                <w:noProof/>
                <w:webHidden/>
              </w:rPr>
              <w:fldChar w:fldCharType="end"/>
            </w:r>
          </w:hyperlink>
        </w:p>
        <w:p w14:paraId="504354DA" w14:textId="05EC4FC5"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304" w:history="1">
            <w:r w:rsidR="00D66729" w:rsidRPr="00CD5168">
              <w:rPr>
                <w:rStyle w:val="Hyperlink"/>
                <w:noProof/>
              </w:rPr>
              <w:t>2.7.2.6.2</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INTERFACES</w:t>
            </w:r>
            <w:r w:rsidR="00D66729">
              <w:rPr>
                <w:noProof/>
                <w:webHidden/>
              </w:rPr>
              <w:tab/>
            </w:r>
            <w:r w:rsidR="00D66729">
              <w:rPr>
                <w:noProof/>
                <w:webHidden/>
              </w:rPr>
              <w:fldChar w:fldCharType="begin"/>
            </w:r>
            <w:r w:rsidR="00D66729">
              <w:rPr>
                <w:noProof/>
                <w:webHidden/>
              </w:rPr>
              <w:instrText xml:space="preserve"> PAGEREF _Toc167978304 \h </w:instrText>
            </w:r>
            <w:r w:rsidR="00D66729">
              <w:rPr>
                <w:noProof/>
                <w:webHidden/>
              </w:rPr>
            </w:r>
            <w:r w:rsidR="00D66729">
              <w:rPr>
                <w:noProof/>
                <w:webHidden/>
              </w:rPr>
              <w:fldChar w:fldCharType="separate"/>
            </w:r>
            <w:r w:rsidR="00D66729">
              <w:rPr>
                <w:noProof/>
                <w:webHidden/>
              </w:rPr>
              <w:t>37</w:t>
            </w:r>
            <w:r w:rsidR="00D66729">
              <w:rPr>
                <w:noProof/>
                <w:webHidden/>
              </w:rPr>
              <w:fldChar w:fldCharType="end"/>
            </w:r>
          </w:hyperlink>
        </w:p>
        <w:p w14:paraId="421AFF85" w14:textId="72FA56A8"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305" w:history="1">
            <w:r w:rsidR="00D66729" w:rsidRPr="00CD5168">
              <w:rPr>
                <w:rStyle w:val="Hyperlink"/>
                <w:noProof/>
                <w14:scene3d>
                  <w14:camera w14:prst="orthographicFront"/>
                  <w14:lightRig w14:rig="threePt" w14:dir="t">
                    <w14:rot w14:lat="0" w14:lon="0" w14:rev="0"/>
                  </w14:lightRig>
                </w14:scene3d>
              </w:rPr>
              <w:t>2.7.3</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COMMUNICATION HUB DATA RECEIVER</w:t>
            </w:r>
            <w:r w:rsidR="00D66729">
              <w:rPr>
                <w:noProof/>
                <w:webHidden/>
              </w:rPr>
              <w:tab/>
            </w:r>
            <w:r w:rsidR="00D66729">
              <w:rPr>
                <w:noProof/>
                <w:webHidden/>
              </w:rPr>
              <w:fldChar w:fldCharType="begin"/>
            </w:r>
            <w:r w:rsidR="00D66729">
              <w:rPr>
                <w:noProof/>
                <w:webHidden/>
              </w:rPr>
              <w:instrText xml:space="preserve"> PAGEREF _Toc167978305 \h </w:instrText>
            </w:r>
            <w:r w:rsidR="00D66729">
              <w:rPr>
                <w:noProof/>
                <w:webHidden/>
              </w:rPr>
            </w:r>
            <w:r w:rsidR="00D66729">
              <w:rPr>
                <w:noProof/>
                <w:webHidden/>
              </w:rPr>
              <w:fldChar w:fldCharType="separate"/>
            </w:r>
            <w:r w:rsidR="00D66729">
              <w:rPr>
                <w:noProof/>
                <w:webHidden/>
              </w:rPr>
              <w:t>37</w:t>
            </w:r>
            <w:r w:rsidR="00D66729">
              <w:rPr>
                <w:noProof/>
                <w:webHidden/>
              </w:rPr>
              <w:fldChar w:fldCharType="end"/>
            </w:r>
          </w:hyperlink>
        </w:p>
        <w:p w14:paraId="20C9605E" w14:textId="42C52CB8"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306" w:history="1">
            <w:r w:rsidR="00D66729" w:rsidRPr="00CD5168">
              <w:rPr>
                <w:rStyle w:val="Hyperlink"/>
                <w:noProof/>
              </w:rPr>
              <w:t>2.7.3.1</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IPV6/UDP RECEIVER SERVICES (OFFLOADER)</w:t>
            </w:r>
            <w:r w:rsidR="00D66729">
              <w:rPr>
                <w:noProof/>
                <w:webHidden/>
              </w:rPr>
              <w:tab/>
            </w:r>
            <w:r w:rsidR="00D66729">
              <w:rPr>
                <w:noProof/>
                <w:webHidden/>
              </w:rPr>
              <w:fldChar w:fldCharType="begin"/>
            </w:r>
            <w:r w:rsidR="00D66729">
              <w:rPr>
                <w:noProof/>
                <w:webHidden/>
              </w:rPr>
              <w:instrText xml:space="preserve"> PAGEREF _Toc167978306 \h </w:instrText>
            </w:r>
            <w:r w:rsidR="00D66729">
              <w:rPr>
                <w:noProof/>
                <w:webHidden/>
              </w:rPr>
            </w:r>
            <w:r w:rsidR="00D66729">
              <w:rPr>
                <w:noProof/>
                <w:webHidden/>
              </w:rPr>
              <w:fldChar w:fldCharType="separate"/>
            </w:r>
            <w:r w:rsidR="00D66729">
              <w:rPr>
                <w:noProof/>
                <w:webHidden/>
              </w:rPr>
              <w:t>39</w:t>
            </w:r>
            <w:r w:rsidR="00D66729">
              <w:rPr>
                <w:noProof/>
                <w:webHidden/>
              </w:rPr>
              <w:fldChar w:fldCharType="end"/>
            </w:r>
          </w:hyperlink>
        </w:p>
        <w:p w14:paraId="6882C1D3" w14:textId="599A7CE7"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307" w:history="1">
            <w:r w:rsidR="00D66729" w:rsidRPr="00CD5168">
              <w:rPr>
                <w:rStyle w:val="Hyperlink"/>
                <w:noProof/>
              </w:rPr>
              <w:t>2.7.3.1.1</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FUNCTIONAL</w:t>
            </w:r>
            <w:r w:rsidR="00D66729">
              <w:rPr>
                <w:noProof/>
                <w:webHidden/>
              </w:rPr>
              <w:tab/>
            </w:r>
            <w:r w:rsidR="00D66729">
              <w:rPr>
                <w:noProof/>
                <w:webHidden/>
              </w:rPr>
              <w:fldChar w:fldCharType="begin"/>
            </w:r>
            <w:r w:rsidR="00D66729">
              <w:rPr>
                <w:noProof/>
                <w:webHidden/>
              </w:rPr>
              <w:instrText xml:space="preserve"> PAGEREF _Toc167978307 \h </w:instrText>
            </w:r>
            <w:r w:rsidR="00D66729">
              <w:rPr>
                <w:noProof/>
                <w:webHidden/>
              </w:rPr>
            </w:r>
            <w:r w:rsidR="00D66729">
              <w:rPr>
                <w:noProof/>
                <w:webHidden/>
              </w:rPr>
              <w:fldChar w:fldCharType="separate"/>
            </w:r>
            <w:r w:rsidR="00D66729">
              <w:rPr>
                <w:noProof/>
                <w:webHidden/>
              </w:rPr>
              <w:t>39</w:t>
            </w:r>
            <w:r w:rsidR="00D66729">
              <w:rPr>
                <w:noProof/>
                <w:webHidden/>
              </w:rPr>
              <w:fldChar w:fldCharType="end"/>
            </w:r>
          </w:hyperlink>
        </w:p>
        <w:p w14:paraId="7B52A705" w14:textId="6486D746"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308" w:history="1">
            <w:r w:rsidR="00D66729" w:rsidRPr="00CD5168">
              <w:rPr>
                <w:rStyle w:val="Hyperlink"/>
                <w:noProof/>
              </w:rPr>
              <w:t>2.7.3.1.2</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INTERFACES</w:t>
            </w:r>
            <w:r w:rsidR="00D66729">
              <w:rPr>
                <w:noProof/>
                <w:webHidden/>
              </w:rPr>
              <w:tab/>
            </w:r>
            <w:r w:rsidR="00D66729">
              <w:rPr>
                <w:noProof/>
                <w:webHidden/>
              </w:rPr>
              <w:fldChar w:fldCharType="begin"/>
            </w:r>
            <w:r w:rsidR="00D66729">
              <w:rPr>
                <w:noProof/>
                <w:webHidden/>
              </w:rPr>
              <w:instrText xml:space="preserve"> PAGEREF _Toc167978308 \h </w:instrText>
            </w:r>
            <w:r w:rsidR="00D66729">
              <w:rPr>
                <w:noProof/>
                <w:webHidden/>
              </w:rPr>
            </w:r>
            <w:r w:rsidR="00D66729">
              <w:rPr>
                <w:noProof/>
                <w:webHidden/>
              </w:rPr>
              <w:fldChar w:fldCharType="separate"/>
            </w:r>
            <w:r w:rsidR="00D66729">
              <w:rPr>
                <w:noProof/>
                <w:webHidden/>
              </w:rPr>
              <w:t>39</w:t>
            </w:r>
            <w:r w:rsidR="00D66729">
              <w:rPr>
                <w:noProof/>
                <w:webHidden/>
              </w:rPr>
              <w:fldChar w:fldCharType="end"/>
            </w:r>
          </w:hyperlink>
        </w:p>
        <w:p w14:paraId="2CDE762F" w14:textId="76EC2A65"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309" w:history="1">
            <w:r w:rsidR="00D66729" w:rsidRPr="00CD5168">
              <w:rPr>
                <w:rStyle w:val="Hyperlink"/>
                <w:noProof/>
              </w:rPr>
              <w:t>2.7.3.2</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bCs/>
                <w:noProof/>
              </w:rPr>
              <w:t>GBCS DECODER</w:t>
            </w:r>
            <w:r w:rsidR="00D66729">
              <w:rPr>
                <w:noProof/>
                <w:webHidden/>
              </w:rPr>
              <w:tab/>
            </w:r>
            <w:r w:rsidR="00D66729">
              <w:rPr>
                <w:noProof/>
                <w:webHidden/>
              </w:rPr>
              <w:fldChar w:fldCharType="begin"/>
            </w:r>
            <w:r w:rsidR="00D66729">
              <w:rPr>
                <w:noProof/>
                <w:webHidden/>
              </w:rPr>
              <w:instrText xml:space="preserve"> PAGEREF _Toc167978309 \h </w:instrText>
            </w:r>
            <w:r w:rsidR="00D66729">
              <w:rPr>
                <w:noProof/>
                <w:webHidden/>
              </w:rPr>
            </w:r>
            <w:r w:rsidR="00D66729">
              <w:rPr>
                <w:noProof/>
                <w:webHidden/>
              </w:rPr>
              <w:fldChar w:fldCharType="separate"/>
            </w:r>
            <w:r w:rsidR="00D66729">
              <w:rPr>
                <w:noProof/>
                <w:webHidden/>
              </w:rPr>
              <w:t>40</w:t>
            </w:r>
            <w:r w:rsidR="00D66729">
              <w:rPr>
                <w:noProof/>
                <w:webHidden/>
              </w:rPr>
              <w:fldChar w:fldCharType="end"/>
            </w:r>
          </w:hyperlink>
        </w:p>
        <w:p w14:paraId="6D68BD37" w14:textId="4AC5B656"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310" w:history="1">
            <w:r w:rsidR="00D66729" w:rsidRPr="00CD5168">
              <w:rPr>
                <w:rStyle w:val="Hyperlink"/>
                <w:noProof/>
              </w:rPr>
              <w:t>2.7.3.2.1</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FUNCTIONAL</w:t>
            </w:r>
            <w:r w:rsidR="00D66729">
              <w:rPr>
                <w:noProof/>
                <w:webHidden/>
              </w:rPr>
              <w:tab/>
            </w:r>
            <w:r w:rsidR="00D66729">
              <w:rPr>
                <w:noProof/>
                <w:webHidden/>
              </w:rPr>
              <w:fldChar w:fldCharType="begin"/>
            </w:r>
            <w:r w:rsidR="00D66729">
              <w:rPr>
                <w:noProof/>
                <w:webHidden/>
              </w:rPr>
              <w:instrText xml:space="preserve"> PAGEREF _Toc167978310 \h </w:instrText>
            </w:r>
            <w:r w:rsidR="00D66729">
              <w:rPr>
                <w:noProof/>
                <w:webHidden/>
              </w:rPr>
            </w:r>
            <w:r w:rsidR="00D66729">
              <w:rPr>
                <w:noProof/>
                <w:webHidden/>
              </w:rPr>
              <w:fldChar w:fldCharType="separate"/>
            </w:r>
            <w:r w:rsidR="00D66729">
              <w:rPr>
                <w:noProof/>
                <w:webHidden/>
              </w:rPr>
              <w:t>40</w:t>
            </w:r>
            <w:r w:rsidR="00D66729">
              <w:rPr>
                <w:noProof/>
                <w:webHidden/>
              </w:rPr>
              <w:fldChar w:fldCharType="end"/>
            </w:r>
          </w:hyperlink>
        </w:p>
        <w:p w14:paraId="662FE682" w14:textId="273DAFAB"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311" w:history="1">
            <w:r w:rsidR="00D66729" w:rsidRPr="00CD5168">
              <w:rPr>
                <w:rStyle w:val="Hyperlink"/>
                <w:noProof/>
              </w:rPr>
              <w:t>2.7.3.2.2</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INTERFACES</w:t>
            </w:r>
            <w:r w:rsidR="00D66729">
              <w:rPr>
                <w:noProof/>
                <w:webHidden/>
              </w:rPr>
              <w:tab/>
            </w:r>
            <w:r w:rsidR="00D66729">
              <w:rPr>
                <w:noProof/>
                <w:webHidden/>
              </w:rPr>
              <w:fldChar w:fldCharType="begin"/>
            </w:r>
            <w:r w:rsidR="00D66729">
              <w:rPr>
                <w:noProof/>
                <w:webHidden/>
              </w:rPr>
              <w:instrText xml:space="preserve"> PAGEREF _Toc167978311 \h </w:instrText>
            </w:r>
            <w:r w:rsidR="00D66729">
              <w:rPr>
                <w:noProof/>
                <w:webHidden/>
              </w:rPr>
            </w:r>
            <w:r w:rsidR="00D66729">
              <w:rPr>
                <w:noProof/>
                <w:webHidden/>
              </w:rPr>
              <w:fldChar w:fldCharType="separate"/>
            </w:r>
            <w:r w:rsidR="00D66729">
              <w:rPr>
                <w:noProof/>
                <w:webHidden/>
              </w:rPr>
              <w:t>40</w:t>
            </w:r>
            <w:r w:rsidR="00D66729">
              <w:rPr>
                <w:noProof/>
                <w:webHidden/>
              </w:rPr>
              <w:fldChar w:fldCharType="end"/>
            </w:r>
          </w:hyperlink>
        </w:p>
        <w:p w14:paraId="56AAE8E9" w14:textId="0202E289"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312" w:history="1">
            <w:r w:rsidR="00D66729" w:rsidRPr="00CD5168">
              <w:rPr>
                <w:rStyle w:val="Hyperlink"/>
                <w:noProof/>
              </w:rPr>
              <w:t>2.7.3.3</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EVENT TYPE PARSER</w:t>
            </w:r>
            <w:r w:rsidR="00D66729">
              <w:rPr>
                <w:noProof/>
                <w:webHidden/>
              </w:rPr>
              <w:tab/>
            </w:r>
            <w:r w:rsidR="00D66729">
              <w:rPr>
                <w:noProof/>
                <w:webHidden/>
              </w:rPr>
              <w:fldChar w:fldCharType="begin"/>
            </w:r>
            <w:r w:rsidR="00D66729">
              <w:rPr>
                <w:noProof/>
                <w:webHidden/>
              </w:rPr>
              <w:instrText xml:space="preserve"> PAGEREF _Toc167978312 \h </w:instrText>
            </w:r>
            <w:r w:rsidR="00D66729">
              <w:rPr>
                <w:noProof/>
                <w:webHidden/>
              </w:rPr>
            </w:r>
            <w:r w:rsidR="00D66729">
              <w:rPr>
                <w:noProof/>
                <w:webHidden/>
              </w:rPr>
              <w:fldChar w:fldCharType="separate"/>
            </w:r>
            <w:r w:rsidR="00D66729">
              <w:rPr>
                <w:noProof/>
                <w:webHidden/>
              </w:rPr>
              <w:t>40</w:t>
            </w:r>
            <w:r w:rsidR="00D66729">
              <w:rPr>
                <w:noProof/>
                <w:webHidden/>
              </w:rPr>
              <w:fldChar w:fldCharType="end"/>
            </w:r>
          </w:hyperlink>
        </w:p>
        <w:p w14:paraId="75B60AC2" w14:textId="46A43CE1"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313" w:history="1">
            <w:r w:rsidR="00D66729" w:rsidRPr="00CD5168">
              <w:rPr>
                <w:rStyle w:val="Hyperlink"/>
                <w:noProof/>
              </w:rPr>
              <w:t>2.7.3.3.1</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FUNCTIONAL</w:t>
            </w:r>
            <w:r w:rsidR="00D66729">
              <w:rPr>
                <w:noProof/>
                <w:webHidden/>
              </w:rPr>
              <w:tab/>
            </w:r>
            <w:r w:rsidR="00D66729">
              <w:rPr>
                <w:noProof/>
                <w:webHidden/>
              </w:rPr>
              <w:fldChar w:fldCharType="begin"/>
            </w:r>
            <w:r w:rsidR="00D66729">
              <w:rPr>
                <w:noProof/>
                <w:webHidden/>
              </w:rPr>
              <w:instrText xml:space="preserve"> PAGEREF _Toc167978313 \h </w:instrText>
            </w:r>
            <w:r w:rsidR="00D66729">
              <w:rPr>
                <w:noProof/>
                <w:webHidden/>
              </w:rPr>
            </w:r>
            <w:r w:rsidR="00D66729">
              <w:rPr>
                <w:noProof/>
                <w:webHidden/>
              </w:rPr>
              <w:fldChar w:fldCharType="separate"/>
            </w:r>
            <w:r w:rsidR="00D66729">
              <w:rPr>
                <w:noProof/>
                <w:webHidden/>
              </w:rPr>
              <w:t>40</w:t>
            </w:r>
            <w:r w:rsidR="00D66729">
              <w:rPr>
                <w:noProof/>
                <w:webHidden/>
              </w:rPr>
              <w:fldChar w:fldCharType="end"/>
            </w:r>
          </w:hyperlink>
        </w:p>
        <w:p w14:paraId="63C7A5B1" w14:textId="4C6A1DE9"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314" w:history="1">
            <w:r w:rsidR="00D66729" w:rsidRPr="00CD5168">
              <w:rPr>
                <w:rStyle w:val="Hyperlink"/>
                <w:noProof/>
              </w:rPr>
              <w:t>2.7.3.3.2</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INTERFACES</w:t>
            </w:r>
            <w:r w:rsidR="00D66729">
              <w:rPr>
                <w:noProof/>
                <w:webHidden/>
              </w:rPr>
              <w:tab/>
            </w:r>
            <w:r w:rsidR="00D66729">
              <w:rPr>
                <w:noProof/>
                <w:webHidden/>
              </w:rPr>
              <w:fldChar w:fldCharType="begin"/>
            </w:r>
            <w:r w:rsidR="00D66729">
              <w:rPr>
                <w:noProof/>
                <w:webHidden/>
              </w:rPr>
              <w:instrText xml:space="preserve"> PAGEREF _Toc167978314 \h </w:instrText>
            </w:r>
            <w:r w:rsidR="00D66729">
              <w:rPr>
                <w:noProof/>
                <w:webHidden/>
              </w:rPr>
            </w:r>
            <w:r w:rsidR="00D66729">
              <w:rPr>
                <w:noProof/>
                <w:webHidden/>
              </w:rPr>
              <w:fldChar w:fldCharType="separate"/>
            </w:r>
            <w:r w:rsidR="00D66729">
              <w:rPr>
                <w:noProof/>
                <w:webHidden/>
              </w:rPr>
              <w:t>40</w:t>
            </w:r>
            <w:r w:rsidR="00D66729">
              <w:rPr>
                <w:noProof/>
                <w:webHidden/>
              </w:rPr>
              <w:fldChar w:fldCharType="end"/>
            </w:r>
          </w:hyperlink>
        </w:p>
        <w:p w14:paraId="7D2C62D2" w14:textId="1CAE4D6B"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315" w:history="1">
            <w:r w:rsidR="00D66729" w:rsidRPr="00CD5168">
              <w:rPr>
                <w:rStyle w:val="Hyperlink"/>
                <w:noProof/>
              </w:rPr>
              <w:t>2.7.3.4</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IP DATA SERVICE</w:t>
            </w:r>
            <w:r w:rsidR="00D66729">
              <w:rPr>
                <w:noProof/>
                <w:webHidden/>
              </w:rPr>
              <w:tab/>
            </w:r>
            <w:r w:rsidR="00D66729">
              <w:rPr>
                <w:noProof/>
                <w:webHidden/>
              </w:rPr>
              <w:fldChar w:fldCharType="begin"/>
            </w:r>
            <w:r w:rsidR="00D66729">
              <w:rPr>
                <w:noProof/>
                <w:webHidden/>
              </w:rPr>
              <w:instrText xml:space="preserve"> PAGEREF _Toc167978315 \h </w:instrText>
            </w:r>
            <w:r w:rsidR="00D66729">
              <w:rPr>
                <w:noProof/>
                <w:webHidden/>
              </w:rPr>
            </w:r>
            <w:r w:rsidR="00D66729">
              <w:rPr>
                <w:noProof/>
                <w:webHidden/>
              </w:rPr>
              <w:fldChar w:fldCharType="separate"/>
            </w:r>
            <w:r w:rsidR="00D66729">
              <w:rPr>
                <w:noProof/>
                <w:webHidden/>
              </w:rPr>
              <w:t>41</w:t>
            </w:r>
            <w:r w:rsidR="00D66729">
              <w:rPr>
                <w:noProof/>
                <w:webHidden/>
              </w:rPr>
              <w:fldChar w:fldCharType="end"/>
            </w:r>
          </w:hyperlink>
        </w:p>
        <w:p w14:paraId="2AD8053B" w14:textId="3052CE94"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316" w:history="1">
            <w:r w:rsidR="00D66729" w:rsidRPr="00CD5168">
              <w:rPr>
                <w:rStyle w:val="Hyperlink"/>
                <w:noProof/>
              </w:rPr>
              <w:t>2.7.3.4.1</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FUNCTIONAL</w:t>
            </w:r>
            <w:r w:rsidR="00D66729">
              <w:rPr>
                <w:noProof/>
                <w:webHidden/>
              </w:rPr>
              <w:tab/>
            </w:r>
            <w:r w:rsidR="00D66729">
              <w:rPr>
                <w:noProof/>
                <w:webHidden/>
              </w:rPr>
              <w:fldChar w:fldCharType="begin"/>
            </w:r>
            <w:r w:rsidR="00D66729">
              <w:rPr>
                <w:noProof/>
                <w:webHidden/>
              </w:rPr>
              <w:instrText xml:space="preserve"> PAGEREF _Toc167978316 \h </w:instrText>
            </w:r>
            <w:r w:rsidR="00D66729">
              <w:rPr>
                <w:noProof/>
                <w:webHidden/>
              </w:rPr>
            </w:r>
            <w:r w:rsidR="00D66729">
              <w:rPr>
                <w:noProof/>
                <w:webHidden/>
              </w:rPr>
              <w:fldChar w:fldCharType="separate"/>
            </w:r>
            <w:r w:rsidR="00D66729">
              <w:rPr>
                <w:noProof/>
                <w:webHidden/>
              </w:rPr>
              <w:t>41</w:t>
            </w:r>
            <w:r w:rsidR="00D66729">
              <w:rPr>
                <w:noProof/>
                <w:webHidden/>
              </w:rPr>
              <w:fldChar w:fldCharType="end"/>
            </w:r>
          </w:hyperlink>
        </w:p>
        <w:p w14:paraId="3C4D7456" w14:textId="299B56A7"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317" w:history="1">
            <w:r w:rsidR="00D66729" w:rsidRPr="00CD5168">
              <w:rPr>
                <w:rStyle w:val="Hyperlink"/>
                <w:noProof/>
              </w:rPr>
              <w:t>2.7.3.4.2</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INTERFACES</w:t>
            </w:r>
            <w:r w:rsidR="00D66729">
              <w:rPr>
                <w:noProof/>
                <w:webHidden/>
              </w:rPr>
              <w:tab/>
            </w:r>
            <w:r w:rsidR="00D66729">
              <w:rPr>
                <w:noProof/>
                <w:webHidden/>
              </w:rPr>
              <w:fldChar w:fldCharType="begin"/>
            </w:r>
            <w:r w:rsidR="00D66729">
              <w:rPr>
                <w:noProof/>
                <w:webHidden/>
              </w:rPr>
              <w:instrText xml:space="preserve"> PAGEREF _Toc167978317 \h </w:instrText>
            </w:r>
            <w:r w:rsidR="00D66729">
              <w:rPr>
                <w:noProof/>
                <w:webHidden/>
              </w:rPr>
            </w:r>
            <w:r w:rsidR="00D66729">
              <w:rPr>
                <w:noProof/>
                <w:webHidden/>
              </w:rPr>
              <w:fldChar w:fldCharType="separate"/>
            </w:r>
            <w:r w:rsidR="00D66729">
              <w:rPr>
                <w:noProof/>
                <w:webHidden/>
              </w:rPr>
              <w:t>41</w:t>
            </w:r>
            <w:r w:rsidR="00D66729">
              <w:rPr>
                <w:noProof/>
                <w:webHidden/>
              </w:rPr>
              <w:fldChar w:fldCharType="end"/>
            </w:r>
          </w:hyperlink>
        </w:p>
        <w:p w14:paraId="0274E129" w14:textId="3F8763B1"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318" w:history="1">
            <w:r w:rsidR="00D66729" w:rsidRPr="00CD5168">
              <w:rPr>
                <w:rStyle w:val="Hyperlink"/>
                <w:noProof/>
              </w:rPr>
              <w:t>2.7.3.5</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WAN-GW FORMAT MAPPER</w:t>
            </w:r>
            <w:r w:rsidR="00D66729">
              <w:rPr>
                <w:noProof/>
                <w:webHidden/>
              </w:rPr>
              <w:tab/>
            </w:r>
            <w:r w:rsidR="00D66729">
              <w:rPr>
                <w:noProof/>
                <w:webHidden/>
              </w:rPr>
              <w:fldChar w:fldCharType="begin"/>
            </w:r>
            <w:r w:rsidR="00D66729">
              <w:rPr>
                <w:noProof/>
                <w:webHidden/>
              </w:rPr>
              <w:instrText xml:space="preserve"> PAGEREF _Toc167978318 \h </w:instrText>
            </w:r>
            <w:r w:rsidR="00D66729">
              <w:rPr>
                <w:noProof/>
                <w:webHidden/>
              </w:rPr>
            </w:r>
            <w:r w:rsidR="00D66729">
              <w:rPr>
                <w:noProof/>
                <w:webHidden/>
              </w:rPr>
              <w:fldChar w:fldCharType="separate"/>
            </w:r>
            <w:r w:rsidR="00D66729">
              <w:rPr>
                <w:noProof/>
                <w:webHidden/>
              </w:rPr>
              <w:t>41</w:t>
            </w:r>
            <w:r w:rsidR="00D66729">
              <w:rPr>
                <w:noProof/>
                <w:webHidden/>
              </w:rPr>
              <w:fldChar w:fldCharType="end"/>
            </w:r>
          </w:hyperlink>
        </w:p>
        <w:p w14:paraId="58EE942C" w14:textId="3EBEC2D7"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319" w:history="1">
            <w:r w:rsidR="00D66729" w:rsidRPr="00CD5168">
              <w:rPr>
                <w:rStyle w:val="Hyperlink"/>
                <w:noProof/>
              </w:rPr>
              <w:t>2.7.3.5.1</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FUNCTIONAL</w:t>
            </w:r>
            <w:r w:rsidR="00D66729">
              <w:rPr>
                <w:noProof/>
                <w:webHidden/>
              </w:rPr>
              <w:tab/>
            </w:r>
            <w:r w:rsidR="00D66729">
              <w:rPr>
                <w:noProof/>
                <w:webHidden/>
              </w:rPr>
              <w:fldChar w:fldCharType="begin"/>
            </w:r>
            <w:r w:rsidR="00D66729">
              <w:rPr>
                <w:noProof/>
                <w:webHidden/>
              </w:rPr>
              <w:instrText xml:space="preserve"> PAGEREF _Toc167978319 \h </w:instrText>
            </w:r>
            <w:r w:rsidR="00D66729">
              <w:rPr>
                <w:noProof/>
                <w:webHidden/>
              </w:rPr>
            </w:r>
            <w:r w:rsidR="00D66729">
              <w:rPr>
                <w:noProof/>
                <w:webHidden/>
              </w:rPr>
              <w:fldChar w:fldCharType="separate"/>
            </w:r>
            <w:r w:rsidR="00D66729">
              <w:rPr>
                <w:noProof/>
                <w:webHidden/>
              </w:rPr>
              <w:t>41</w:t>
            </w:r>
            <w:r w:rsidR="00D66729">
              <w:rPr>
                <w:noProof/>
                <w:webHidden/>
              </w:rPr>
              <w:fldChar w:fldCharType="end"/>
            </w:r>
          </w:hyperlink>
        </w:p>
        <w:p w14:paraId="53B73141" w14:textId="65D04CA7"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320" w:history="1">
            <w:r w:rsidR="00D66729" w:rsidRPr="00CD5168">
              <w:rPr>
                <w:rStyle w:val="Hyperlink"/>
                <w:noProof/>
              </w:rPr>
              <w:t>2.7.3.5.2</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INTERFACES</w:t>
            </w:r>
            <w:r w:rsidR="00D66729">
              <w:rPr>
                <w:noProof/>
                <w:webHidden/>
              </w:rPr>
              <w:tab/>
            </w:r>
            <w:r w:rsidR="00D66729">
              <w:rPr>
                <w:noProof/>
                <w:webHidden/>
              </w:rPr>
              <w:fldChar w:fldCharType="begin"/>
            </w:r>
            <w:r w:rsidR="00D66729">
              <w:rPr>
                <w:noProof/>
                <w:webHidden/>
              </w:rPr>
              <w:instrText xml:space="preserve"> PAGEREF _Toc167978320 \h </w:instrText>
            </w:r>
            <w:r w:rsidR="00D66729">
              <w:rPr>
                <w:noProof/>
                <w:webHidden/>
              </w:rPr>
            </w:r>
            <w:r w:rsidR="00D66729">
              <w:rPr>
                <w:noProof/>
                <w:webHidden/>
              </w:rPr>
              <w:fldChar w:fldCharType="separate"/>
            </w:r>
            <w:r w:rsidR="00D66729">
              <w:rPr>
                <w:noProof/>
                <w:webHidden/>
              </w:rPr>
              <w:t>41</w:t>
            </w:r>
            <w:r w:rsidR="00D66729">
              <w:rPr>
                <w:noProof/>
                <w:webHidden/>
              </w:rPr>
              <w:fldChar w:fldCharType="end"/>
            </w:r>
          </w:hyperlink>
        </w:p>
        <w:p w14:paraId="35E97038" w14:textId="479B9F0B"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321" w:history="1">
            <w:r w:rsidR="00D66729" w:rsidRPr="00CD5168">
              <w:rPr>
                <w:rStyle w:val="Hyperlink"/>
                <w:noProof/>
              </w:rPr>
              <w:t>2.7.3.6</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WAN-GW NOTIFIER</w:t>
            </w:r>
            <w:r w:rsidR="00D66729">
              <w:rPr>
                <w:noProof/>
                <w:webHidden/>
              </w:rPr>
              <w:tab/>
            </w:r>
            <w:r w:rsidR="00D66729">
              <w:rPr>
                <w:noProof/>
                <w:webHidden/>
              </w:rPr>
              <w:fldChar w:fldCharType="begin"/>
            </w:r>
            <w:r w:rsidR="00D66729">
              <w:rPr>
                <w:noProof/>
                <w:webHidden/>
              </w:rPr>
              <w:instrText xml:space="preserve"> PAGEREF _Toc167978321 \h </w:instrText>
            </w:r>
            <w:r w:rsidR="00D66729">
              <w:rPr>
                <w:noProof/>
                <w:webHidden/>
              </w:rPr>
            </w:r>
            <w:r w:rsidR="00D66729">
              <w:rPr>
                <w:noProof/>
                <w:webHidden/>
              </w:rPr>
              <w:fldChar w:fldCharType="separate"/>
            </w:r>
            <w:r w:rsidR="00D66729">
              <w:rPr>
                <w:noProof/>
                <w:webHidden/>
              </w:rPr>
              <w:t>41</w:t>
            </w:r>
            <w:r w:rsidR="00D66729">
              <w:rPr>
                <w:noProof/>
                <w:webHidden/>
              </w:rPr>
              <w:fldChar w:fldCharType="end"/>
            </w:r>
          </w:hyperlink>
        </w:p>
        <w:p w14:paraId="5782D382" w14:textId="12DDDA26"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322" w:history="1">
            <w:r w:rsidR="00D66729" w:rsidRPr="00CD5168">
              <w:rPr>
                <w:rStyle w:val="Hyperlink"/>
                <w:noProof/>
              </w:rPr>
              <w:t>2.7.3.6.1</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FUNCTIONAL</w:t>
            </w:r>
            <w:r w:rsidR="00D66729">
              <w:rPr>
                <w:noProof/>
                <w:webHidden/>
              </w:rPr>
              <w:tab/>
            </w:r>
            <w:r w:rsidR="00D66729">
              <w:rPr>
                <w:noProof/>
                <w:webHidden/>
              </w:rPr>
              <w:fldChar w:fldCharType="begin"/>
            </w:r>
            <w:r w:rsidR="00D66729">
              <w:rPr>
                <w:noProof/>
                <w:webHidden/>
              </w:rPr>
              <w:instrText xml:space="preserve"> PAGEREF _Toc167978322 \h </w:instrText>
            </w:r>
            <w:r w:rsidR="00D66729">
              <w:rPr>
                <w:noProof/>
                <w:webHidden/>
              </w:rPr>
            </w:r>
            <w:r w:rsidR="00D66729">
              <w:rPr>
                <w:noProof/>
                <w:webHidden/>
              </w:rPr>
              <w:fldChar w:fldCharType="separate"/>
            </w:r>
            <w:r w:rsidR="00D66729">
              <w:rPr>
                <w:noProof/>
                <w:webHidden/>
              </w:rPr>
              <w:t>41</w:t>
            </w:r>
            <w:r w:rsidR="00D66729">
              <w:rPr>
                <w:noProof/>
                <w:webHidden/>
              </w:rPr>
              <w:fldChar w:fldCharType="end"/>
            </w:r>
          </w:hyperlink>
        </w:p>
        <w:p w14:paraId="50F900C9" w14:textId="79C7EAFA"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323" w:history="1">
            <w:r w:rsidR="00D66729" w:rsidRPr="00CD5168">
              <w:rPr>
                <w:rStyle w:val="Hyperlink"/>
                <w:noProof/>
              </w:rPr>
              <w:t>2.7.3.6.2</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INTERFACES</w:t>
            </w:r>
            <w:r w:rsidR="00D66729">
              <w:rPr>
                <w:noProof/>
                <w:webHidden/>
              </w:rPr>
              <w:tab/>
            </w:r>
            <w:r w:rsidR="00D66729">
              <w:rPr>
                <w:noProof/>
                <w:webHidden/>
              </w:rPr>
              <w:fldChar w:fldCharType="begin"/>
            </w:r>
            <w:r w:rsidR="00D66729">
              <w:rPr>
                <w:noProof/>
                <w:webHidden/>
              </w:rPr>
              <w:instrText xml:space="preserve"> PAGEREF _Toc167978323 \h </w:instrText>
            </w:r>
            <w:r w:rsidR="00D66729">
              <w:rPr>
                <w:noProof/>
                <w:webHidden/>
              </w:rPr>
            </w:r>
            <w:r w:rsidR="00D66729">
              <w:rPr>
                <w:noProof/>
                <w:webHidden/>
              </w:rPr>
              <w:fldChar w:fldCharType="separate"/>
            </w:r>
            <w:r w:rsidR="00D66729">
              <w:rPr>
                <w:noProof/>
                <w:webHidden/>
              </w:rPr>
              <w:t>42</w:t>
            </w:r>
            <w:r w:rsidR="00D66729">
              <w:rPr>
                <w:noProof/>
                <w:webHidden/>
              </w:rPr>
              <w:fldChar w:fldCharType="end"/>
            </w:r>
          </w:hyperlink>
        </w:p>
        <w:p w14:paraId="7BA001B2" w14:textId="6391B44A"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324" w:history="1">
            <w:r w:rsidR="00D66729" w:rsidRPr="00CD5168">
              <w:rPr>
                <w:rStyle w:val="Hyperlink"/>
                <w:noProof/>
              </w:rPr>
              <w:t>2.7.3.7</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COMMUNICATION HUB STATUS SERVICE (CHSS)</w:t>
            </w:r>
            <w:r w:rsidR="00D66729">
              <w:rPr>
                <w:noProof/>
                <w:webHidden/>
              </w:rPr>
              <w:tab/>
            </w:r>
            <w:r w:rsidR="00D66729">
              <w:rPr>
                <w:noProof/>
                <w:webHidden/>
              </w:rPr>
              <w:fldChar w:fldCharType="begin"/>
            </w:r>
            <w:r w:rsidR="00D66729">
              <w:rPr>
                <w:noProof/>
                <w:webHidden/>
              </w:rPr>
              <w:instrText xml:space="preserve"> PAGEREF _Toc167978324 \h </w:instrText>
            </w:r>
            <w:r w:rsidR="00D66729">
              <w:rPr>
                <w:noProof/>
                <w:webHidden/>
              </w:rPr>
            </w:r>
            <w:r w:rsidR="00D66729">
              <w:rPr>
                <w:noProof/>
                <w:webHidden/>
              </w:rPr>
              <w:fldChar w:fldCharType="separate"/>
            </w:r>
            <w:r w:rsidR="00D66729">
              <w:rPr>
                <w:noProof/>
                <w:webHidden/>
              </w:rPr>
              <w:t>42</w:t>
            </w:r>
            <w:r w:rsidR="00D66729">
              <w:rPr>
                <w:noProof/>
                <w:webHidden/>
              </w:rPr>
              <w:fldChar w:fldCharType="end"/>
            </w:r>
          </w:hyperlink>
        </w:p>
        <w:p w14:paraId="446E1255" w14:textId="4AC24553"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325" w:history="1">
            <w:r w:rsidR="00D66729" w:rsidRPr="00CD5168">
              <w:rPr>
                <w:rStyle w:val="Hyperlink"/>
                <w:noProof/>
              </w:rPr>
              <w:t>2.7.3.7.1</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FUNCTIONAL</w:t>
            </w:r>
            <w:r w:rsidR="00D66729">
              <w:rPr>
                <w:noProof/>
                <w:webHidden/>
              </w:rPr>
              <w:tab/>
            </w:r>
            <w:r w:rsidR="00D66729">
              <w:rPr>
                <w:noProof/>
                <w:webHidden/>
              </w:rPr>
              <w:fldChar w:fldCharType="begin"/>
            </w:r>
            <w:r w:rsidR="00D66729">
              <w:rPr>
                <w:noProof/>
                <w:webHidden/>
              </w:rPr>
              <w:instrText xml:space="preserve"> PAGEREF _Toc167978325 \h </w:instrText>
            </w:r>
            <w:r w:rsidR="00D66729">
              <w:rPr>
                <w:noProof/>
                <w:webHidden/>
              </w:rPr>
            </w:r>
            <w:r w:rsidR="00D66729">
              <w:rPr>
                <w:noProof/>
                <w:webHidden/>
              </w:rPr>
              <w:fldChar w:fldCharType="separate"/>
            </w:r>
            <w:r w:rsidR="00D66729">
              <w:rPr>
                <w:noProof/>
                <w:webHidden/>
              </w:rPr>
              <w:t>42</w:t>
            </w:r>
            <w:r w:rsidR="00D66729">
              <w:rPr>
                <w:noProof/>
                <w:webHidden/>
              </w:rPr>
              <w:fldChar w:fldCharType="end"/>
            </w:r>
          </w:hyperlink>
        </w:p>
        <w:p w14:paraId="4DC22CB5" w14:textId="7BCBEE31"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326" w:history="1">
            <w:r w:rsidR="00D66729" w:rsidRPr="00CD5168">
              <w:rPr>
                <w:rStyle w:val="Hyperlink"/>
                <w:noProof/>
              </w:rPr>
              <w:t>2.7.3.7.2</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INTERFACES</w:t>
            </w:r>
            <w:r w:rsidR="00D66729">
              <w:rPr>
                <w:noProof/>
                <w:webHidden/>
              </w:rPr>
              <w:tab/>
            </w:r>
            <w:r w:rsidR="00D66729">
              <w:rPr>
                <w:noProof/>
                <w:webHidden/>
              </w:rPr>
              <w:fldChar w:fldCharType="begin"/>
            </w:r>
            <w:r w:rsidR="00D66729">
              <w:rPr>
                <w:noProof/>
                <w:webHidden/>
              </w:rPr>
              <w:instrText xml:space="preserve"> PAGEREF _Toc167978326 \h </w:instrText>
            </w:r>
            <w:r w:rsidR="00D66729">
              <w:rPr>
                <w:noProof/>
                <w:webHidden/>
              </w:rPr>
            </w:r>
            <w:r w:rsidR="00D66729">
              <w:rPr>
                <w:noProof/>
                <w:webHidden/>
              </w:rPr>
              <w:fldChar w:fldCharType="separate"/>
            </w:r>
            <w:r w:rsidR="00D66729">
              <w:rPr>
                <w:noProof/>
                <w:webHidden/>
              </w:rPr>
              <w:t>42</w:t>
            </w:r>
            <w:r w:rsidR="00D66729">
              <w:rPr>
                <w:noProof/>
                <w:webHidden/>
              </w:rPr>
              <w:fldChar w:fldCharType="end"/>
            </w:r>
          </w:hyperlink>
        </w:p>
        <w:p w14:paraId="2D39EFD3" w14:textId="1531DCEF"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327" w:history="1">
            <w:r w:rsidR="00D66729" w:rsidRPr="00CD5168">
              <w:rPr>
                <w:rStyle w:val="Hyperlink"/>
                <w:noProof/>
              </w:rPr>
              <w:t>2.7.3.8</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CELL SITE SERVICE (CSS)</w:t>
            </w:r>
            <w:r w:rsidR="00D66729">
              <w:rPr>
                <w:noProof/>
                <w:webHidden/>
              </w:rPr>
              <w:tab/>
            </w:r>
            <w:r w:rsidR="00D66729">
              <w:rPr>
                <w:noProof/>
                <w:webHidden/>
              </w:rPr>
              <w:fldChar w:fldCharType="begin"/>
            </w:r>
            <w:r w:rsidR="00D66729">
              <w:rPr>
                <w:noProof/>
                <w:webHidden/>
              </w:rPr>
              <w:instrText xml:space="preserve"> PAGEREF _Toc167978327 \h </w:instrText>
            </w:r>
            <w:r w:rsidR="00D66729">
              <w:rPr>
                <w:noProof/>
                <w:webHidden/>
              </w:rPr>
            </w:r>
            <w:r w:rsidR="00D66729">
              <w:rPr>
                <w:noProof/>
                <w:webHidden/>
              </w:rPr>
              <w:fldChar w:fldCharType="separate"/>
            </w:r>
            <w:r w:rsidR="00D66729">
              <w:rPr>
                <w:noProof/>
                <w:webHidden/>
              </w:rPr>
              <w:t>42</w:t>
            </w:r>
            <w:r w:rsidR="00D66729">
              <w:rPr>
                <w:noProof/>
                <w:webHidden/>
              </w:rPr>
              <w:fldChar w:fldCharType="end"/>
            </w:r>
          </w:hyperlink>
        </w:p>
        <w:p w14:paraId="22B243DA" w14:textId="7A800B54"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328" w:history="1">
            <w:r w:rsidR="00D66729" w:rsidRPr="00CD5168">
              <w:rPr>
                <w:rStyle w:val="Hyperlink"/>
                <w:noProof/>
              </w:rPr>
              <w:t>2.7.3.8.1</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FUNCTIONAL</w:t>
            </w:r>
            <w:r w:rsidR="00D66729">
              <w:rPr>
                <w:noProof/>
                <w:webHidden/>
              </w:rPr>
              <w:tab/>
            </w:r>
            <w:r w:rsidR="00D66729">
              <w:rPr>
                <w:noProof/>
                <w:webHidden/>
              </w:rPr>
              <w:fldChar w:fldCharType="begin"/>
            </w:r>
            <w:r w:rsidR="00D66729">
              <w:rPr>
                <w:noProof/>
                <w:webHidden/>
              </w:rPr>
              <w:instrText xml:space="preserve"> PAGEREF _Toc167978328 \h </w:instrText>
            </w:r>
            <w:r w:rsidR="00D66729">
              <w:rPr>
                <w:noProof/>
                <w:webHidden/>
              </w:rPr>
            </w:r>
            <w:r w:rsidR="00D66729">
              <w:rPr>
                <w:noProof/>
                <w:webHidden/>
              </w:rPr>
              <w:fldChar w:fldCharType="separate"/>
            </w:r>
            <w:r w:rsidR="00D66729">
              <w:rPr>
                <w:noProof/>
                <w:webHidden/>
              </w:rPr>
              <w:t>42</w:t>
            </w:r>
            <w:r w:rsidR="00D66729">
              <w:rPr>
                <w:noProof/>
                <w:webHidden/>
              </w:rPr>
              <w:fldChar w:fldCharType="end"/>
            </w:r>
          </w:hyperlink>
        </w:p>
        <w:p w14:paraId="2BE1BFA3" w14:textId="1DF4324E"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329" w:history="1">
            <w:r w:rsidR="00D66729" w:rsidRPr="00CD5168">
              <w:rPr>
                <w:rStyle w:val="Hyperlink"/>
                <w:noProof/>
              </w:rPr>
              <w:t>2.7.3.8.2</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INTERFACES</w:t>
            </w:r>
            <w:r w:rsidR="00D66729">
              <w:rPr>
                <w:noProof/>
                <w:webHidden/>
              </w:rPr>
              <w:tab/>
            </w:r>
            <w:r w:rsidR="00D66729">
              <w:rPr>
                <w:noProof/>
                <w:webHidden/>
              </w:rPr>
              <w:fldChar w:fldCharType="begin"/>
            </w:r>
            <w:r w:rsidR="00D66729">
              <w:rPr>
                <w:noProof/>
                <w:webHidden/>
              </w:rPr>
              <w:instrText xml:space="preserve"> PAGEREF _Toc167978329 \h </w:instrText>
            </w:r>
            <w:r w:rsidR="00D66729">
              <w:rPr>
                <w:noProof/>
                <w:webHidden/>
              </w:rPr>
            </w:r>
            <w:r w:rsidR="00D66729">
              <w:rPr>
                <w:noProof/>
                <w:webHidden/>
              </w:rPr>
              <w:fldChar w:fldCharType="separate"/>
            </w:r>
            <w:r w:rsidR="00D66729">
              <w:rPr>
                <w:noProof/>
                <w:webHidden/>
              </w:rPr>
              <w:t>42</w:t>
            </w:r>
            <w:r w:rsidR="00D66729">
              <w:rPr>
                <w:noProof/>
                <w:webHidden/>
              </w:rPr>
              <w:fldChar w:fldCharType="end"/>
            </w:r>
          </w:hyperlink>
        </w:p>
        <w:p w14:paraId="0E81A7F6" w14:textId="4825CFE9"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330" w:history="1">
            <w:r w:rsidR="00D66729" w:rsidRPr="00CD5168">
              <w:rPr>
                <w:rStyle w:val="Hyperlink"/>
                <w:noProof/>
              </w:rPr>
              <w:t>2.7.3.9</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STRATEGIC DATA AND REPORTING (SDR)</w:t>
            </w:r>
            <w:r w:rsidR="00D66729">
              <w:rPr>
                <w:noProof/>
                <w:webHidden/>
              </w:rPr>
              <w:tab/>
            </w:r>
            <w:r w:rsidR="00D66729">
              <w:rPr>
                <w:noProof/>
                <w:webHidden/>
              </w:rPr>
              <w:fldChar w:fldCharType="begin"/>
            </w:r>
            <w:r w:rsidR="00D66729">
              <w:rPr>
                <w:noProof/>
                <w:webHidden/>
              </w:rPr>
              <w:instrText xml:space="preserve"> PAGEREF _Toc167978330 \h </w:instrText>
            </w:r>
            <w:r w:rsidR="00D66729">
              <w:rPr>
                <w:noProof/>
                <w:webHidden/>
              </w:rPr>
            </w:r>
            <w:r w:rsidR="00D66729">
              <w:rPr>
                <w:noProof/>
                <w:webHidden/>
              </w:rPr>
              <w:fldChar w:fldCharType="separate"/>
            </w:r>
            <w:r w:rsidR="00D66729">
              <w:rPr>
                <w:noProof/>
                <w:webHidden/>
              </w:rPr>
              <w:t>42</w:t>
            </w:r>
            <w:r w:rsidR="00D66729">
              <w:rPr>
                <w:noProof/>
                <w:webHidden/>
              </w:rPr>
              <w:fldChar w:fldCharType="end"/>
            </w:r>
          </w:hyperlink>
        </w:p>
        <w:p w14:paraId="1F153062" w14:textId="023349DD"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331" w:history="1">
            <w:r w:rsidR="00D66729" w:rsidRPr="00CD5168">
              <w:rPr>
                <w:rStyle w:val="Hyperlink"/>
                <w:noProof/>
              </w:rPr>
              <w:t>2.7.3.9.1</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FUNCTIONAL</w:t>
            </w:r>
            <w:r w:rsidR="00D66729">
              <w:rPr>
                <w:noProof/>
                <w:webHidden/>
              </w:rPr>
              <w:tab/>
            </w:r>
            <w:r w:rsidR="00D66729">
              <w:rPr>
                <w:noProof/>
                <w:webHidden/>
              </w:rPr>
              <w:fldChar w:fldCharType="begin"/>
            </w:r>
            <w:r w:rsidR="00D66729">
              <w:rPr>
                <w:noProof/>
                <w:webHidden/>
              </w:rPr>
              <w:instrText xml:space="preserve"> PAGEREF _Toc167978331 \h </w:instrText>
            </w:r>
            <w:r w:rsidR="00D66729">
              <w:rPr>
                <w:noProof/>
                <w:webHidden/>
              </w:rPr>
            </w:r>
            <w:r w:rsidR="00D66729">
              <w:rPr>
                <w:noProof/>
                <w:webHidden/>
              </w:rPr>
              <w:fldChar w:fldCharType="separate"/>
            </w:r>
            <w:r w:rsidR="00D66729">
              <w:rPr>
                <w:noProof/>
                <w:webHidden/>
              </w:rPr>
              <w:t>42</w:t>
            </w:r>
            <w:r w:rsidR="00D66729">
              <w:rPr>
                <w:noProof/>
                <w:webHidden/>
              </w:rPr>
              <w:fldChar w:fldCharType="end"/>
            </w:r>
          </w:hyperlink>
        </w:p>
        <w:p w14:paraId="0AEDD2EE" w14:textId="4077AF7F"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332" w:history="1">
            <w:r w:rsidR="00D66729" w:rsidRPr="00CD5168">
              <w:rPr>
                <w:rStyle w:val="Hyperlink"/>
                <w:noProof/>
              </w:rPr>
              <w:t>2.7.3.9.2</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INTERFACES</w:t>
            </w:r>
            <w:r w:rsidR="00D66729">
              <w:rPr>
                <w:noProof/>
                <w:webHidden/>
              </w:rPr>
              <w:tab/>
            </w:r>
            <w:r w:rsidR="00D66729">
              <w:rPr>
                <w:noProof/>
                <w:webHidden/>
              </w:rPr>
              <w:fldChar w:fldCharType="begin"/>
            </w:r>
            <w:r w:rsidR="00D66729">
              <w:rPr>
                <w:noProof/>
                <w:webHidden/>
              </w:rPr>
              <w:instrText xml:space="preserve"> PAGEREF _Toc167978332 \h </w:instrText>
            </w:r>
            <w:r w:rsidR="00D66729">
              <w:rPr>
                <w:noProof/>
                <w:webHidden/>
              </w:rPr>
            </w:r>
            <w:r w:rsidR="00D66729">
              <w:rPr>
                <w:noProof/>
                <w:webHidden/>
              </w:rPr>
              <w:fldChar w:fldCharType="separate"/>
            </w:r>
            <w:r w:rsidR="00D66729">
              <w:rPr>
                <w:noProof/>
                <w:webHidden/>
              </w:rPr>
              <w:t>43</w:t>
            </w:r>
            <w:r w:rsidR="00D66729">
              <w:rPr>
                <w:noProof/>
                <w:webHidden/>
              </w:rPr>
              <w:fldChar w:fldCharType="end"/>
            </w:r>
          </w:hyperlink>
        </w:p>
        <w:p w14:paraId="60C1B832" w14:textId="21B16815"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333" w:history="1">
            <w:r w:rsidR="00D66729" w:rsidRPr="00CD5168">
              <w:rPr>
                <w:rStyle w:val="Hyperlink"/>
                <w:noProof/>
                <w14:scene3d>
                  <w14:camera w14:prst="orthographicFront"/>
                  <w14:lightRig w14:rig="threePt" w14:dir="t">
                    <w14:rot w14:lat="0" w14:lon="0" w14:rev="0"/>
                  </w14:lightRig>
                </w14:scene3d>
              </w:rPr>
              <w:t>2.7.4</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DASHBOARD</w:t>
            </w:r>
            <w:r w:rsidR="00D66729">
              <w:rPr>
                <w:noProof/>
                <w:webHidden/>
              </w:rPr>
              <w:tab/>
            </w:r>
            <w:r w:rsidR="00D66729">
              <w:rPr>
                <w:noProof/>
                <w:webHidden/>
              </w:rPr>
              <w:fldChar w:fldCharType="begin"/>
            </w:r>
            <w:r w:rsidR="00D66729">
              <w:rPr>
                <w:noProof/>
                <w:webHidden/>
              </w:rPr>
              <w:instrText xml:space="preserve"> PAGEREF _Toc167978333 \h </w:instrText>
            </w:r>
            <w:r w:rsidR="00D66729">
              <w:rPr>
                <w:noProof/>
                <w:webHidden/>
              </w:rPr>
            </w:r>
            <w:r w:rsidR="00D66729">
              <w:rPr>
                <w:noProof/>
                <w:webHidden/>
              </w:rPr>
              <w:fldChar w:fldCharType="separate"/>
            </w:r>
            <w:r w:rsidR="00D66729">
              <w:rPr>
                <w:noProof/>
                <w:webHidden/>
              </w:rPr>
              <w:t>43</w:t>
            </w:r>
            <w:r w:rsidR="00D66729">
              <w:rPr>
                <w:noProof/>
                <w:webHidden/>
              </w:rPr>
              <w:fldChar w:fldCharType="end"/>
            </w:r>
          </w:hyperlink>
        </w:p>
        <w:p w14:paraId="02C437CD" w14:textId="7D84A1A2" w:rsidR="00D66729" w:rsidRDefault="00000000">
          <w:pPr>
            <w:pStyle w:val="TOC2"/>
            <w:tabs>
              <w:tab w:val="left" w:pos="2098"/>
              <w:tab w:val="right" w:leader="dot" w:pos="9011"/>
            </w:tabs>
            <w:rPr>
              <w:rFonts w:asciiTheme="minorHAnsi" w:eastAsiaTheme="minorEastAsia" w:hAnsiTheme="minorHAnsi" w:cstheme="minorBidi"/>
              <w:noProof/>
              <w:kern w:val="2"/>
              <w14:ligatures w14:val="standardContextual"/>
            </w:rPr>
          </w:pPr>
          <w:hyperlink w:anchor="_Toc167978334" w:history="1">
            <w:r w:rsidR="00D66729" w:rsidRPr="00CD5168">
              <w:rPr>
                <w:rStyle w:val="Hyperlink"/>
                <w:noProof/>
              </w:rPr>
              <w:t>2.8</w:t>
            </w:r>
            <w:r w:rsidR="00D66729">
              <w:rPr>
                <w:rFonts w:asciiTheme="minorHAnsi" w:eastAsiaTheme="minorEastAsia" w:hAnsiTheme="minorHAnsi" w:cstheme="minorBidi"/>
                <w:noProof/>
                <w:kern w:val="2"/>
                <w14:ligatures w14:val="standardContextual"/>
              </w:rPr>
              <w:tab/>
            </w:r>
            <w:r w:rsidR="00D66729" w:rsidRPr="00CD5168">
              <w:rPr>
                <w:rStyle w:val="Hyperlink"/>
                <w:noProof/>
              </w:rPr>
              <w:t>ACK AND RETRY POLICY</w:t>
            </w:r>
            <w:r w:rsidR="00D66729">
              <w:rPr>
                <w:noProof/>
                <w:webHidden/>
              </w:rPr>
              <w:tab/>
            </w:r>
            <w:r w:rsidR="00D66729">
              <w:rPr>
                <w:noProof/>
                <w:webHidden/>
              </w:rPr>
              <w:fldChar w:fldCharType="begin"/>
            </w:r>
            <w:r w:rsidR="00D66729">
              <w:rPr>
                <w:noProof/>
                <w:webHidden/>
              </w:rPr>
              <w:instrText xml:space="preserve"> PAGEREF _Toc167978334 \h </w:instrText>
            </w:r>
            <w:r w:rsidR="00D66729">
              <w:rPr>
                <w:noProof/>
                <w:webHidden/>
              </w:rPr>
            </w:r>
            <w:r w:rsidR="00D66729">
              <w:rPr>
                <w:noProof/>
                <w:webHidden/>
              </w:rPr>
              <w:fldChar w:fldCharType="separate"/>
            </w:r>
            <w:r w:rsidR="00D66729">
              <w:rPr>
                <w:noProof/>
                <w:webHidden/>
              </w:rPr>
              <w:t>46</w:t>
            </w:r>
            <w:r w:rsidR="00D66729">
              <w:rPr>
                <w:noProof/>
                <w:webHidden/>
              </w:rPr>
              <w:fldChar w:fldCharType="end"/>
            </w:r>
          </w:hyperlink>
        </w:p>
        <w:p w14:paraId="3C9D5A96" w14:textId="123DFAA1"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335" w:history="1">
            <w:r w:rsidR="00D66729" w:rsidRPr="00CD5168">
              <w:rPr>
                <w:rStyle w:val="Hyperlink"/>
                <w:noProof/>
                <w14:scene3d>
                  <w14:camera w14:prst="orthographicFront"/>
                  <w14:lightRig w14:rig="threePt" w14:dir="t">
                    <w14:rot w14:lat="0" w14:lon="0" w14:rev="0"/>
                  </w14:lightRig>
                </w14:scene3d>
              </w:rPr>
              <w:t>2.8.1</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rFonts w:cstheme="minorHAnsi"/>
                <w:noProof/>
              </w:rPr>
              <w:t>ACKNOWLEDGEMENTS</w:t>
            </w:r>
            <w:r w:rsidR="00D66729">
              <w:rPr>
                <w:noProof/>
                <w:webHidden/>
              </w:rPr>
              <w:tab/>
            </w:r>
            <w:r w:rsidR="00D66729">
              <w:rPr>
                <w:noProof/>
                <w:webHidden/>
              </w:rPr>
              <w:fldChar w:fldCharType="begin"/>
            </w:r>
            <w:r w:rsidR="00D66729">
              <w:rPr>
                <w:noProof/>
                <w:webHidden/>
              </w:rPr>
              <w:instrText xml:space="preserve"> PAGEREF _Toc167978335 \h </w:instrText>
            </w:r>
            <w:r w:rsidR="00D66729">
              <w:rPr>
                <w:noProof/>
                <w:webHidden/>
              </w:rPr>
            </w:r>
            <w:r w:rsidR="00D66729">
              <w:rPr>
                <w:noProof/>
                <w:webHidden/>
              </w:rPr>
              <w:fldChar w:fldCharType="separate"/>
            </w:r>
            <w:r w:rsidR="00D66729">
              <w:rPr>
                <w:noProof/>
                <w:webHidden/>
              </w:rPr>
              <w:t>46</w:t>
            </w:r>
            <w:r w:rsidR="00D66729">
              <w:rPr>
                <w:noProof/>
                <w:webHidden/>
              </w:rPr>
              <w:fldChar w:fldCharType="end"/>
            </w:r>
          </w:hyperlink>
        </w:p>
        <w:p w14:paraId="7BA8FF49" w14:textId="34677599"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336" w:history="1">
            <w:r w:rsidR="00D66729" w:rsidRPr="00CD5168">
              <w:rPr>
                <w:rStyle w:val="Hyperlink"/>
                <w:noProof/>
              </w:rPr>
              <w:t>2.8.1.1</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SERVICE REQUESTS AND METER ALERTS</w:t>
            </w:r>
            <w:r w:rsidR="00D66729">
              <w:rPr>
                <w:noProof/>
                <w:webHidden/>
              </w:rPr>
              <w:tab/>
            </w:r>
            <w:r w:rsidR="00D66729">
              <w:rPr>
                <w:noProof/>
                <w:webHidden/>
              </w:rPr>
              <w:fldChar w:fldCharType="begin"/>
            </w:r>
            <w:r w:rsidR="00D66729">
              <w:rPr>
                <w:noProof/>
                <w:webHidden/>
              </w:rPr>
              <w:instrText xml:space="preserve"> PAGEREF _Toc167978336 \h </w:instrText>
            </w:r>
            <w:r w:rsidR="00D66729">
              <w:rPr>
                <w:noProof/>
                <w:webHidden/>
              </w:rPr>
            </w:r>
            <w:r w:rsidR="00D66729">
              <w:rPr>
                <w:noProof/>
                <w:webHidden/>
              </w:rPr>
              <w:fldChar w:fldCharType="separate"/>
            </w:r>
            <w:r w:rsidR="00D66729">
              <w:rPr>
                <w:noProof/>
                <w:webHidden/>
              </w:rPr>
              <w:t>46</w:t>
            </w:r>
            <w:r w:rsidR="00D66729">
              <w:rPr>
                <w:noProof/>
                <w:webHidden/>
              </w:rPr>
              <w:fldChar w:fldCharType="end"/>
            </w:r>
          </w:hyperlink>
        </w:p>
        <w:p w14:paraId="1D569FB6" w14:textId="35ABB286"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337" w:history="1">
            <w:r w:rsidR="00D66729" w:rsidRPr="00CD5168">
              <w:rPr>
                <w:rStyle w:val="Hyperlink"/>
                <w:noProof/>
              </w:rPr>
              <w:t>2.8.1.2</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rFonts w:cstheme="minorHAnsi"/>
                <w:noProof/>
              </w:rPr>
              <w:t>DEVICE MANAGER COMMANDS</w:t>
            </w:r>
            <w:r w:rsidR="00D66729">
              <w:rPr>
                <w:noProof/>
                <w:webHidden/>
              </w:rPr>
              <w:tab/>
            </w:r>
            <w:r w:rsidR="00D66729">
              <w:rPr>
                <w:noProof/>
                <w:webHidden/>
              </w:rPr>
              <w:fldChar w:fldCharType="begin"/>
            </w:r>
            <w:r w:rsidR="00D66729">
              <w:rPr>
                <w:noProof/>
                <w:webHidden/>
              </w:rPr>
              <w:instrText xml:space="preserve"> PAGEREF _Toc167978337 \h </w:instrText>
            </w:r>
            <w:r w:rsidR="00D66729">
              <w:rPr>
                <w:noProof/>
                <w:webHidden/>
              </w:rPr>
            </w:r>
            <w:r w:rsidR="00D66729">
              <w:rPr>
                <w:noProof/>
                <w:webHidden/>
              </w:rPr>
              <w:fldChar w:fldCharType="separate"/>
            </w:r>
            <w:r w:rsidR="00D66729">
              <w:rPr>
                <w:noProof/>
                <w:webHidden/>
              </w:rPr>
              <w:t>46</w:t>
            </w:r>
            <w:r w:rsidR="00D66729">
              <w:rPr>
                <w:noProof/>
                <w:webHidden/>
              </w:rPr>
              <w:fldChar w:fldCharType="end"/>
            </w:r>
          </w:hyperlink>
        </w:p>
        <w:p w14:paraId="1F39DD44" w14:textId="17A4DC27"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338" w:history="1">
            <w:r w:rsidR="00D66729" w:rsidRPr="00CD5168">
              <w:rPr>
                <w:rStyle w:val="Hyperlink"/>
                <w:noProof/>
                <w14:scene3d>
                  <w14:camera w14:prst="orthographicFront"/>
                  <w14:lightRig w14:rig="threePt" w14:dir="t">
                    <w14:rot w14:lat="0" w14:lon="0" w14:rev="0"/>
                  </w14:lightRig>
                </w14:scene3d>
              </w:rPr>
              <w:t>2.8.2</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rFonts w:cstheme="minorHAnsi"/>
                <w:noProof/>
              </w:rPr>
              <w:t>RETRIES</w:t>
            </w:r>
            <w:r w:rsidR="00D66729">
              <w:rPr>
                <w:noProof/>
                <w:webHidden/>
              </w:rPr>
              <w:tab/>
            </w:r>
            <w:r w:rsidR="00D66729">
              <w:rPr>
                <w:noProof/>
                <w:webHidden/>
              </w:rPr>
              <w:fldChar w:fldCharType="begin"/>
            </w:r>
            <w:r w:rsidR="00D66729">
              <w:rPr>
                <w:noProof/>
                <w:webHidden/>
              </w:rPr>
              <w:instrText xml:space="preserve"> PAGEREF _Toc167978338 \h </w:instrText>
            </w:r>
            <w:r w:rsidR="00D66729">
              <w:rPr>
                <w:noProof/>
                <w:webHidden/>
              </w:rPr>
            </w:r>
            <w:r w:rsidR="00D66729">
              <w:rPr>
                <w:noProof/>
                <w:webHidden/>
              </w:rPr>
              <w:fldChar w:fldCharType="separate"/>
            </w:r>
            <w:r w:rsidR="00D66729">
              <w:rPr>
                <w:noProof/>
                <w:webHidden/>
              </w:rPr>
              <w:t>47</w:t>
            </w:r>
            <w:r w:rsidR="00D66729">
              <w:rPr>
                <w:noProof/>
                <w:webHidden/>
              </w:rPr>
              <w:fldChar w:fldCharType="end"/>
            </w:r>
          </w:hyperlink>
        </w:p>
        <w:p w14:paraId="09EA2C82" w14:textId="08A3C076"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339" w:history="1">
            <w:r w:rsidR="00D66729" w:rsidRPr="00CD5168">
              <w:rPr>
                <w:rStyle w:val="Hyperlink"/>
                <w:rFonts w:eastAsia="MS PGothic"/>
                <w:noProof/>
              </w:rPr>
              <w:t>2.8.2.1</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rFonts w:eastAsia="MS PGothic"/>
                <w:noProof/>
              </w:rPr>
              <w:t>SR AND METER ALERTS</w:t>
            </w:r>
            <w:r w:rsidR="00D66729">
              <w:rPr>
                <w:noProof/>
                <w:webHidden/>
              </w:rPr>
              <w:tab/>
            </w:r>
            <w:r w:rsidR="00D66729">
              <w:rPr>
                <w:noProof/>
                <w:webHidden/>
              </w:rPr>
              <w:fldChar w:fldCharType="begin"/>
            </w:r>
            <w:r w:rsidR="00D66729">
              <w:rPr>
                <w:noProof/>
                <w:webHidden/>
              </w:rPr>
              <w:instrText xml:space="preserve"> PAGEREF _Toc167978339 \h </w:instrText>
            </w:r>
            <w:r w:rsidR="00D66729">
              <w:rPr>
                <w:noProof/>
                <w:webHidden/>
              </w:rPr>
            </w:r>
            <w:r w:rsidR="00D66729">
              <w:rPr>
                <w:noProof/>
                <w:webHidden/>
              </w:rPr>
              <w:fldChar w:fldCharType="separate"/>
            </w:r>
            <w:r w:rsidR="00D66729">
              <w:rPr>
                <w:noProof/>
                <w:webHidden/>
              </w:rPr>
              <w:t>47</w:t>
            </w:r>
            <w:r w:rsidR="00D66729">
              <w:rPr>
                <w:noProof/>
                <w:webHidden/>
              </w:rPr>
              <w:fldChar w:fldCharType="end"/>
            </w:r>
          </w:hyperlink>
        </w:p>
        <w:p w14:paraId="77BA308B" w14:textId="00449914"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340" w:history="1">
            <w:r w:rsidR="00D66729" w:rsidRPr="00CD5168">
              <w:rPr>
                <w:rStyle w:val="Hyperlink"/>
                <w:rFonts w:eastAsia="MS PGothic"/>
                <w:noProof/>
              </w:rPr>
              <w:t>2.8.2.2</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rFonts w:eastAsia="MS PGothic"/>
                <w:noProof/>
              </w:rPr>
              <w:t>DEVICE MANAGER COMMANDS</w:t>
            </w:r>
            <w:r w:rsidR="00D66729">
              <w:rPr>
                <w:noProof/>
                <w:webHidden/>
              </w:rPr>
              <w:tab/>
            </w:r>
            <w:r w:rsidR="00D66729">
              <w:rPr>
                <w:noProof/>
                <w:webHidden/>
              </w:rPr>
              <w:fldChar w:fldCharType="begin"/>
            </w:r>
            <w:r w:rsidR="00D66729">
              <w:rPr>
                <w:noProof/>
                <w:webHidden/>
              </w:rPr>
              <w:instrText xml:space="preserve"> PAGEREF _Toc167978340 \h </w:instrText>
            </w:r>
            <w:r w:rsidR="00D66729">
              <w:rPr>
                <w:noProof/>
                <w:webHidden/>
              </w:rPr>
            </w:r>
            <w:r w:rsidR="00D66729">
              <w:rPr>
                <w:noProof/>
                <w:webHidden/>
              </w:rPr>
              <w:fldChar w:fldCharType="separate"/>
            </w:r>
            <w:r w:rsidR="00D66729">
              <w:rPr>
                <w:noProof/>
                <w:webHidden/>
              </w:rPr>
              <w:t>48</w:t>
            </w:r>
            <w:r w:rsidR="00D66729">
              <w:rPr>
                <w:noProof/>
                <w:webHidden/>
              </w:rPr>
              <w:fldChar w:fldCharType="end"/>
            </w:r>
          </w:hyperlink>
        </w:p>
        <w:p w14:paraId="3CE542FA" w14:textId="3A8C71F1"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341" w:history="1">
            <w:r w:rsidR="00D66729" w:rsidRPr="00CD5168">
              <w:rPr>
                <w:rStyle w:val="Hyperlink"/>
                <w:rFonts w:eastAsia="MS PGothic"/>
                <w:noProof/>
              </w:rPr>
              <w:t>2.8.2.2.1</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rFonts w:eastAsia="MS PGothic"/>
                <w:noProof/>
              </w:rPr>
              <w:t>RETRIES TO THE CH</w:t>
            </w:r>
            <w:r w:rsidR="00D66729">
              <w:rPr>
                <w:noProof/>
                <w:webHidden/>
              </w:rPr>
              <w:tab/>
            </w:r>
            <w:r w:rsidR="00D66729">
              <w:rPr>
                <w:noProof/>
                <w:webHidden/>
              </w:rPr>
              <w:fldChar w:fldCharType="begin"/>
            </w:r>
            <w:r w:rsidR="00D66729">
              <w:rPr>
                <w:noProof/>
                <w:webHidden/>
              </w:rPr>
              <w:instrText xml:space="preserve"> PAGEREF _Toc167978341 \h </w:instrText>
            </w:r>
            <w:r w:rsidR="00D66729">
              <w:rPr>
                <w:noProof/>
                <w:webHidden/>
              </w:rPr>
            </w:r>
            <w:r w:rsidR="00D66729">
              <w:rPr>
                <w:noProof/>
                <w:webHidden/>
              </w:rPr>
              <w:fldChar w:fldCharType="separate"/>
            </w:r>
            <w:r w:rsidR="00D66729">
              <w:rPr>
                <w:noProof/>
                <w:webHidden/>
              </w:rPr>
              <w:t>48</w:t>
            </w:r>
            <w:r w:rsidR="00D66729">
              <w:rPr>
                <w:noProof/>
                <w:webHidden/>
              </w:rPr>
              <w:fldChar w:fldCharType="end"/>
            </w:r>
          </w:hyperlink>
        </w:p>
        <w:p w14:paraId="42473BAD" w14:textId="73536BD6"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342" w:history="1">
            <w:r w:rsidR="00D66729" w:rsidRPr="00CD5168">
              <w:rPr>
                <w:rStyle w:val="Hyperlink"/>
                <w:noProof/>
              </w:rPr>
              <w:t>2.8.2.2.2</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bCs/>
                <w:noProof/>
              </w:rPr>
              <w:t>RETRIES FROM THE CH</w:t>
            </w:r>
            <w:r w:rsidR="00D66729">
              <w:rPr>
                <w:noProof/>
                <w:webHidden/>
              </w:rPr>
              <w:tab/>
            </w:r>
            <w:r w:rsidR="00D66729">
              <w:rPr>
                <w:noProof/>
                <w:webHidden/>
              </w:rPr>
              <w:fldChar w:fldCharType="begin"/>
            </w:r>
            <w:r w:rsidR="00D66729">
              <w:rPr>
                <w:noProof/>
                <w:webHidden/>
              </w:rPr>
              <w:instrText xml:space="preserve"> PAGEREF _Toc167978342 \h </w:instrText>
            </w:r>
            <w:r w:rsidR="00D66729">
              <w:rPr>
                <w:noProof/>
                <w:webHidden/>
              </w:rPr>
            </w:r>
            <w:r w:rsidR="00D66729">
              <w:rPr>
                <w:noProof/>
                <w:webHidden/>
              </w:rPr>
              <w:fldChar w:fldCharType="separate"/>
            </w:r>
            <w:r w:rsidR="00D66729">
              <w:rPr>
                <w:noProof/>
                <w:webHidden/>
              </w:rPr>
              <w:t>49</w:t>
            </w:r>
            <w:r w:rsidR="00D66729">
              <w:rPr>
                <w:noProof/>
                <w:webHidden/>
              </w:rPr>
              <w:fldChar w:fldCharType="end"/>
            </w:r>
          </w:hyperlink>
        </w:p>
        <w:p w14:paraId="41C920EF" w14:textId="624EE9F9"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343" w:history="1">
            <w:r w:rsidR="00D66729" w:rsidRPr="00CD5168">
              <w:rPr>
                <w:rStyle w:val="Hyperlink"/>
                <w:noProof/>
                <w14:scene3d>
                  <w14:camera w14:prst="orthographicFront"/>
                  <w14:lightRig w14:rig="threePt" w14:dir="t">
                    <w14:rot w14:lat="0" w14:lon="0" w14:rev="0"/>
                  </w14:lightRig>
                </w14:scene3d>
              </w:rPr>
              <w:t>2.8.3</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rFonts w:cstheme="minorHAnsi"/>
                <w:noProof/>
              </w:rPr>
              <w:t>USE CASES</w:t>
            </w:r>
            <w:r w:rsidR="00D66729">
              <w:rPr>
                <w:noProof/>
                <w:webHidden/>
              </w:rPr>
              <w:tab/>
            </w:r>
            <w:r w:rsidR="00D66729">
              <w:rPr>
                <w:noProof/>
                <w:webHidden/>
              </w:rPr>
              <w:fldChar w:fldCharType="begin"/>
            </w:r>
            <w:r w:rsidR="00D66729">
              <w:rPr>
                <w:noProof/>
                <w:webHidden/>
              </w:rPr>
              <w:instrText xml:space="preserve"> PAGEREF _Toc167978343 \h </w:instrText>
            </w:r>
            <w:r w:rsidR="00D66729">
              <w:rPr>
                <w:noProof/>
                <w:webHidden/>
              </w:rPr>
            </w:r>
            <w:r w:rsidR="00D66729">
              <w:rPr>
                <w:noProof/>
                <w:webHidden/>
              </w:rPr>
              <w:fldChar w:fldCharType="separate"/>
            </w:r>
            <w:r w:rsidR="00D66729">
              <w:rPr>
                <w:noProof/>
                <w:webHidden/>
              </w:rPr>
              <w:t>49</w:t>
            </w:r>
            <w:r w:rsidR="00D66729">
              <w:rPr>
                <w:noProof/>
                <w:webHidden/>
              </w:rPr>
              <w:fldChar w:fldCharType="end"/>
            </w:r>
          </w:hyperlink>
        </w:p>
        <w:p w14:paraId="5C01366E" w14:textId="7439C89C"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344" w:history="1">
            <w:r w:rsidR="00D66729" w:rsidRPr="00CD5168">
              <w:rPr>
                <w:rStyle w:val="Hyperlink"/>
                <w:noProof/>
              </w:rPr>
              <w:t>2.8.3.1</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rFonts w:cstheme="minorHAnsi"/>
                <w:noProof/>
              </w:rPr>
              <w:t>SR REQUESTS AND RESPONSE – GBCS COMMANDS</w:t>
            </w:r>
            <w:r w:rsidR="00D66729">
              <w:rPr>
                <w:noProof/>
                <w:webHidden/>
              </w:rPr>
              <w:tab/>
            </w:r>
            <w:r w:rsidR="00D66729">
              <w:rPr>
                <w:noProof/>
                <w:webHidden/>
              </w:rPr>
              <w:fldChar w:fldCharType="begin"/>
            </w:r>
            <w:r w:rsidR="00D66729">
              <w:rPr>
                <w:noProof/>
                <w:webHidden/>
              </w:rPr>
              <w:instrText xml:space="preserve"> PAGEREF _Toc167978344 \h </w:instrText>
            </w:r>
            <w:r w:rsidR="00D66729">
              <w:rPr>
                <w:noProof/>
                <w:webHidden/>
              </w:rPr>
            </w:r>
            <w:r w:rsidR="00D66729">
              <w:rPr>
                <w:noProof/>
                <w:webHidden/>
              </w:rPr>
              <w:fldChar w:fldCharType="separate"/>
            </w:r>
            <w:r w:rsidR="00D66729">
              <w:rPr>
                <w:noProof/>
                <w:webHidden/>
              </w:rPr>
              <w:t>49</w:t>
            </w:r>
            <w:r w:rsidR="00D66729">
              <w:rPr>
                <w:noProof/>
                <w:webHidden/>
              </w:rPr>
              <w:fldChar w:fldCharType="end"/>
            </w:r>
          </w:hyperlink>
        </w:p>
        <w:p w14:paraId="35921059" w14:textId="797BD101"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345" w:history="1">
            <w:r w:rsidR="00D66729" w:rsidRPr="00CD5168">
              <w:rPr>
                <w:rStyle w:val="Hyperlink"/>
                <w:noProof/>
              </w:rPr>
              <w:t>2.8.3.2</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rFonts w:cstheme="minorHAnsi"/>
                <w:noProof/>
              </w:rPr>
              <w:t>SR REQUESTS AND RESPONSE – GBT COMMANDS</w:t>
            </w:r>
            <w:r w:rsidR="00D66729">
              <w:rPr>
                <w:noProof/>
                <w:webHidden/>
              </w:rPr>
              <w:tab/>
            </w:r>
            <w:r w:rsidR="00D66729">
              <w:rPr>
                <w:noProof/>
                <w:webHidden/>
              </w:rPr>
              <w:fldChar w:fldCharType="begin"/>
            </w:r>
            <w:r w:rsidR="00D66729">
              <w:rPr>
                <w:noProof/>
                <w:webHidden/>
              </w:rPr>
              <w:instrText xml:space="preserve"> PAGEREF _Toc167978345 \h </w:instrText>
            </w:r>
            <w:r w:rsidR="00D66729">
              <w:rPr>
                <w:noProof/>
                <w:webHidden/>
              </w:rPr>
            </w:r>
            <w:r w:rsidR="00D66729">
              <w:rPr>
                <w:noProof/>
                <w:webHidden/>
              </w:rPr>
              <w:fldChar w:fldCharType="separate"/>
            </w:r>
            <w:r w:rsidR="00D66729">
              <w:rPr>
                <w:noProof/>
                <w:webHidden/>
              </w:rPr>
              <w:t>51</w:t>
            </w:r>
            <w:r w:rsidR="00D66729">
              <w:rPr>
                <w:noProof/>
                <w:webHidden/>
              </w:rPr>
              <w:fldChar w:fldCharType="end"/>
            </w:r>
          </w:hyperlink>
        </w:p>
        <w:p w14:paraId="3F89FFDF" w14:textId="66DFE6DF"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346" w:history="1">
            <w:r w:rsidR="00D66729" w:rsidRPr="00CD5168">
              <w:rPr>
                <w:rStyle w:val="Hyperlink"/>
                <w:noProof/>
              </w:rPr>
              <w:t>2.8.3.3</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rFonts w:cstheme="minorHAnsi"/>
                <w:noProof/>
              </w:rPr>
              <w:t>METER ALERTS</w:t>
            </w:r>
            <w:r w:rsidR="00D66729">
              <w:rPr>
                <w:noProof/>
                <w:webHidden/>
              </w:rPr>
              <w:tab/>
            </w:r>
            <w:r w:rsidR="00D66729">
              <w:rPr>
                <w:noProof/>
                <w:webHidden/>
              </w:rPr>
              <w:fldChar w:fldCharType="begin"/>
            </w:r>
            <w:r w:rsidR="00D66729">
              <w:rPr>
                <w:noProof/>
                <w:webHidden/>
              </w:rPr>
              <w:instrText xml:space="preserve"> PAGEREF _Toc167978346 \h </w:instrText>
            </w:r>
            <w:r w:rsidR="00D66729">
              <w:rPr>
                <w:noProof/>
                <w:webHidden/>
              </w:rPr>
            </w:r>
            <w:r w:rsidR="00D66729">
              <w:rPr>
                <w:noProof/>
                <w:webHidden/>
              </w:rPr>
              <w:fldChar w:fldCharType="separate"/>
            </w:r>
            <w:r w:rsidR="00D66729">
              <w:rPr>
                <w:noProof/>
                <w:webHidden/>
              </w:rPr>
              <w:t>53</w:t>
            </w:r>
            <w:r w:rsidR="00D66729">
              <w:rPr>
                <w:noProof/>
                <w:webHidden/>
              </w:rPr>
              <w:fldChar w:fldCharType="end"/>
            </w:r>
          </w:hyperlink>
        </w:p>
        <w:p w14:paraId="2C29EA2D" w14:textId="4886486E"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347" w:history="1">
            <w:r w:rsidR="00D66729" w:rsidRPr="00CD5168">
              <w:rPr>
                <w:rStyle w:val="Hyperlink"/>
                <w:noProof/>
                <w:lang w:eastAsia="en-GB"/>
              </w:rPr>
              <w:t>2.8.3.4</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rFonts w:cstheme="minorHAnsi"/>
                <w:noProof/>
              </w:rPr>
              <w:t>AUTONOMOUS EVENT PROCESSING WITH DEVICE MANAGER</w:t>
            </w:r>
            <w:r w:rsidR="00D66729">
              <w:rPr>
                <w:noProof/>
                <w:webHidden/>
              </w:rPr>
              <w:tab/>
            </w:r>
            <w:r w:rsidR="00D66729">
              <w:rPr>
                <w:noProof/>
                <w:webHidden/>
              </w:rPr>
              <w:fldChar w:fldCharType="begin"/>
            </w:r>
            <w:r w:rsidR="00D66729">
              <w:rPr>
                <w:noProof/>
                <w:webHidden/>
              </w:rPr>
              <w:instrText xml:space="preserve"> PAGEREF _Toc167978347 \h </w:instrText>
            </w:r>
            <w:r w:rsidR="00D66729">
              <w:rPr>
                <w:noProof/>
                <w:webHidden/>
              </w:rPr>
            </w:r>
            <w:r w:rsidR="00D66729">
              <w:rPr>
                <w:noProof/>
                <w:webHidden/>
              </w:rPr>
              <w:fldChar w:fldCharType="separate"/>
            </w:r>
            <w:r w:rsidR="00D66729">
              <w:rPr>
                <w:noProof/>
                <w:webHidden/>
              </w:rPr>
              <w:t>54</w:t>
            </w:r>
            <w:r w:rsidR="00D66729">
              <w:rPr>
                <w:noProof/>
                <w:webHidden/>
              </w:rPr>
              <w:fldChar w:fldCharType="end"/>
            </w:r>
          </w:hyperlink>
        </w:p>
        <w:p w14:paraId="5F0983DB" w14:textId="19369CAB"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348" w:history="1">
            <w:r w:rsidR="00D66729" w:rsidRPr="00CD5168">
              <w:rPr>
                <w:rStyle w:val="Hyperlink"/>
                <w:noProof/>
              </w:rPr>
              <w:t>2.8.3.5</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rFonts w:cstheme="minorHAnsi"/>
                <w:noProof/>
              </w:rPr>
              <w:t>DEVICE MANAGER COMMAND AND RESPONSE</w:t>
            </w:r>
            <w:r w:rsidR="00D66729">
              <w:rPr>
                <w:noProof/>
                <w:webHidden/>
              </w:rPr>
              <w:tab/>
            </w:r>
            <w:r w:rsidR="00D66729">
              <w:rPr>
                <w:noProof/>
                <w:webHidden/>
              </w:rPr>
              <w:fldChar w:fldCharType="begin"/>
            </w:r>
            <w:r w:rsidR="00D66729">
              <w:rPr>
                <w:noProof/>
                <w:webHidden/>
              </w:rPr>
              <w:instrText xml:space="preserve"> PAGEREF _Toc167978348 \h </w:instrText>
            </w:r>
            <w:r w:rsidR="00D66729">
              <w:rPr>
                <w:noProof/>
                <w:webHidden/>
              </w:rPr>
            </w:r>
            <w:r w:rsidR="00D66729">
              <w:rPr>
                <w:noProof/>
                <w:webHidden/>
              </w:rPr>
              <w:fldChar w:fldCharType="separate"/>
            </w:r>
            <w:r w:rsidR="00D66729">
              <w:rPr>
                <w:noProof/>
                <w:webHidden/>
              </w:rPr>
              <w:t>55</w:t>
            </w:r>
            <w:r w:rsidR="00D66729">
              <w:rPr>
                <w:noProof/>
                <w:webHidden/>
              </w:rPr>
              <w:fldChar w:fldCharType="end"/>
            </w:r>
          </w:hyperlink>
        </w:p>
        <w:p w14:paraId="0B145BA7" w14:textId="5F310019"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349" w:history="1">
            <w:r w:rsidR="00D66729" w:rsidRPr="00CD5168">
              <w:rPr>
                <w:rStyle w:val="Hyperlink"/>
                <w:noProof/>
              </w:rPr>
              <w:t>2.8.3.6</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rFonts w:cstheme="minorHAnsi"/>
                <w:noProof/>
              </w:rPr>
              <w:t>FIRMWARE DOWNLOAD COMMAND</w:t>
            </w:r>
            <w:r w:rsidR="00D66729">
              <w:rPr>
                <w:noProof/>
                <w:webHidden/>
              </w:rPr>
              <w:tab/>
            </w:r>
            <w:r w:rsidR="00D66729">
              <w:rPr>
                <w:noProof/>
                <w:webHidden/>
              </w:rPr>
              <w:fldChar w:fldCharType="begin"/>
            </w:r>
            <w:r w:rsidR="00D66729">
              <w:rPr>
                <w:noProof/>
                <w:webHidden/>
              </w:rPr>
              <w:instrText xml:space="preserve"> PAGEREF _Toc167978349 \h </w:instrText>
            </w:r>
            <w:r w:rsidR="00D66729">
              <w:rPr>
                <w:noProof/>
                <w:webHidden/>
              </w:rPr>
            </w:r>
            <w:r w:rsidR="00D66729">
              <w:rPr>
                <w:noProof/>
                <w:webHidden/>
              </w:rPr>
              <w:fldChar w:fldCharType="separate"/>
            </w:r>
            <w:r w:rsidR="00D66729">
              <w:rPr>
                <w:noProof/>
                <w:webHidden/>
              </w:rPr>
              <w:t>58</w:t>
            </w:r>
            <w:r w:rsidR="00D66729">
              <w:rPr>
                <w:noProof/>
                <w:webHidden/>
              </w:rPr>
              <w:fldChar w:fldCharType="end"/>
            </w:r>
          </w:hyperlink>
        </w:p>
        <w:p w14:paraId="270CC925" w14:textId="1071C8B0"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350" w:history="1">
            <w:r w:rsidR="00D66729" w:rsidRPr="00CD5168">
              <w:rPr>
                <w:rStyle w:val="Hyperlink"/>
                <w:noProof/>
                <w:lang w:eastAsia="en-GB"/>
              </w:rPr>
              <w:t>2.8.3.7</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rFonts w:cstheme="minorHAnsi"/>
                <w:noProof/>
              </w:rPr>
              <w:t>PUSH TIME SYNC (PTS) AND FORCED TIME SYNC (FTS)</w:t>
            </w:r>
            <w:r w:rsidR="00D66729">
              <w:rPr>
                <w:noProof/>
                <w:webHidden/>
              </w:rPr>
              <w:tab/>
            </w:r>
            <w:r w:rsidR="00D66729">
              <w:rPr>
                <w:noProof/>
                <w:webHidden/>
              </w:rPr>
              <w:fldChar w:fldCharType="begin"/>
            </w:r>
            <w:r w:rsidR="00D66729">
              <w:rPr>
                <w:noProof/>
                <w:webHidden/>
              </w:rPr>
              <w:instrText xml:space="preserve"> PAGEREF _Toc167978350 \h </w:instrText>
            </w:r>
            <w:r w:rsidR="00D66729">
              <w:rPr>
                <w:noProof/>
                <w:webHidden/>
              </w:rPr>
            </w:r>
            <w:r w:rsidR="00D66729">
              <w:rPr>
                <w:noProof/>
                <w:webHidden/>
              </w:rPr>
              <w:fldChar w:fldCharType="separate"/>
            </w:r>
            <w:r w:rsidR="00D66729">
              <w:rPr>
                <w:noProof/>
                <w:webHidden/>
              </w:rPr>
              <w:t>59</w:t>
            </w:r>
            <w:r w:rsidR="00D66729">
              <w:rPr>
                <w:noProof/>
                <w:webHidden/>
              </w:rPr>
              <w:fldChar w:fldCharType="end"/>
            </w:r>
          </w:hyperlink>
        </w:p>
        <w:p w14:paraId="308D621D" w14:textId="1D47D812"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351" w:history="1">
            <w:r w:rsidR="00D66729" w:rsidRPr="00CD5168">
              <w:rPr>
                <w:rStyle w:val="Hyperlink"/>
                <w:noProof/>
                <w:lang w:eastAsia="en-GB"/>
              </w:rPr>
              <w:t>2.8.3.8</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rFonts w:cstheme="minorHAnsi"/>
                <w:noProof/>
              </w:rPr>
              <w:t>BIRTH EVENT AND FORCED TIME SYNC (FTS)</w:t>
            </w:r>
            <w:r w:rsidR="00D66729">
              <w:rPr>
                <w:noProof/>
                <w:webHidden/>
              </w:rPr>
              <w:tab/>
            </w:r>
            <w:r w:rsidR="00D66729">
              <w:rPr>
                <w:noProof/>
                <w:webHidden/>
              </w:rPr>
              <w:fldChar w:fldCharType="begin"/>
            </w:r>
            <w:r w:rsidR="00D66729">
              <w:rPr>
                <w:noProof/>
                <w:webHidden/>
              </w:rPr>
              <w:instrText xml:space="preserve"> PAGEREF _Toc167978351 \h </w:instrText>
            </w:r>
            <w:r w:rsidR="00D66729">
              <w:rPr>
                <w:noProof/>
                <w:webHidden/>
              </w:rPr>
            </w:r>
            <w:r w:rsidR="00D66729">
              <w:rPr>
                <w:noProof/>
                <w:webHidden/>
              </w:rPr>
              <w:fldChar w:fldCharType="separate"/>
            </w:r>
            <w:r w:rsidR="00D66729">
              <w:rPr>
                <w:noProof/>
                <w:webHidden/>
              </w:rPr>
              <w:t>60</w:t>
            </w:r>
            <w:r w:rsidR="00D66729">
              <w:rPr>
                <w:noProof/>
                <w:webHidden/>
              </w:rPr>
              <w:fldChar w:fldCharType="end"/>
            </w:r>
          </w:hyperlink>
        </w:p>
        <w:p w14:paraId="3AF9CBED" w14:textId="29B69B43"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352" w:history="1">
            <w:r w:rsidR="00D66729" w:rsidRPr="00CD5168">
              <w:rPr>
                <w:rStyle w:val="Hyperlink"/>
                <w:noProof/>
              </w:rPr>
              <w:t>2.8.3.9</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bCs/>
                <w:noProof/>
              </w:rPr>
              <w:t>UTILISING AZURE PLATFORM SERVICES FOR RETRIES</w:t>
            </w:r>
            <w:r w:rsidR="00D66729">
              <w:rPr>
                <w:noProof/>
                <w:webHidden/>
              </w:rPr>
              <w:tab/>
            </w:r>
            <w:r w:rsidR="00D66729">
              <w:rPr>
                <w:noProof/>
                <w:webHidden/>
              </w:rPr>
              <w:fldChar w:fldCharType="begin"/>
            </w:r>
            <w:r w:rsidR="00D66729">
              <w:rPr>
                <w:noProof/>
                <w:webHidden/>
              </w:rPr>
              <w:instrText xml:space="preserve"> PAGEREF _Toc167978352 \h </w:instrText>
            </w:r>
            <w:r w:rsidR="00D66729">
              <w:rPr>
                <w:noProof/>
                <w:webHidden/>
              </w:rPr>
            </w:r>
            <w:r w:rsidR="00D66729">
              <w:rPr>
                <w:noProof/>
                <w:webHidden/>
              </w:rPr>
              <w:fldChar w:fldCharType="separate"/>
            </w:r>
            <w:r w:rsidR="00D66729">
              <w:rPr>
                <w:noProof/>
                <w:webHidden/>
              </w:rPr>
              <w:t>62</w:t>
            </w:r>
            <w:r w:rsidR="00D66729">
              <w:rPr>
                <w:noProof/>
                <w:webHidden/>
              </w:rPr>
              <w:fldChar w:fldCharType="end"/>
            </w:r>
          </w:hyperlink>
        </w:p>
        <w:p w14:paraId="1C111153" w14:textId="68D32B19" w:rsidR="00D66729" w:rsidRDefault="00000000">
          <w:pPr>
            <w:pStyle w:val="TOC2"/>
            <w:tabs>
              <w:tab w:val="left" w:pos="2098"/>
              <w:tab w:val="right" w:leader="dot" w:pos="9011"/>
            </w:tabs>
            <w:rPr>
              <w:rFonts w:asciiTheme="minorHAnsi" w:eastAsiaTheme="minorEastAsia" w:hAnsiTheme="minorHAnsi" w:cstheme="minorBidi"/>
              <w:noProof/>
              <w:kern w:val="2"/>
              <w14:ligatures w14:val="standardContextual"/>
            </w:rPr>
          </w:pPr>
          <w:hyperlink w:anchor="_Toc167978353" w:history="1">
            <w:r w:rsidR="00D66729" w:rsidRPr="00CD5168">
              <w:rPr>
                <w:rStyle w:val="Hyperlink"/>
                <w:noProof/>
              </w:rPr>
              <w:t>2.9</w:t>
            </w:r>
            <w:r w:rsidR="00D66729">
              <w:rPr>
                <w:rFonts w:asciiTheme="minorHAnsi" w:eastAsiaTheme="minorEastAsia" w:hAnsiTheme="minorHAnsi" w:cstheme="minorBidi"/>
                <w:noProof/>
                <w:kern w:val="2"/>
                <w14:ligatures w14:val="standardContextual"/>
              </w:rPr>
              <w:tab/>
            </w:r>
            <w:r w:rsidR="00D66729" w:rsidRPr="00CD5168">
              <w:rPr>
                <w:rStyle w:val="Hyperlink"/>
                <w:noProof/>
              </w:rPr>
              <w:t>CELL BANDWIDTH MANAGEMENT</w:t>
            </w:r>
            <w:r w:rsidR="00D66729">
              <w:rPr>
                <w:noProof/>
                <w:webHidden/>
              </w:rPr>
              <w:tab/>
            </w:r>
            <w:r w:rsidR="00D66729">
              <w:rPr>
                <w:noProof/>
                <w:webHidden/>
              </w:rPr>
              <w:fldChar w:fldCharType="begin"/>
            </w:r>
            <w:r w:rsidR="00D66729">
              <w:rPr>
                <w:noProof/>
                <w:webHidden/>
              </w:rPr>
              <w:instrText xml:space="preserve"> PAGEREF _Toc167978353 \h </w:instrText>
            </w:r>
            <w:r w:rsidR="00D66729">
              <w:rPr>
                <w:noProof/>
                <w:webHidden/>
              </w:rPr>
            </w:r>
            <w:r w:rsidR="00D66729">
              <w:rPr>
                <w:noProof/>
                <w:webHidden/>
              </w:rPr>
              <w:fldChar w:fldCharType="separate"/>
            </w:r>
            <w:r w:rsidR="00D66729">
              <w:rPr>
                <w:noProof/>
                <w:webHidden/>
              </w:rPr>
              <w:t>62</w:t>
            </w:r>
            <w:r w:rsidR="00D66729">
              <w:rPr>
                <w:noProof/>
                <w:webHidden/>
              </w:rPr>
              <w:fldChar w:fldCharType="end"/>
            </w:r>
          </w:hyperlink>
        </w:p>
        <w:p w14:paraId="55D268E7" w14:textId="27F5D9C5"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354" w:history="1">
            <w:r w:rsidR="00D66729" w:rsidRPr="00CD5168">
              <w:rPr>
                <w:rStyle w:val="Hyperlink"/>
                <w:noProof/>
                <w14:scene3d>
                  <w14:camera w14:prst="orthographicFront"/>
                  <w14:lightRig w14:rig="threePt" w14:dir="t">
                    <w14:rot w14:lat="0" w14:lon="0" w14:rev="0"/>
                  </w14:lightRig>
                </w14:scene3d>
              </w:rPr>
              <w:t>2.9.1</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CELL BANDWIDTH DATA GROUPS</w:t>
            </w:r>
            <w:r w:rsidR="00D66729">
              <w:rPr>
                <w:noProof/>
                <w:webHidden/>
              </w:rPr>
              <w:tab/>
            </w:r>
            <w:r w:rsidR="00D66729">
              <w:rPr>
                <w:noProof/>
                <w:webHidden/>
              </w:rPr>
              <w:fldChar w:fldCharType="begin"/>
            </w:r>
            <w:r w:rsidR="00D66729">
              <w:rPr>
                <w:noProof/>
                <w:webHidden/>
              </w:rPr>
              <w:instrText xml:space="preserve"> PAGEREF _Toc167978354 \h </w:instrText>
            </w:r>
            <w:r w:rsidR="00D66729">
              <w:rPr>
                <w:noProof/>
                <w:webHidden/>
              </w:rPr>
            </w:r>
            <w:r w:rsidR="00D66729">
              <w:rPr>
                <w:noProof/>
                <w:webHidden/>
              </w:rPr>
              <w:fldChar w:fldCharType="separate"/>
            </w:r>
            <w:r w:rsidR="00D66729">
              <w:rPr>
                <w:noProof/>
                <w:webHidden/>
              </w:rPr>
              <w:t>65</w:t>
            </w:r>
            <w:r w:rsidR="00D66729">
              <w:rPr>
                <w:noProof/>
                <w:webHidden/>
              </w:rPr>
              <w:fldChar w:fldCharType="end"/>
            </w:r>
          </w:hyperlink>
        </w:p>
        <w:p w14:paraId="040F5843" w14:textId="18B54060"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355" w:history="1">
            <w:r w:rsidR="00D66729" w:rsidRPr="00CD5168">
              <w:rPr>
                <w:rStyle w:val="Hyperlink"/>
                <w:noProof/>
              </w:rPr>
              <w:t>2.9.1.1</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STATIC DATA</w:t>
            </w:r>
            <w:r w:rsidR="00D66729">
              <w:rPr>
                <w:noProof/>
                <w:webHidden/>
              </w:rPr>
              <w:tab/>
            </w:r>
            <w:r w:rsidR="00D66729">
              <w:rPr>
                <w:noProof/>
                <w:webHidden/>
              </w:rPr>
              <w:fldChar w:fldCharType="begin"/>
            </w:r>
            <w:r w:rsidR="00D66729">
              <w:rPr>
                <w:noProof/>
                <w:webHidden/>
              </w:rPr>
              <w:instrText xml:space="preserve"> PAGEREF _Toc167978355 \h </w:instrText>
            </w:r>
            <w:r w:rsidR="00D66729">
              <w:rPr>
                <w:noProof/>
                <w:webHidden/>
              </w:rPr>
            </w:r>
            <w:r w:rsidR="00D66729">
              <w:rPr>
                <w:noProof/>
                <w:webHidden/>
              </w:rPr>
              <w:fldChar w:fldCharType="separate"/>
            </w:r>
            <w:r w:rsidR="00D66729">
              <w:rPr>
                <w:noProof/>
                <w:webHidden/>
              </w:rPr>
              <w:t>65</w:t>
            </w:r>
            <w:r w:rsidR="00D66729">
              <w:rPr>
                <w:noProof/>
                <w:webHidden/>
              </w:rPr>
              <w:fldChar w:fldCharType="end"/>
            </w:r>
          </w:hyperlink>
        </w:p>
        <w:p w14:paraId="5BB9BCDC" w14:textId="52B553C8"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356" w:history="1">
            <w:r w:rsidR="00D66729" w:rsidRPr="00CD5168">
              <w:rPr>
                <w:rStyle w:val="Hyperlink"/>
                <w:noProof/>
              </w:rPr>
              <w:t>2.9.1.2</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DYNAMIC DATA</w:t>
            </w:r>
            <w:r w:rsidR="00D66729">
              <w:rPr>
                <w:noProof/>
                <w:webHidden/>
              </w:rPr>
              <w:tab/>
            </w:r>
            <w:r w:rsidR="00D66729">
              <w:rPr>
                <w:noProof/>
                <w:webHidden/>
              </w:rPr>
              <w:fldChar w:fldCharType="begin"/>
            </w:r>
            <w:r w:rsidR="00D66729">
              <w:rPr>
                <w:noProof/>
                <w:webHidden/>
              </w:rPr>
              <w:instrText xml:space="preserve"> PAGEREF _Toc167978356 \h </w:instrText>
            </w:r>
            <w:r w:rsidR="00D66729">
              <w:rPr>
                <w:noProof/>
                <w:webHidden/>
              </w:rPr>
            </w:r>
            <w:r w:rsidR="00D66729">
              <w:rPr>
                <w:noProof/>
                <w:webHidden/>
              </w:rPr>
              <w:fldChar w:fldCharType="separate"/>
            </w:r>
            <w:r w:rsidR="00D66729">
              <w:rPr>
                <w:noProof/>
                <w:webHidden/>
              </w:rPr>
              <w:t>65</w:t>
            </w:r>
            <w:r w:rsidR="00D66729">
              <w:rPr>
                <w:noProof/>
                <w:webHidden/>
              </w:rPr>
              <w:fldChar w:fldCharType="end"/>
            </w:r>
          </w:hyperlink>
        </w:p>
        <w:p w14:paraId="7F8F1870" w14:textId="77256A1E"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357" w:history="1">
            <w:r w:rsidR="00D66729" w:rsidRPr="00CD5168">
              <w:rPr>
                <w:rStyle w:val="Hyperlink"/>
                <w:noProof/>
                <w14:scene3d>
                  <w14:camera w14:prst="orthographicFront"/>
                  <w14:lightRig w14:rig="threePt" w14:dir="t">
                    <w14:rot w14:lat="0" w14:lon="0" w14:rev="0"/>
                  </w14:lightRig>
                </w14:scene3d>
              </w:rPr>
              <w:t>2.9.2</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COMMUNICATION HUBS UNAVAILABLE STATUS</w:t>
            </w:r>
            <w:r w:rsidR="00D66729">
              <w:rPr>
                <w:noProof/>
                <w:webHidden/>
              </w:rPr>
              <w:tab/>
            </w:r>
            <w:r w:rsidR="00D66729">
              <w:rPr>
                <w:noProof/>
                <w:webHidden/>
              </w:rPr>
              <w:fldChar w:fldCharType="begin"/>
            </w:r>
            <w:r w:rsidR="00D66729">
              <w:rPr>
                <w:noProof/>
                <w:webHidden/>
              </w:rPr>
              <w:instrText xml:space="preserve"> PAGEREF _Toc167978357 \h </w:instrText>
            </w:r>
            <w:r w:rsidR="00D66729">
              <w:rPr>
                <w:noProof/>
                <w:webHidden/>
              </w:rPr>
            </w:r>
            <w:r w:rsidR="00D66729">
              <w:rPr>
                <w:noProof/>
                <w:webHidden/>
              </w:rPr>
              <w:fldChar w:fldCharType="separate"/>
            </w:r>
            <w:r w:rsidR="00D66729">
              <w:rPr>
                <w:noProof/>
                <w:webHidden/>
              </w:rPr>
              <w:t>66</w:t>
            </w:r>
            <w:r w:rsidR="00D66729">
              <w:rPr>
                <w:noProof/>
                <w:webHidden/>
              </w:rPr>
              <w:fldChar w:fldCharType="end"/>
            </w:r>
          </w:hyperlink>
        </w:p>
        <w:p w14:paraId="2FA97CB2" w14:textId="58758AF6" w:rsidR="00D66729" w:rsidRDefault="00000000">
          <w:pPr>
            <w:pStyle w:val="TOC2"/>
            <w:tabs>
              <w:tab w:val="left" w:pos="2098"/>
              <w:tab w:val="right" w:leader="dot" w:pos="9011"/>
            </w:tabs>
            <w:rPr>
              <w:rFonts w:asciiTheme="minorHAnsi" w:eastAsiaTheme="minorEastAsia" w:hAnsiTheme="minorHAnsi" w:cstheme="minorBidi"/>
              <w:noProof/>
              <w:kern w:val="2"/>
              <w14:ligatures w14:val="standardContextual"/>
            </w:rPr>
          </w:pPr>
          <w:hyperlink w:anchor="_Toc167978358" w:history="1">
            <w:r w:rsidR="00D66729" w:rsidRPr="00CD5168">
              <w:rPr>
                <w:rStyle w:val="Hyperlink"/>
                <w:noProof/>
              </w:rPr>
              <w:t>2.10</w:t>
            </w:r>
            <w:r w:rsidR="00D66729">
              <w:rPr>
                <w:rFonts w:asciiTheme="minorHAnsi" w:eastAsiaTheme="minorEastAsia" w:hAnsiTheme="minorHAnsi" w:cstheme="minorBidi"/>
                <w:noProof/>
                <w:kern w:val="2"/>
                <w14:ligatures w14:val="standardContextual"/>
              </w:rPr>
              <w:tab/>
            </w:r>
            <w:r w:rsidR="00D66729" w:rsidRPr="00CD5168">
              <w:rPr>
                <w:rStyle w:val="Hyperlink"/>
                <w:noProof/>
              </w:rPr>
              <w:t>GENERAL BLOCK TRANSFER PROCESSING</w:t>
            </w:r>
            <w:r w:rsidR="00D66729">
              <w:rPr>
                <w:noProof/>
                <w:webHidden/>
              </w:rPr>
              <w:tab/>
            </w:r>
            <w:r w:rsidR="00D66729">
              <w:rPr>
                <w:noProof/>
                <w:webHidden/>
              </w:rPr>
              <w:fldChar w:fldCharType="begin"/>
            </w:r>
            <w:r w:rsidR="00D66729">
              <w:rPr>
                <w:noProof/>
                <w:webHidden/>
              </w:rPr>
              <w:instrText xml:space="preserve"> PAGEREF _Toc167978358 \h </w:instrText>
            </w:r>
            <w:r w:rsidR="00D66729">
              <w:rPr>
                <w:noProof/>
                <w:webHidden/>
              </w:rPr>
            </w:r>
            <w:r w:rsidR="00D66729">
              <w:rPr>
                <w:noProof/>
                <w:webHidden/>
              </w:rPr>
              <w:fldChar w:fldCharType="separate"/>
            </w:r>
            <w:r w:rsidR="00D66729">
              <w:rPr>
                <w:noProof/>
                <w:webHidden/>
              </w:rPr>
              <w:t>67</w:t>
            </w:r>
            <w:r w:rsidR="00D66729">
              <w:rPr>
                <w:noProof/>
                <w:webHidden/>
              </w:rPr>
              <w:fldChar w:fldCharType="end"/>
            </w:r>
          </w:hyperlink>
        </w:p>
        <w:p w14:paraId="142183D2" w14:textId="3FC49454"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359" w:history="1">
            <w:r w:rsidR="00D66729" w:rsidRPr="00CD5168">
              <w:rPr>
                <w:rStyle w:val="Hyperlink"/>
                <w:noProof/>
                <w14:scene3d>
                  <w14:camera w14:prst="orthographicFront"/>
                  <w14:lightRig w14:rig="threePt" w14:dir="t">
                    <w14:rot w14:lat="0" w14:lon="0" w14:rev="0"/>
                  </w14:lightRig>
                </w14:scene3d>
              </w:rPr>
              <w:t>2.10.1</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GBT MESSAGE FROM DSP TO DEVICE</w:t>
            </w:r>
            <w:r w:rsidR="00D66729">
              <w:rPr>
                <w:noProof/>
                <w:webHidden/>
              </w:rPr>
              <w:tab/>
            </w:r>
            <w:r w:rsidR="00D66729">
              <w:rPr>
                <w:noProof/>
                <w:webHidden/>
              </w:rPr>
              <w:fldChar w:fldCharType="begin"/>
            </w:r>
            <w:r w:rsidR="00D66729">
              <w:rPr>
                <w:noProof/>
                <w:webHidden/>
              </w:rPr>
              <w:instrText xml:space="preserve"> PAGEREF _Toc167978359 \h </w:instrText>
            </w:r>
            <w:r w:rsidR="00D66729">
              <w:rPr>
                <w:noProof/>
                <w:webHidden/>
              </w:rPr>
            </w:r>
            <w:r w:rsidR="00D66729">
              <w:rPr>
                <w:noProof/>
                <w:webHidden/>
              </w:rPr>
              <w:fldChar w:fldCharType="separate"/>
            </w:r>
            <w:r w:rsidR="00D66729">
              <w:rPr>
                <w:noProof/>
                <w:webHidden/>
              </w:rPr>
              <w:t>68</w:t>
            </w:r>
            <w:r w:rsidR="00D66729">
              <w:rPr>
                <w:noProof/>
                <w:webHidden/>
              </w:rPr>
              <w:fldChar w:fldCharType="end"/>
            </w:r>
          </w:hyperlink>
        </w:p>
        <w:p w14:paraId="64CAC9E2" w14:textId="10F72D6C"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360" w:history="1">
            <w:r w:rsidR="00D66729" w:rsidRPr="00CD5168">
              <w:rPr>
                <w:rStyle w:val="Hyperlink"/>
                <w:noProof/>
                <w14:scene3d>
                  <w14:camera w14:prst="orthographicFront"/>
                  <w14:lightRig w14:rig="threePt" w14:dir="t">
                    <w14:rot w14:lat="0" w14:lon="0" w14:rev="0"/>
                  </w14:lightRig>
                </w14:scene3d>
              </w:rPr>
              <w:t>2.10.2</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GBT MESSAGE FROM THE DEVICE TO DSP</w:t>
            </w:r>
            <w:r w:rsidR="00D66729">
              <w:rPr>
                <w:noProof/>
                <w:webHidden/>
              </w:rPr>
              <w:tab/>
            </w:r>
            <w:r w:rsidR="00D66729">
              <w:rPr>
                <w:noProof/>
                <w:webHidden/>
              </w:rPr>
              <w:fldChar w:fldCharType="begin"/>
            </w:r>
            <w:r w:rsidR="00D66729">
              <w:rPr>
                <w:noProof/>
                <w:webHidden/>
              </w:rPr>
              <w:instrText xml:space="preserve"> PAGEREF _Toc167978360 \h </w:instrText>
            </w:r>
            <w:r w:rsidR="00D66729">
              <w:rPr>
                <w:noProof/>
                <w:webHidden/>
              </w:rPr>
            </w:r>
            <w:r w:rsidR="00D66729">
              <w:rPr>
                <w:noProof/>
                <w:webHidden/>
              </w:rPr>
              <w:fldChar w:fldCharType="separate"/>
            </w:r>
            <w:r w:rsidR="00D66729">
              <w:rPr>
                <w:noProof/>
                <w:webHidden/>
              </w:rPr>
              <w:t>68</w:t>
            </w:r>
            <w:r w:rsidR="00D66729">
              <w:rPr>
                <w:noProof/>
                <w:webHidden/>
              </w:rPr>
              <w:fldChar w:fldCharType="end"/>
            </w:r>
          </w:hyperlink>
        </w:p>
        <w:p w14:paraId="52AFBE97" w14:textId="374A5E46" w:rsidR="00D66729" w:rsidRDefault="00000000">
          <w:pPr>
            <w:pStyle w:val="TOC2"/>
            <w:tabs>
              <w:tab w:val="left" w:pos="2098"/>
              <w:tab w:val="right" w:leader="dot" w:pos="9011"/>
            </w:tabs>
            <w:rPr>
              <w:rFonts w:asciiTheme="minorHAnsi" w:eastAsiaTheme="minorEastAsia" w:hAnsiTheme="minorHAnsi" w:cstheme="minorBidi"/>
              <w:noProof/>
              <w:kern w:val="2"/>
              <w14:ligatures w14:val="standardContextual"/>
            </w:rPr>
          </w:pPr>
          <w:hyperlink w:anchor="_Toc167978361" w:history="1">
            <w:r w:rsidR="00D66729" w:rsidRPr="00CD5168">
              <w:rPr>
                <w:rStyle w:val="Hyperlink"/>
                <w:noProof/>
              </w:rPr>
              <w:t>2.11</w:t>
            </w:r>
            <w:r w:rsidR="00D66729">
              <w:rPr>
                <w:rFonts w:asciiTheme="minorHAnsi" w:eastAsiaTheme="minorEastAsia" w:hAnsiTheme="minorHAnsi" w:cstheme="minorBidi"/>
                <w:noProof/>
                <w:kern w:val="2"/>
                <w14:ligatures w14:val="standardContextual"/>
              </w:rPr>
              <w:tab/>
            </w:r>
            <w:r w:rsidR="00D66729" w:rsidRPr="00CD5168">
              <w:rPr>
                <w:rStyle w:val="Hyperlink"/>
                <w:noProof/>
              </w:rPr>
              <w:t>CHATTY METERS</w:t>
            </w:r>
            <w:r w:rsidR="00D66729">
              <w:rPr>
                <w:noProof/>
                <w:webHidden/>
              </w:rPr>
              <w:tab/>
            </w:r>
            <w:r w:rsidR="00D66729">
              <w:rPr>
                <w:noProof/>
                <w:webHidden/>
              </w:rPr>
              <w:fldChar w:fldCharType="begin"/>
            </w:r>
            <w:r w:rsidR="00D66729">
              <w:rPr>
                <w:noProof/>
                <w:webHidden/>
              </w:rPr>
              <w:instrText xml:space="preserve"> PAGEREF _Toc167978361 \h </w:instrText>
            </w:r>
            <w:r w:rsidR="00D66729">
              <w:rPr>
                <w:noProof/>
                <w:webHidden/>
              </w:rPr>
            </w:r>
            <w:r w:rsidR="00D66729">
              <w:rPr>
                <w:noProof/>
                <w:webHidden/>
              </w:rPr>
              <w:fldChar w:fldCharType="separate"/>
            </w:r>
            <w:r w:rsidR="00D66729">
              <w:rPr>
                <w:noProof/>
                <w:webHidden/>
              </w:rPr>
              <w:t>69</w:t>
            </w:r>
            <w:r w:rsidR="00D66729">
              <w:rPr>
                <w:noProof/>
                <w:webHidden/>
              </w:rPr>
              <w:fldChar w:fldCharType="end"/>
            </w:r>
          </w:hyperlink>
        </w:p>
        <w:p w14:paraId="3B2F7861" w14:textId="623B42F0" w:rsidR="00D66729" w:rsidRDefault="00000000">
          <w:pPr>
            <w:pStyle w:val="TOC2"/>
            <w:tabs>
              <w:tab w:val="left" w:pos="2098"/>
              <w:tab w:val="right" w:leader="dot" w:pos="9011"/>
            </w:tabs>
            <w:rPr>
              <w:rFonts w:asciiTheme="minorHAnsi" w:eastAsiaTheme="minorEastAsia" w:hAnsiTheme="minorHAnsi" w:cstheme="minorBidi"/>
              <w:noProof/>
              <w:kern w:val="2"/>
              <w14:ligatures w14:val="standardContextual"/>
            </w:rPr>
          </w:pPr>
          <w:hyperlink w:anchor="_Toc167978362" w:history="1">
            <w:r w:rsidR="00D66729" w:rsidRPr="00CD5168">
              <w:rPr>
                <w:rStyle w:val="Hyperlink"/>
                <w:noProof/>
              </w:rPr>
              <w:t>2.12</w:t>
            </w:r>
            <w:r w:rsidR="00D66729">
              <w:rPr>
                <w:rFonts w:asciiTheme="minorHAnsi" w:eastAsiaTheme="minorEastAsia" w:hAnsiTheme="minorHAnsi" w:cstheme="minorBidi"/>
                <w:noProof/>
                <w:kern w:val="2"/>
                <w14:ligatures w14:val="standardContextual"/>
              </w:rPr>
              <w:tab/>
            </w:r>
            <w:r w:rsidR="00D66729" w:rsidRPr="00CD5168">
              <w:rPr>
                <w:rStyle w:val="Hyperlink"/>
                <w:noProof/>
              </w:rPr>
              <w:t>TECHNICAL IMPACT</w:t>
            </w:r>
            <w:r w:rsidR="00D66729">
              <w:rPr>
                <w:noProof/>
                <w:webHidden/>
              </w:rPr>
              <w:tab/>
            </w:r>
            <w:r w:rsidR="00D66729">
              <w:rPr>
                <w:noProof/>
                <w:webHidden/>
              </w:rPr>
              <w:fldChar w:fldCharType="begin"/>
            </w:r>
            <w:r w:rsidR="00D66729">
              <w:rPr>
                <w:noProof/>
                <w:webHidden/>
              </w:rPr>
              <w:instrText xml:space="preserve"> PAGEREF _Toc167978362 \h </w:instrText>
            </w:r>
            <w:r w:rsidR="00D66729">
              <w:rPr>
                <w:noProof/>
                <w:webHidden/>
              </w:rPr>
            </w:r>
            <w:r w:rsidR="00D66729">
              <w:rPr>
                <w:noProof/>
                <w:webHidden/>
              </w:rPr>
              <w:fldChar w:fldCharType="separate"/>
            </w:r>
            <w:r w:rsidR="00D66729">
              <w:rPr>
                <w:noProof/>
                <w:webHidden/>
              </w:rPr>
              <w:t>70</w:t>
            </w:r>
            <w:r w:rsidR="00D66729">
              <w:rPr>
                <w:noProof/>
                <w:webHidden/>
              </w:rPr>
              <w:fldChar w:fldCharType="end"/>
            </w:r>
          </w:hyperlink>
        </w:p>
        <w:p w14:paraId="2729ECB1" w14:textId="5CFDDCCA" w:rsidR="00D66729" w:rsidRDefault="00000000">
          <w:pPr>
            <w:pStyle w:val="TOC2"/>
            <w:tabs>
              <w:tab w:val="left" w:pos="2098"/>
              <w:tab w:val="right" w:leader="dot" w:pos="9011"/>
            </w:tabs>
            <w:rPr>
              <w:rFonts w:asciiTheme="minorHAnsi" w:eastAsiaTheme="minorEastAsia" w:hAnsiTheme="minorHAnsi" w:cstheme="minorBidi"/>
              <w:noProof/>
              <w:kern w:val="2"/>
              <w14:ligatures w14:val="standardContextual"/>
            </w:rPr>
          </w:pPr>
          <w:hyperlink w:anchor="_Toc167978363" w:history="1">
            <w:r w:rsidR="00D66729" w:rsidRPr="00CD5168">
              <w:rPr>
                <w:rStyle w:val="Hyperlink"/>
                <w:noProof/>
              </w:rPr>
              <w:t>2.13</w:t>
            </w:r>
            <w:r w:rsidR="00D66729">
              <w:rPr>
                <w:rFonts w:asciiTheme="minorHAnsi" w:eastAsiaTheme="minorEastAsia" w:hAnsiTheme="minorHAnsi" w:cstheme="minorBidi"/>
                <w:noProof/>
                <w:kern w:val="2"/>
                <w14:ligatures w14:val="standardContextual"/>
              </w:rPr>
              <w:tab/>
            </w:r>
            <w:r w:rsidR="00D66729" w:rsidRPr="00CD5168">
              <w:rPr>
                <w:rStyle w:val="Hyperlink"/>
                <w:noProof/>
              </w:rPr>
              <w:t>TRANSITION TO END STATE ARCHITECTURE</w:t>
            </w:r>
            <w:r w:rsidR="00D66729">
              <w:rPr>
                <w:noProof/>
                <w:webHidden/>
              </w:rPr>
              <w:tab/>
            </w:r>
            <w:r w:rsidR="00D66729">
              <w:rPr>
                <w:noProof/>
                <w:webHidden/>
              </w:rPr>
              <w:fldChar w:fldCharType="begin"/>
            </w:r>
            <w:r w:rsidR="00D66729">
              <w:rPr>
                <w:noProof/>
                <w:webHidden/>
              </w:rPr>
              <w:instrText xml:space="preserve"> PAGEREF _Toc167978363 \h </w:instrText>
            </w:r>
            <w:r w:rsidR="00D66729">
              <w:rPr>
                <w:noProof/>
                <w:webHidden/>
              </w:rPr>
            </w:r>
            <w:r w:rsidR="00D66729">
              <w:rPr>
                <w:noProof/>
                <w:webHidden/>
              </w:rPr>
              <w:fldChar w:fldCharType="separate"/>
            </w:r>
            <w:r w:rsidR="00D66729">
              <w:rPr>
                <w:noProof/>
                <w:webHidden/>
              </w:rPr>
              <w:t>71</w:t>
            </w:r>
            <w:r w:rsidR="00D66729">
              <w:rPr>
                <w:noProof/>
                <w:webHidden/>
              </w:rPr>
              <w:fldChar w:fldCharType="end"/>
            </w:r>
          </w:hyperlink>
        </w:p>
        <w:p w14:paraId="0E6A18C5" w14:textId="24D4AA9E" w:rsidR="00D66729" w:rsidRDefault="00000000">
          <w:pPr>
            <w:pStyle w:val="TOC2"/>
            <w:tabs>
              <w:tab w:val="left" w:pos="2098"/>
              <w:tab w:val="right" w:leader="dot" w:pos="9011"/>
            </w:tabs>
            <w:rPr>
              <w:rFonts w:asciiTheme="minorHAnsi" w:eastAsiaTheme="minorEastAsia" w:hAnsiTheme="minorHAnsi" w:cstheme="minorBidi"/>
              <w:noProof/>
              <w:kern w:val="2"/>
              <w14:ligatures w14:val="standardContextual"/>
            </w:rPr>
          </w:pPr>
          <w:hyperlink w:anchor="_Toc167978364" w:history="1">
            <w:r w:rsidR="00D66729" w:rsidRPr="00CD5168">
              <w:rPr>
                <w:rStyle w:val="Hyperlink"/>
                <w:noProof/>
              </w:rPr>
              <w:t>2.14</w:t>
            </w:r>
            <w:r w:rsidR="00D66729">
              <w:rPr>
                <w:rFonts w:asciiTheme="minorHAnsi" w:eastAsiaTheme="minorEastAsia" w:hAnsiTheme="minorHAnsi" w:cstheme="minorBidi"/>
                <w:noProof/>
                <w:kern w:val="2"/>
                <w14:ligatures w14:val="standardContextual"/>
              </w:rPr>
              <w:tab/>
            </w:r>
            <w:r w:rsidR="00D66729" w:rsidRPr="00CD5168">
              <w:rPr>
                <w:rStyle w:val="Hyperlink"/>
                <w:noProof/>
              </w:rPr>
              <w:t>DEVICE MANAGER</w:t>
            </w:r>
            <w:r w:rsidR="00D66729">
              <w:rPr>
                <w:noProof/>
                <w:webHidden/>
              </w:rPr>
              <w:tab/>
            </w:r>
            <w:r w:rsidR="00D66729">
              <w:rPr>
                <w:noProof/>
                <w:webHidden/>
              </w:rPr>
              <w:fldChar w:fldCharType="begin"/>
            </w:r>
            <w:r w:rsidR="00D66729">
              <w:rPr>
                <w:noProof/>
                <w:webHidden/>
              </w:rPr>
              <w:instrText xml:space="preserve"> PAGEREF _Toc167978364 \h </w:instrText>
            </w:r>
            <w:r w:rsidR="00D66729">
              <w:rPr>
                <w:noProof/>
                <w:webHidden/>
              </w:rPr>
            </w:r>
            <w:r w:rsidR="00D66729">
              <w:rPr>
                <w:noProof/>
                <w:webHidden/>
              </w:rPr>
              <w:fldChar w:fldCharType="separate"/>
            </w:r>
            <w:r w:rsidR="00D66729">
              <w:rPr>
                <w:noProof/>
                <w:webHidden/>
              </w:rPr>
              <w:t>71</w:t>
            </w:r>
            <w:r w:rsidR="00D66729">
              <w:rPr>
                <w:noProof/>
                <w:webHidden/>
              </w:rPr>
              <w:fldChar w:fldCharType="end"/>
            </w:r>
          </w:hyperlink>
        </w:p>
        <w:p w14:paraId="17450893" w14:textId="2C074EA4" w:rsidR="00D66729" w:rsidRDefault="00000000">
          <w:pPr>
            <w:pStyle w:val="TOC2"/>
            <w:tabs>
              <w:tab w:val="left" w:pos="2098"/>
              <w:tab w:val="right" w:leader="dot" w:pos="9011"/>
            </w:tabs>
            <w:rPr>
              <w:rFonts w:asciiTheme="minorHAnsi" w:eastAsiaTheme="minorEastAsia" w:hAnsiTheme="minorHAnsi" w:cstheme="minorBidi"/>
              <w:noProof/>
              <w:kern w:val="2"/>
              <w14:ligatures w14:val="standardContextual"/>
            </w:rPr>
          </w:pPr>
          <w:hyperlink w:anchor="_Toc167978365" w:history="1">
            <w:r w:rsidR="00D66729" w:rsidRPr="00CD5168">
              <w:rPr>
                <w:rStyle w:val="Hyperlink"/>
                <w:noProof/>
              </w:rPr>
              <w:t>2.15</w:t>
            </w:r>
            <w:r w:rsidR="00D66729">
              <w:rPr>
                <w:rFonts w:asciiTheme="minorHAnsi" w:eastAsiaTheme="minorEastAsia" w:hAnsiTheme="minorHAnsi" w:cstheme="minorBidi"/>
                <w:noProof/>
                <w:kern w:val="2"/>
                <w14:ligatures w14:val="standardContextual"/>
              </w:rPr>
              <w:tab/>
            </w:r>
            <w:r w:rsidR="00D66729" w:rsidRPr="00CD5168">
              <w:rPr>
                <w:rStyle w:val="Hyperlink"/>
                <w:noProof/>
              </w:rPr>
              <w:t>DATA ARCHITECTURE</w:t>
            </w:r>
            <w:r w:rsidR="00D66729">
              <w:rPr>
                <w:noProof/>
                <w:webHidden/>
              </w:rPr>
              <w:tab/>
            </w:r>
            <w:r w:rsidR="00D66729">
              <w:rPr>
                <w:noProof/>
                <w:webHidden/>
              </w:rPr>
              <w:fldChar w:fldCharType="begin"/>
            </w:r>
            <w:r w:rsidR="00D66729">
              <w:rPr>
                <w:noProof/>
                <w:webHidden/>
              </w:rPr>
              <w:instrText xml:space="preserve"> PAGEREF _Toc167978365 \h </w:instrText>
            </w:r>
            <w:r w:rsidR="00D66729">
              <w:rPr>
                <w:noProof/>
                <w:webHidden/>
              </w:rPr>
            </w:r>
            <w:r w:rsidR="00D66729">
              <w:rPr>
                <w:noProof/>
                <w:webHidden/>
              </w:rPr>
              <w:fldChar w:fldCharType="separate"/>
            </w:r>
            <w:r w:rsidR="00D66729">
              <w:rPr>
                <w:noProof/>
                <w:webHidden/>
              </w:rPr>
              <w:t>71</w:t>
            </w:r>
            <w:r w:rsidR="00D66729">
              <w:rPr>
                <w:noProof/>
                <w:webHidden/>
              </w:rPr>
              <w:fldChar w:fldCharType="end"/>
            </w:r>
          </w:hyperlink>
        </w:p>
        <w:p w14:paraId="4E669C0F" w14:textId="1215BD37" w:rsidR="00D66729" w:rsidRDefault="00000000">
          <w:pPr>
            <w:pStyle w:val="TOC2"/>
            <w:tabs>
              <w:tab w:val="left" w:pos="2098"/>
              <w:tab w:val="right" w:leader="dot" w:pos="9011"/>
            </w:tabs>
            <w:rPr>
              <w:rFonts w:asciiTheme="minorHAnsi" w:eastAsiaTheme="minorEastAsia" w:hAnsiTheme="minorHAnsi" w:cstheme="minorBidi"/>
              <w:noProof/>
              <w:kern w:val="2"/>
              <w14:ligatures w14:val="standardContextual"/>
            </w:rPr>
          </w:pPr>
          <w:hyperlink w:anchor="_Toc167978366" w:history="1">
            <w:r w:rsidR="00D66729" w:rsidRPr="00CD5168">
              <w:rPr>
                <w:rStyle w:val="Hyperlink"/>
                <w:noProof/>
              </w:rPr>
              <w:t>2.16</w:t>
            </w:r>
            <w:r w:rsidR="00D66729">
              <w:rPr>
                <w:rFonts w:asciiTheme="minorHAnsi" w:eastAsiaTheme="minorEastAsia" w:hAnsiTheme="minorHAnsi" w:cstheme="minorBidi"/>
                <w:noProof/>
                <w:kern w:val="2"/>
                <w14:ligatures w14:val="standardContextual"/>
              </w:rPr>
              <w:tab/>
            </w:r>
            <w:r w:rsidR="00D66729" w:rsidRPr="00CD5168">
              <w:rPr>
                <w:rStyle w:val="Hyperlink"/>
                <w:noProof/>
              </w:rPr>
              <w:t>SUPPORTING SERVICES</w:t>
            </w:r>
            <w:r w:rsidR="00D66729">
              <w:rPr>
                <w:noProof/>
                <w:webHidden/>
              </w:rPr>
              <w:tab/>
            </w:r>
            <w:r w:rsidR="00D66729">
              <w:rPr>
                <w:noProof/>
                <w:webHidden/>
              </w:rPr>
              <w:fldChar w:fldCharType="begin"/>
            </w:r>
            <w:r w:rsidR="00D66729">
              <w:rPr>
                <w:noProof/>
                <w:webHidden/>
              </w:rPr>
              <w:instrText xml:space="preserve"> PAGEREF _Toc167978366 \h </w:instrText>
            </w:r>
            <w:r w:rsidR="00D66729">
              <w:rPr>
                <w:noProof/>
                <w:webHidden/>
              </w:rPr>
            </w:r>
            <w:r w:rsidR="00D66729">
              <w:rPr>
                <w:noProof/>
                <w:webHidden/>
              </w:rPr>
              <w:fldChar w:fldCharType="separate"/>
            </w:r>
            <w:r w:rsidR="00D66729">
              <w:rPr>
                <w:noProof/>
                <w:webHidden/>
              </w:rPr>
              <w:t>71</w:t>
            </w:r>
            <w:r w:rsidR="00D66729">
              <w:rPr>
                <w:noProof/>
                <w:webHidden/>
              </w:rPr>
              <w:fldChar w:fldCharType="end"/>
            </w:r>
          </w:hyperlink>
        </w:p>
        <w:p w14:paraId="517DCF2E" w14:textId="6DFAAA57" w:rsidR="00D66729" w:rsidRDefault="00000000">
          <w:pPr>
            <w:pStyle w:val="TOC1"/>
            <w:rPr>
              <w:rFonts w:asciiTheme="minorHAnsi" w:eastAsiaTheme="minorEastAsia" w:hAnsiTheme="minorHAnsi" w:cstheme="minorBidi"/>
              <w:noProof/>
              <w:kern w:val="2"/>
              <w14:ligatures w14:val="standardContextual"/>
            </w:rPr>
          </w:pPr>
          <w:hyperlink w:anchor="_Toc167978367" w:history="1">
            <w:r w:rsidR="00D66729" w:rsidRPr="00CD5168">
              <w:rPr>
                <w:rStyle w:val="Hyperlink"/>
                <w:noProof/>
              </w:rPr>
              <w:t>3.</w:t>
            </w:r>
            <w:r w:rsidR="00D66729">
              <w:rPr>
                <w:rFonts w:asciiTheme="minorHAnsi" w:eastAsiaTheme="minorEastAsia" w:hAnsiTheme="minorHAnsi" w:cstheme="minorBidi"/>
                <w:noProof/>
                <w:kern w:val="2"/>
                <w14:ligatures w14:val="standardContextual"/>
              </w:rPr>
              <w:tab/>
            </w:r>
            <w:r w:rsidR="00D66729" w:rsidRPr="00CD5168">
              <w:rPr>
                <w:rStyle w:val="Hyperlink"/>
                <w:noProof/>
              </w:rPr>
              <w:t>ARCHITECTURE ROADMAP</w:t>
            </w:r>
            <w:r w:rsidR="00D66729">
              <w:rPr>
                <w:noProof/>
                <w:webHidden/>
              </w:rPr>
              <w:tab/>
            </w:r>
            <w:r w:rsidR="00D66729">
              <w:rPr>
                <w:noProof/>
                <w:webHidden/>
              </w:rPr>
              <w:fldChar w:fldCharType="begin"/>
            </w:r>
            <w:r w:rsidR="00D66729">
              <w:rPr>
                <w:noProof/>
                <w:webHidden/>
              </w:rPr>
              <w:instrText xml:space="preserve"> PAGEREF _Toc167978367 \h </w:instrText>
            </w:r>
            <w:r w:rsidR="00D66729">
              <w:rPr>
                <w:noProof/>
                <w:webHidden/>
              </w:rPr>
            </w:r>
            <w:r w:rsidR="00D66729">
              <w:rPr>
                <w:noProof/>
                <w:webHidden/>
              </w:rPr>
              <w:fldChar w:fldCharType="separate"/>
            </w:r>
            <w:r w:rsidR="00D66729">
              <w:rPr>
                <w:noProof/>
                <w:webHidden/>
              </w:rPr>
              <w:t>72</w:t>
            </w:r>
            <w:r w:rsidR="00D66729">
              <w:rPr>
                <w:noProof/>
                <w:webHidden/>
              </w:rPr>
              <w:fldChar w:fldCharType="end"/>
            </w:r>
          </w:hyperlink>
        </w:p>
        <w:p w14:paraId="6281E87B" w14:textId="7AE44152" w:rsidR="00D66729" w:rsidRDefault="00000000">
          <w:pPr>
            <w:pStyle w:val="TOC1"/>
            <w:rPr>
              <w:rFonts w:asciiTheme="minorHAnsi" w:eastAsiaTheme="minorEastAsia" w:hAnsiTheme="minorHAnsi" w:cstheme="minorBidi"/>
              <w:noProof/>
              <w:kern w:val="2"/>
              <w14:ligatures w14:val="standardContextual"/>
            </w:rPr>
          </w:pPr>
          <w:hyperlink w:anchor="_Toc167978368" w:history="1">
            <w:r w:rsidR="00D66729" w:rsidRPr="00CD5168">
              <w:rPr>
                <w:rStyle w:val="Hyperlink"/>
                <w:noProof/>
              </w:rPr>
              <w:t>4.</w:t>
            </w:r>
            <w:r w:rsidR="00D66729">
              <w:rPr>
                <w:rFonts w:asciiTheme="minorHAnsi" w:eastAsiaTheme="minorEastAsia" w:hAnsiTheme="minorHAnsi" w:cstheme="minorBidi"/>
                <w:noProof/>
                <w:kern w:val="2"/>
                <w14:ligatures w14:val="standardContextual"/>
              </w:rPr>
              <w:tab/>
            </w:r>
            <w:r w:rsidR="00D66729" w:rsidRPr="00CD5168">
              <w:rPr>
                <w:rStyle w:val="Hyperlink"/>
                <w:noProof/>
              </w:rPr>
              <w:t>AUTOSCALING</w:t>
            </w:r>
            <w:r w:rsidR="00D66729">
              <w:rPr>
                <w:noProof/>
                <w:webHidden/>
              </w:rPr>
              <w:tab/>
            </w:r>
            <w:r w:rsidR="00D66729">
              <w:rPr>
                <w:noProof/>
                <w:webHidden/>
              </w:rPr>
              <w:fldChar w:fldCharType="begin"/>
            </w:r>
            <w:r w:rsidR="00D66729">
              <w:rPr>
                <w:noProof/>
                <w:webHidden/>
              </w:rPr>
              <w:instrText xml:space="preserve"> PAGEREF _Toc167978368 \h </w:instrText>
            </w:r>
            <w:r w:rsidR="00D66729">
              <w:rPr>
                <w:noProof/>
                <w:webHidden/>
              </w:rPr>
            </w:r>
            <w:r w:rsidR="00D66729">
              <w:rPr>
                <w:noProof/>
                <w:webHidden/>
              </w:rPr>
              <w:fldChar w:fldCharType="separate"/>
            </w:r>
            <w:r w:rsidR="00D66729">
              <w:rPr>
                <w:noProof/>
                <w:webHidden/>
              </w:rPr>
              <w:t>72</w:t>
            </w:r>
            <w:r w:rsidR="00D66729">
              <w:rPr>
                <w:noProof/>
                <w:webHidden/>
              </w:rPr>
              <w:fldChar w:fldCharType="end"/>
            </w:r>
          </w:hyperlink>
        </w:p>
        <w:p w14:paraId="2CC0AF8B" w14:textId="66917EBB" w:rsidR="00D66729" w:rsidRDefault="00000000">
          <w:pPr>
            <w:pStyle w:val="TOC1"/>
            <w:rPr>
              <w:rFonts w:asciiTheme="minorHAnsi" w:eastAsiaTheme="minorEastAsia" w:hAnsiTheme="minorHAnsi" w:cstheme="minorBidi"/>
              <w:noProof/>
              <w:kern w:val="2"/>
              <w14:ligatures w14:val="standardContextual"/>
            </w:rPr>
          </w:pPr>
          <w:hyperlink w:anchor="_Toc167978369" w:history="1">
            <w:r w:rsidR="00D66729" w:rsidRPr="00CD5168">
              <w:rPr>
                <w:rStyle w:val="Hyperlink"/>
                <w:noProof/>
              </w:rPr>
              <w:t>5.</w:t>
            </w:r>
            <w:r w:rsidR="00D66729">
              <w:rPr>
                <w:rFonts w:asciiTheme="minorHAnsi" w:eastAsiaTheme="minorEastAsia" w:hAnsiTheme="minorHAnsi" w:cstheme="minorBidi"/>
                <w:noProof/>
                <w:kern w:val="2"/>
                <w14:ligatures w14:val="standardContextual"/>
              </w:rPr>
              <w:tab/>
            </w:r>
            <w:r w:rsidR="00D66729" w:rsidRPr="00CD5168">
              <w:rPr>
                <w:rStyle w:val="Hyperlink"/>
                <w:noProof/>
              </w:rPr>
              <w:t>HOSTING</w:t>
            </w:r>
            <w:r w:rsidR="00D66729">
              <w:rPr>
                <w:noProof/>
                <w:webHidden/>
              </w:rPr>
              <w:tab/>
            </w:r>
            <w:r w:rsidR="00D66729">
              <w:rPr>
                <w:noProof/>
                <w:webHidden/>
              </w:rPr>
              <w:fldChar w:fldCharType="begin"/>
            </w:r>
            <w:r w:rsidR="00D66729">
              <w:rPr>
                <w:noProof/>
                <w:webHidden/>
              </w:rPr>
              <w:instrText xml:space="preserve"> PAGEREF _Toc167978369 \h </w:instrText>
            </w:r>
            <w:r w:rsidR="00D66729">
              <w:rPr>
                <w:noProof/>
                <w:webHidden/>
              </w:rPr>
            </w:r>
            <w:r w:rsidR="00D66729">
              <w:rPr>
                <w:noProof/>
                <w:webHidden/>
              </w:rPr>
              <w:fldChar w:fldCharType="separate"/>
            </w:r>
            <w:r w:rsidR="00D66729">
              <w:rPr>
                <w:noProof/>
                <w:webHidden/>
              </w:rPr>
              <w:t>72</w:t>
            </w:r>
            <w:r w:rsidR="00D66729">
              <w:rPr>
                <w:noProof/>
                <w:webHidden/>
              </w:rPr>
              <w:fldChar w:fldCharType="end"/>
            </w:r>
          </w:hyperlink>
        </w:p>
        <w:p w14:paraId="771B40CF" w14:textId="17837F23" w:rsidR="00D66729" w:rsidRDefault="00000000">
          <w:pPr>
            <w:pStyle w:val="TOC2"/>
            <w:tabs>
              <w:tab w:val="left" w:pos="2098"/>
              <w:tab w:val="right" w:leader="dot" w:pos="9011"/>
            </w:tabs>
            <w:rPr>
              <w:rFonts w:asciiTheme="minorHAnsi" w:eastAsiaTheme="minorEastAsia" w:hAnsiTheme="minorHAnsi" w:cstheme="minorBidi"/>
              <w:noProof/>
              <w:kern w:val="2"/>
              <w14:ligatures w14:val="standardContextual"/>
            </w:rPr>
          </w:pPr>
          <w:hyperlink w:anchor="_Toc167978370" w:history="1">
            <w:r w:rsidR="00D66729" w:rsidRPr="00CD5168">
              <w:rPr>
                <w:rStyle w:val="Hyperlink"/>
                <w:rFonts w:eastAsia="Calibri"/>
                <w:noProof/>
              </w:rPr>
              <w:t>5.1</w:t>
            </w:r>
            <w:r w:rsidR="00D66729">
              <w:rPr>
                <w:rFonts w:asciiTheme="minorHAnsi" w:eastAsiaTheme="minorEastAsia" w:hAnsiTheme="minorHAnsi" w:cstheme="minorBidi"/>
                <w:noProof/>
                <w:kern w:val="2"/>
                <w14:ligatures w14:val="standardContextual"/>
              </w:rPr>
              <w:tab/>
            </w:r>
            <w:r w:rsidR="00D66729" w:rsidRPr="00CD5168">
              <w:rPr>
                <w:rStyle w:val="Hyperlink"/>
                <w:rFonts w:eastAsia="Calibri"/>
                <w:noProof/>
              </w:rPr>
              <w:t>TRAFFIC MANAGEMENT GATEWAY</w:t>
            </w:r>
            <w:r w:rsidR="00D66729">
              <w:rPr>
                <w:noProof/>
                <w:webHidden/>
              </w:rPr>
              <w:tab/>
            </w:r>
            <w:r w:rsidR="00D66729">
              <w:rPr>
                <w:noProof/>
                <w:webHidden/>
              </w:rPr>
              <w:fldChar w:fldCharType="begin"/>
            </w:r>
            <w:r w:rsidR="00D66729">
              <w:rPr>
                <w:noProof/>
                <w:webHidden/>
              </w:rPr>
              <w:instrText xml:space="preserve"> PAGEREF _Toc167978370 \h </w:instrText>
            </w:r>
            <w:r w:rsidR="00D66729">
              <w:rPr>
                <w:noProof/>
                <w:webHidden/>
              </w:rPr>
            </w:r>
            <w:r w:rsidR="00D66729">
              <w:rPr>
                <w:noProof/>
                <w:webHidden/>
              </w:rPr>
              <w:fldChar w:fldCharType="separate"/>
            </w:r>
            <w:r w:rsidR="00D66729">
              <w:rPr>
                <w:noProof/>
                <w:webHidden/>
              </w:rPr>
              <w:t>73</w:t>
            </w:r>
            <w:r w:rsidR="00D66729">
              <w:rPr>
                <w:noProof/>
                <w:webHidden/>
              </w:rPr>
              <w:fldChar w:fldCharType="end"/>
            </w:r>
          </w:hyperlink>
        </w:p>
        <w:p w14:paraId="6B9232D1" w14:textId="73042B38" w:rsidR="00D66729" w:rsidRDefault="00000000">
          <w:pPr>
            <w:pStyle w:val="TOC2"/>
            <w:tabs>
              <w:tab w:val="left" w:pos="2098"/>
              <w:tab w:val="right" w:leader="dot" w:pos="9011"/>
            </w:tabs>
            <w:rPr>
              <w:rFonts w:asciiTheme="minorHAnsi" w:eastAsiaTheme="minorEastAsia" w:hAnsiTheme="minorHAnsi" w:cstheme="minorBidi"/>
              <w:noProof/>
              <w:kern w:val="2"/>
              <w14:ligatures w14:val="standardContextual"/>
            </w:rPr>
          </w:pPr>
          <w:hyperlink w:anchor="_Toc167978371" w:history="1">
            <w:r w:rsidR="00D66729" w:rsidRPr="00CD5168">
              <w:rPr>
                <w:rStyle w:val="Hyperlink"/>
                <w:rFonts w:eastAsia="Calibri"/>
                <w:noProof/>
              </w:rPr>
              <w:t>5.2</w:t>
            </w:r>
            <w:r w:rsidR="00D66729">
              <w:rPr>
                <w:rFonts w:asciiTheme="minorHAnsi" w:eastAsiaTheme="minorEastAsia" w:hAnsiTheme="minorHAnsi" w:cstheme="minorBidi"/>
                <w:noProof/>
                <w:kern w:val="2"/>
                <w14:ligatures w14:val="standardContextual"/>
              </w:rPr>
              <w:tab/>
            </w:r>
            <w:r w:rsidR="00D66729" w:rsidRPr="00CD5168">
              <w:rPr>
                <w:rStyle w:val="Hyperlink"/>
                <w:rFonts w:eastAsia="Calibri"/>
                <w:noProof/>
              </w:rPr>
              <w:t>SECURITY</w:t>
            </w:r>
            <w:r w:rsidR="00D66729">
              <w:rPr>
                <w:noProof/>
                <w:webHidden/>
              </w:rPr>
              <w:tab/>
            </w:r>
            <w:r w:rsidR="00D66729">
              <w:rPr>
                <w:noProof/>
                <w:webHidden/>
              </w:rPr>
              <w:fldChar w:fldCharType="begin"/>
            </w:r>
            <w:r w:rsidR="00D66729">
              <w:rPr>
                <w:noProof/>
                <w:webHidden/>
              </w:rPr>
              <w:instrText xml:space="preserve"> PAGEREF _Toc167978371 \h </w:instrText>
            </w:r>
            <w:r w:rsidR="00D66729">
              <w:rPr>
                <w:noProof/>
                <w:webHidden/>
              </w:rPr>
            </w:r>
            <w:r w:rsidR="00D66729">
              <w:rPr>
                <w:noProof/>
                <w:webHidden/>
              </w:rPr>
              <w:fldChar w:fldCharType="separate"/>
            </w:r>
            <w:r w:rsidR="00D66729">
              <w:rPr>
                <w:noProof/>
                <w:webHidden/>
              </w:rPr>
              <w:t>74</w:t>
            </w:r>
            <w:r w:rsidR="00D66729">
              <w:rPr>
                <w:noProof/>
                <w:webHidden/>
              </w:rPr>
              <w:fldChar w:fldCharType="end"/>
            </w:r>
          </w:hyperlink>
        </w:p>
        <w:p w14:paraId="62B4723C" w14:textId="11C759E8" w:rsidR="00D66729" w:rsidRDefault="00000000">
          <w:pPr>
            <w:pStyle w:val="TOC2"/>
            <w:tabs>
              <w:tab w:val="left" w:pos="2098"/>
              <w:tab w:val="right" w:leader="dot" w:pos="9011"/>
            </w:tabs>
            <w:rPr>
              <w:rFonts w:asciiTheme="minorHAnsi" w:eastAsiaTheme="minorEastAsia" w:hAnsiTheme="minorHAnsi" w:cstheme="minorBidi"/>
              <w:noProof/>
              <w:kern w:val="2"/>
              <w14:ligatures w14:val="standardContextual"/>
            </w:rPr>
          </w:pPr>
          <w:hyperlink w:anchor="_Toc167978372" w:history="1">
            <w:r w:rsidR="00D66729" w:rsidRPr="00CD5168">
              <w:rPr>
                <w:rStyle w:val="Hyperlink"/>
                <w:rFonts w:eastAsia="Calibri"/>
                <w:noProof/>
              </w:rPr>
              <w:t>5.3</w:t>
            </w:r>
            <w:r w:rsidR="00D66729">
              <w:rPr>
                <w:rFonts w:asciiTheme="minorHAnsi" w:eastAsiaTheme="minorEastAsia" w:hAnsiTheme="minorHAnsi" w:cstheme="minorBidi"/>
                <w:noProof/>
                <w:kern w:val="2"/>
                <w14:ligatures w14:val="standardContextual"/>
              </w:rPr>
              <w:tab/>
            </w:r>
            <w:r w:rsidR="00D66729" w:rsidRPr="00CD5168">
              <w:rPr>
                <w:rStyle w:val="Hyperlink"/>
                <w:rFonts w:eastAsia="Calibri"/>
                <w:noProof/>
              </w:rPr>
              <w:t>OSS PLATFORMS</w:t>
            </w:r>
            <w:r w:rsidR="00D66729">
              <w:rPr>
                <w:noProof/>
                <w:webHidden/>
              </w:rPr>
              <w:tab/>
            </w:r>
            <w:r w:rsidR="00D66729">
              <w:rPr>
                <w:noProof/>
                <w:webHidden/>
              </w:rPr>
              <w:fldChar w:fldCharType="begin"/>
            </w:r>
            <w:r w:rsidR="00D66729">
              <w:rPr>
                <w:noProof/>
                <w:webHidden/>
              </w:rPr>
              <w:instrText xml:space="preserve"> PAGEREF _Toc167978372 \h </w:instrText>
            </w:r>
            <w:r w:rsidR="00D66729">
              <w:rPr>
                <w:noProof/>
                <w:webHidden/>
              </w:rPr>
            </w:r>
            <w:r w:rsidR="00D66729">
              <w:rPr>
                <w:noProof/>
                <w:webHidden/>
              </w:rPr>
              <w:fldChar w:fldCharType="separate"/>
            </w:r>
            <w:r w:rsidR="00D66729">
              <w:rPr>
                <w:noProof/>
                <w:webHidden/>
              </w:rPr>
              <w:t>74</w:t>
            </w:r>
            <w:r w:rsidR="00D66729">
              <w:rPr>
                <w:noProof/>
                <w:webHidden/>
              </w:rPr>
              <w:fldChar w:fldCharType="end"/>
            </w:r>
          </w:hyperlink>
        </w:p>
        <w:p w14:paraId="3F8F60CE" w14:textId="3092B3D9" w:rsidR="00D66729" w:rsidRDefault="00000000">
          <w:pPr>
            <w:pStyle w:val="TOC1"/>
            <w:rPr>
              <w:rFonts w:asciiTheme="minorHAnsi" w:eastAsiaTheme="minorEastAsia" w:hAnsiTheme="minorHAnsi" w:cstheme="minorBidi"/>
              <w:noProof/>
              <w:kern w:val="2"/>
              <w14:ligatures w14:val="standardContextual"/>
            </w:rPr>
          </w:pPr>
          <w:hyperlink w:anchor="_Toc167978373" w:history="1">
            <w:r w:rsidR="00D66729" w:rsidRPr="00CD5168">
              <w:rPr>
                <w:rStyle w:val="Hyperlink"/>
                <w:rFonts w:eastAsia="Calibri"/>
                <w:noProof/>
              </w:rPr>
              <w:t>6.</w:t>
            </w:r>
            <w:r w:rsidR="00D66729">
              <w:rPr>
                <w:rFonts w:asciiTheme="minorHAnsi" w:eastAsiaTheme="minorEastAsia" w:hAnsiTheme="minorHAnsi" w:cstheme="minorBidi"/>
                <w:noProof/>
                <w:kern w:val="2"/>
                <w14:ligatures w14:val="standardContextual"/>
              </w:rPr>
              <w:tab/>
            </w:r>
            <w:r w:rsidR="00D66729" w:rsidRPr="00CD5168">
              <w:rPr>
                <w:rStyle w:val="Hyperlink"/>
                <w:rFonts w:eastAsia="Calibri"/>
                <w:noProof/>
              </w:rPr>
              <w:t>DISASTER RECOVERY AND HA</w:t>
            </w:r>
            <w:r w:rsidR="00D66729">
              <w:rPr>
                <w:noProof/>
                <w:webHidden/>
              </w:rPr>
              <w:tab/>
            </w:r>
            <w:r w:rsidR="00D66729">
              <w:rPr>
                <w:noProof/>
                <w:webHidden/>
              </w:rPr>
              <w:fldChar w:fldCharType="begin"/>
            </w:r>
            <w:r w:rsidR="00D66729">
              <w:rPr>
                <w:noProof/>
                <w:webHidden/>
              </w:rPr>
              <w:instrText xml:space="preserve"> PAGEREF _Toc167978373 \h </w:instrText>
            </w:r>
            <w:r w:rsidR="00D66729">
              <w:rPr>
                <w:noProof/>
                <w:webHidden/>
              </w:rPr>
            </w:r>
            <w:r w:rsidR="00D66729">
              <w:rPr>
                <w:noProof/>
                <w:webHidden/>
              </w:rPr>
              <w:fldChar w:fldCharType="separate"/>
            </w:r>
            <w:r w:rsidR="00D66729">
              <w:rPr>
                <w:noProof/>
                <w:webHidden/>
              </w:rPr>
              <w:t>75</w:t>
            </w:r>
            <w:r w:rsidR="00D66729">
              <w:rPr>
                <w:noProof/>
                <w:webHidden/>
              </w:rPr>
              <w:fldChar w:fldCharType="end"/>
            </w:r>
          </w:hyperlink>
        </w:p>
        <w:p w14:paraId="7A81A615" w14:textId="3FB9B312" w:rsidR="00D66729" w:rsidRDefault="00000000">
          <w:pPr>
            <w:pStyle w:val="TOC2"/>
            <w:tabs>
              <w:tab w:val="left" w:pos="2098"/>
              <w:tab w:val="right" w:leader="dot" w:pos="9011"/>
            </w:tabs>
            <w:rPr>
              <w:rFonts w:asciiTheme="minorHAnsi" w:eastAsiaTheme="minorEastAsia" w:hAnsiTheme="minorHAnsi" w:cstheme="minorBidi"/>
              <w:noProof/>
              <w:kern w:val="2"/>
              <w14:ligatures w14:val="standardContextual"/>
            </w:rPr>
          </w:pPr>
          <w:hyperlink w:anchor="_Toc167978374" w:history="1">
            <w:r w:rsidR="00D66729" w:rsidRPr="00CD5168">
              <w:rPr>
                <w:rStyle w:val="Hyperlink"/>
                <w:noProof/>
              </w:rPr>
              <w:t>6.1</w:t>
            </w:r>
            <w:r w:rsidR="00D66729">
              <w:rPr>
                <w:rFonts w:asciiTheme="minorHAnsi" w:eastAsiaTheme="minorEastAsia" w:hAnsiTheme="minorHAnsi" w:cstheme="minorBidi"/>
                <w:noProof/>
                <w:kern w:val="2"/>
                <w14:ligatures w14:val="standardContextual"/>
              </w:rPr>
              <w:tab/>
            </w:r>
            <w:r w:rsidR="00D66729" w:rsidRPr="00CD5168">
              <w:rPr>
                <w:rStyle w:val="Hyperlink"/>
                <w:rFonts w:eastAsia="Calibri"/>
                <w:noProof/>
              </w:rPr>
              <w:t>HA OFFERED BY THE AZURE PLATFORM</w:t>
            </w:r>
            <w:r w:rsidR="00D66729">
              <w:rPr>
                <w:noProof/>
                <w:webHidden/>
              </w:rPr>
              <w:tab/>
            </w:r>
            <w:r w:rsidR="00D66729">
              <w:rPr>
                <w:noProof/>
                <w:webHidden/>
              </w:rPr>
              <w:fldChar w:fldCharType="begin"/>
            </w:r>
            <w:r w:rsidR="00D66729">
              <w:rPr>
                <w:noProof/>
                <w:webHidden/>
              </w:rPr>
              <w:instrText xml:space="preserve"> PAGEREF _Toc167978374 \h </w:instrText>
            </w:r>
            <w:r w:rsidR="00D66729">
              <w:rPr>
                <w:noProof/>
                <w:webHidden/>
              </w:rPr>
            </w:r>
            <w:r w:rsidR="00D66729">
              <w:rPr>
                <w:noProof/>
                <w:webHidden/>
              </w:rPr>
              <w:fldChar w:fldCharType="separate"/>
            </w:r>
            <w:r w:rsidR="00D66729">
              <w:rPr>
                <w:noProof/>
                <w:webHidden/>
              </w:rPr>
              <w:t>75</w:t>
            </w:r>
            <w:r w:rsidR="00D66729">
              <w:rPr>
                <w:noProof/>
                <w:webHidden/>
              </w:rPr>
              <w:fldChar w:fldCharType="end"/>
            </w:r>
          </w:hyperlink>
        </w:p>
        <w:p w14:paraId="5ACD7F5E" w14:textId="593F02C5" w:rsidR="00D66729" w:rsidRDefault="00000000">
          <w:pPr>
            <w:pStyle w:val="TOC2"/>
            <w:tabs>
              <w:tab w:val="left" w:pos="2098"/>
              <w:tab w:val="right" w:leader="dot" w:pos="9011"/>
            </w:tabs>
            <w:rPr>
              <w:rFonts w:asciiTheme="minorHAnsi" w:eastAsiaTheme="minorEastAsia" w:hAnsiTheme="minorHAnsi" w:cstheme="minorBidi"/>
              <w:noProof/>
              <w:kern w:val="2"/>
              <w14:ligatures w14:val="standardContextual"/>
            </w:rPr>
          </w:pPr>
          <w:hyperlink w:anchor="_Toc167978375" w:history="1">
            <w:r w:rsidR="00D66729" w:rsidRPr="00CD5168">
              <w:rPr>
                <w:rStyle w:val="Hyperlink"/>
                <w:rFonts w:eastAsia="Calibri"/>
                <w:noProof/>
              </w:rPr>
              <w:t>6.2</w:t>
            </w:r>
            <w:r w:rsidR="00D66729">
              <w:rPr>
                <w:rFonts w:asciiTheme="minorHAnsi" w:eastAsiaTheme="minorEastAsia" w:hAnsiTheme="minorHAnsi" w:cstheme="minorBidi"/>
                <w:noProof/>
                <w:kern w:val="2"/>
                <w14:ligatures w14:val="standardContextual"/>
              </w:rPr>
              <w:tab/>
            </w:r>
            <w:r w:rsidR="00D66729" w:rsidRPr="00CD5168">
              <w:rPr>
                <w:rStyle w:val="Hyperlink"/>
                <w:rFonts w:eastAsia="Calibri"/>
                <w:noProof/>
              </w:rPr>
              <w:t>HA OFFERED BY SERVICES ON THE AZURE PLATFORM</w:t>
            </w:r>
            <w:r w:rsidR="00D66729">
              <w:rPr>
                <w:noProof/>
                <w:webHidden/>
              </w:rPr>
              <w:tab/>
            </w:r>
            <w:r w:rsidR="00D66729">
              <w:rPr>
                <w:noProof/>
                <w:webHidden/>
              </w:rPr>
              <w:fldChar w:fldCharType="begin"/>
            </w:r>
            <w:r w:rsidR="00D66729">
              <w:rPr>
                <w:noProof/>
                <w:webHidden/>
              </w:rPr>
              <w:instrText xml:space="preserve"> PAGEREF _Toc167978375 \h </w:instrText>
            </w:r>
            <w:r w:rsidR="00D66729">
              <w:rPr>
                <w:noProof/>
                <w:webHidden/>
              </w:rPr>
            </w:r>
            <w:r w:rsidR="00D66729">
              <w:rPr>
                <w:noProof/>
                <w:webHidden/>
              </w:rPr>
              <w:fldChar w:fldCharType="separate"/>
            </w:r>
            <w:r w:rsidR="00D66729">
              <w:rPr>
                <w:noProof/>
                <w:webHidden/>
              </w:rPr>
              <w:t>75</w:t>
            </w:r>
            <w:r w:rsidR="00D66729">
              <w:rPr>
                <w:noProof/>
                <w:webHidden/>
              </w:rPr>
              <w:fldChar w:fldCharType="end"/>
            </w:r>
          </w:hyperlink>
        </w:p>
        <w:p w14:paraId="189C3036" w14:textId="01ECD329" w:rsidR="00D66729" w:rsidRDefault="00000000">
          <w:pPr>
            <w:pStyle w:val="TOC2"/>
            <w:tabs>
              <w:tab w:val="left" w:pos="2098"/>
              <w:tab w:val="right" w:leader="dot" w:pos="9011"/>
            </w:tabs>
            <w:rPr>
              <w:rFonts w:asciiTheme="minorHAnsi" w:eastAsiaTheme="minorEastAsia" w:hAnsiTheme="minorHAnsi" w:cstheme="minorBidi"/>
              <w:noProof/>
              <w:kern w:val="2"/>
              <w14:ligatures w14:val="standardContextual"/>
            </w:rPr>
          </w:pPr>
          <w:hyperlink w:anchor="_Toc167978376" w:history="1">
            <w:r w:rsidR="00D66729" w:rsidRPr="00CD5168">
              <w:rPr>
                <w:rStyle w:val="Hyperlink"/>
                <w:noProof/>
              </w:rPr>
              <w:t>6.3</w:t>
            </w:r>
            <w:r w:rsidR="00D66729">
              <w:rPr>
                <w:rFonts w:asciiTheme="minorHAnsi" w:eastAsiaTheme="minorEastAsia" w:hAnsiTheme="minorHAnsi" w:cstheme="minorBidi"/>
                <w:noProof/>
                <w:kern w:val="2"/>
                <w14:ligatures w14:val="standardContextual"/>
              </w:rPr>
              <w:tab/>
            </w:r>
            <w:r w:rsidR="00D66729" w:rsidRPr="00CD5168">
              <w:rPr>
                <w:rStyle w:val="Hyperlink"/>
                <w:rFonts w:eastAsia="Calibri"/>
                <w:noProof/>
              </w:rPr>
              <w:t>APPROACH TO RESILIENCE</w:t>
            </w:r>
            <w:r w:rsidR="00D66729">
              <w:rPr>
                <w:noProof/>
                <w:webHidden/>
              </w:rPr>
              <w:tab/>
            </w:r>
            <w:r w:rsidR="00D66729">
              <w:rPr>
                <w:noProof/>
                <w:webHidden/>
              </w:rPr>
              <w:fldChar w:fldCharType="begin"/>
            </w:r>
            <w:r w:rsidR="00D66729">
              <w:rPr>
                <w:noProof/>
                <w:webHidden/>
              </w:rPr>
              <w:instrText xml:space="preserve"> PAGEREF _Toc167978376 \h </w:instrText>
            </w:r>
            <w:r w:rsidR="00D66729">
              <w:rPr>
                <w:noProof/>
                <w:webHidden/>
              </w:rPr>
            </w:r>
            <w:r w:rsidR="00D66729">
              <w:rPr>
                <w:noProof/>
                <w:webHidden/>
              </w:rPr>
              <w:fldChar w:fldCharType="separate"/>
            </w:r>
            <w:r w:rsidR="00D66729">
              <w:rPr>
                <w:noProof/>
                <w:webHidden/>
              </w:rPr>
              <w:t>77</w:t>
            </w:r>
            <w:r w:rsidR="00D66729">
              <w:rPr>
                <w:noProof/>
                <w:webHidden/>
              </w:rPr>
              <w:fldChar w:fldCharType="end"/>
            </w:r>
          </w:hyperlink>
        </w:p>
        <w:p w14:paraId="3AF25325" w14:textId="2518658C" w:rsidR="00D66729" w:rsidRDefault="00000000">
          <w:pPr>
            <w:pStyle w:val="TOC2"/>
            <w:tabs>
              <w:tab w:val="left" w:pos="2098"/>
              <w:tab w:val="right" w:leader="dot" w:pos="9011"/>
            </w:tabs>
            <w:rPr>
              <w:rFonts w:asciiTheme="minorHAnsi" w:eastAsiaTheme="minorEastAsia" w:hAnsiTheme="minorHAnsi" w:cstheme="minorBidi"/>
              <w:noProof/>
              <w:kern w:val="2"/>
              <w14:ligatures w14:val="standardContextual"/>
            </w:rPr>
          </w:pPr>
          <w:hyperlink w:anchor="_Toc167978377" w:history="1">
            <w:r w:rsidR="00D66729" w:rsidRPr="00CD5168">
              <w:rPr>
                <w:rStyle w:val="Hyperlink"/>
                <w:rFonts w:eastAsia="MS PGothic"/>
                <w:noProof/>
              </w:rPr>
              <w:t>6.4</w:t>
            </w:r>
            <w:r w:rsidR="00D66729">
              <w:rPr>
                <w:rFonts w:asciiTheme="minorHAnsi" w:eastAsiaTheme="minorEastAsia" w:hAnsiTheme="minorHAnsi" w:cstheme="minorBidi"/>
                <w:noProof/>
                <w:kern w:val="2"/>
                <w14:ligatures w14:val="standardContextual"/>
              </w:rPr>
              <w:tab/>
            </w:r>
            <w:r w:rsidR="00D66729" w:rsidRPr="00CD5168">
              <w:rPr>
                <w:rStyle w:val="Hyperlink"/>
                <w:rFonts w:eastAsia="MS PGothic"/>
                <w:noProof/>
              </w:rPr>
              <w:t>RETRIES TO THE CH FROM THE TRAFFIC MANAGEMENT GATEWAY</w:t>
            </w:r>
            <w:r w:rsidR="00D66729">
              <w:rPr>
                <w:noProof/>
                <w:webHidden/>
              </w:rPr>
              <w:tab/>
            </w:r>
            <w:r w:rsidR="00D66729">
              <w:rPr>
                <w:noProof/>
                <w:webHidden/>
              </w:rPr>
              <w:fldChar w:fldCharType="begin"/>
            </w:r>
            <w:r w:rsidR="00D66729">
              <w:rPr>
                <w:noProof/>
                <w:webHidden/>
              </w:rPr>
              <w:instrText xml:space="preserve"> PAGEREF _Toc167978377 \h </w:instrText>
            </w:r>
            <w:r w:rsidR="00D66729">
              <w:rPr>
                <w:noProof/>
                <w:webHidden/>
              </w:rPr>
            </w:r>
            <w:r w:rsidR="00D66729">
              <w:rPr>
                <w:noProof/>
                <w:webHidden/>
              </w:rPr>
              <w:fldChar w:fldCharType="separate"/>
            </w:r>
            <w:r w:rsidR="00D66729">
              <w:rPr>
                <w:noProof/>
                <w:webHidden/>
              </w:rPr>
              <w:t>78</w:t>
            </w:r>
            <w:r w:rsidR="00D66729">
              <w:rPr>
                <w:noProof/>
                <w:webHidden/>
              </w:rPr>
              <w:fldChar w:fldCharType="end"/>
            </w:r>
          </w:hyperlink>
        </w:p>
        <w:p w14:paraId="7D6C8FE0" w14:textId="5D5494FE" w:rsidR="00D66729" w:rsidRDefault="00000000">
          <w:pPr>
            <w:pStyle w:val="TOC2"/>
            <w:tabs>
              <w:tab w:val="left" w:pos="2098"/>
              <w:tab w:val="right" w:leader="dot" w:pos="9011"/>
            </w:tabs>
            <w:rPr>
              <w:rFonts w:asciiTheme="minorHAnsi" w:eastAsiaTheme="minorEastAsia" w:hAnsiTheme="minorHAnsi" w:cstheme="minorBidi"/>
              <w:noProof/>
              <w:kern w:val="2"/>
              <w14:ligatures w14:val="standardContextual"/>
            </w:rPr>
          </w:pPr>
          <w:hyperlink w:anchor="_Toc167978378" w:history="1">
            <w:r w:rsidR="00D66729" w:rsidRPr="00CD5168">
              <w:rPr>
                <w:rStyle w:val="Hyperlink"/>
                <w:rFonts w:eastAsia="MS PGothic"/>
                <w:noProof/>
              </w:rPr>
              <w:t>6.5</w:t>
            </w:r>
            <w:r w:rsidR="00D66729">
              <w:rPr>
                <w:rFonts w:asciiTheme="minorHAnsi" w:eastAsiaTheme="minorEastAsia" w:hAnsiTheme="minorHAnsi" w:cstheme="minorBidi"/>
                <w:noProof/>
                <w:kern w:val="2"/>
                <w14:ligatures w14:val="standardContextual"/>
              </w:rPr>
              <w:tab/>
            </w:r>
            <w:r w:rsidR="00D66729" w:rsidRPr="00CD5168">
              <w:rPr>
                <w:rStyle w:val="Hyperlink"/>
                <w:rFonts w:eastAsia="MS PGothic"/>
                <w:noProof/>
              </w:rPr>
              <w:t>STORE AND FORWARD</w:t>
            </w:r>
            <w:r w:rsidR="00D66729">
              <w:rPr>
                <w:noProof/>
                <w:webHidden/>
              </w:rPr>
              <w:tab/>
            </w:r>
            <w:r w:rsidR="00D66729">
              <w:rPr>
                <w:noProof/>
                <w:webHidden/>
              </w:rPr>
              <w:fldChar w:fldCharType="begin"/>
            </w:r>
            <w:r w:rsidR="00D66729">
              <w:rPr>
                <w:noProof/>
                <w:webHidden/>
              </w:rPr>
              <w:instrText xml:space="preserve"> PAGEREF _Toc167978378 \h </w:instrText>
            </w:r>
            <w:r w:rsidR="00D66729">
              <w:rPr>
                <w:noProof/>
                <w:webHidden/>
              </w:rPr>
            </w:r>
            <w:r w:rsidR="00D66729">
              <w:rPr>
                <w:noProof/>
                <w:webHidden/>
              </w:rPr>
              <w:fldChar w:fldCharType="separate"/>
            </w:r>
            <w:r w:rsidR="00D66729">
              <w:rPr>
                <w:noProof/>
                <w:webHidden/>
              </w:rPr>
              <w:t>78</w:t>
            </w:r>
            <w:r w:rsidR="00D66729">
              <w:rPr>
                <w:noProof/>
                <w:webHidden/>
              </w:rPr>
              <w:fldChar w:fldCharType="end"/>
            </w:r>
          </w:hyperlink>
        </w:p>
        <w:p w14:paraId="48D8719F" w14:textId="569DDB7D" w:rsidR="00D66729" w:rsidRDefault="00000000">
          <w:pPr>
            <w:pStyle w:val="TOC2"/>
            <w:tabs>
              <w:tab w:val="left" w:pos="2098"/>
              <w:tab w:val="right" w:leader="dot" w:pos="9011"/>
            </w:tabs>
            <w:rPr>
              <w:rFonts w:asciiTheme="minorHAnsi" w:eastAsiaTheme="minorEastAsia" w:hAnsiTheme="minorHAnsi" w:cstheme="minorBidi"/>
              <w:noProof/>
              <w:kern w:val="2"/>
              <w14:ligatures w14:val="standardContextual"/>
            </w:rPr>
          </w:pPr>
          <w:hyperlink w:anchor="_Toc167978379" w:history="1">
            <w:r w:rsidR="00D66729" w:rsidRPr="00CD5168">
              <w:rPr>
                <w:rStyle w:val="Hyperlink"/>
                <w:rFonts w:eastAsia="MS PGothic"/>
                <w:noProof/>
              </w:rPr>
              <w:t>6.6</w:t>
            </w:r>
            <w:r w:rsidR="00D66729">
              <w:rPr>
                <w:rFonts w:asciiTheme="minorHAnsi" w:eastAsiaTheme="minorEastAsia" w:hAnsiTheme="minorHAnsi" w:cstheme="minorBidi"/>
                <w:noProof/>
                <w:kern w:val="2"/>
                <w14:ligatures w14:val="standardContextual"/>
              </w:rPr>
              <w:tab/>
            </w:r>
            <w:r w:rsidR="00D66729" w:rsidRPr="00CD5168">
              <w:rPr>
                <w:rStyle w:val="Hyperlink"/>
                <w:rFonts w:eastAsia="MS PGothic"/>
                <w:noProof/>
              </w:rPr>
              <w:t>API PROCESSING</w:t>
            </w:r>
            <w:r w:rsidR="00D66729">
              <w:rPr>
                <w:noProof/>
                <w:webHidden/>
              </w:rPr>
              <w:tab/>
            </w:r>
            <w:r w:rsidR="00D66729">
              <w:rPr>
                <w:noProof/>
                <w:webHidden/>
              </w:rPr>
              <w:fldChar w:fldCharType="begin"/>
            </w:r>
            <w:r w:rsidR="00D66729">
              <w:rPr>
                <w:noProof/>
                <w:webHidden/>
              </w:rPr>
              <w:instrText xml:space="preserve"> PAGEREF _Toc167978379 \h </w:instrText>
            </w:r>
            <w:r w:rsidR="00D66729">
              <w:rPr>
                <w:noProof/>
                <w:webHidden/>
              </w:rPr>
            </w:r>
            <w:r w:rsidR="00D66729">
              <w:rPr>
                <w:noProof/>
                <w:webHidden/>
              </w:rPr>
              <w:fldChar w:fldCharType="separate"/>
            </w:r>
            <w:r w:rsidR="00D66729">
              <w:rPr>
                <w:noProof/>
                <w:webHidden/>
              </w:rPr>
              <w:t>79</w:t>
            </w:r>
            <w:r w:rsidR="00D66729">
              <w:rPr>
                <w:noProof/>
                <w:webHidden/>
              </w:rPr>
              <w:fldChar w:fldCharType="end"/>
            </w:r>
          </w:hyperlink>
        </w:p>
        <w:p w14:paraId="328BB428" w14:textId="7E631A4F" w:rsidR="00D66729" w:rsidRDefault="00000000">
          <w:pPr>
            <w:pStyle w:val="TOC2"/>
            <w:tabs>
              <w:tab w:val="left" w:pos="2098"/>
              <w:tab w:val="right" w:leader="dot" w:pos="9011"/>
            </w:tabs>
            <w:rPr>
              <w:rFonts w:asciiTheme="minorHAnsi" w:eastAsiaTheme="minorEastAsia" w:hAnsiTheme="minorHAnsi" w:cstheme="minorBidi"/>
              <w:noProof/>
              <w:kern w:val="2"/>
              <w14:ligatures w14:val="standardContextual"/>
            </w:rPr>
          </w:pPr>
          <w:hyperlink w:anchor="_Toc167978380" w:history="1">
            <w:r w:rsidR="00D66729" w:rsidRPr="00CD5168">
              <w:rPr>
                <w:rStyle w:val="Hyperlink"/>
                <w:rFonts w:eastAsia="MS PGothic"/>
                <w:noProof/>
              </w:rPr>
              <w:t>6.7</w:t>
            </w:r>
            <w:r w:rsidR="00D66729">
              <w:rPr>
                <w:rFonts w:asciiTheme="minorHAnsi" w:eastAsiaTheme="minorEastAsia" w:hAnsiTheme="minorHAnsi" w:cstheme="minorBidi"/>
                <w:noProof/>
                <w:kern w:val="2"/>
                <w14:ligatures w14:val="standardContextual"/>
              </w:rPr>
              <w:tab/>
            </w:r>
            <w:r w:rsidR="00D66729" w:rsidRPr="00CD5168">
              <w:rPr>
                <w:rStyle w:val="Hyperlink"/>
                <w:rFonts w:eastAsia="MS PGothic"/>
                <w:noProof/>
              </w:rPr>
              <w:t>RESILIENCE BASED TESTING</w:t>
            </w:r>
            <w:r w:rsidR="00D66729">
              <w:rPr>
                <w:noProof/>
                <w:webHidden/>
              </w:rPr>
              <w:tab/>
            </w:r>
            <w:r w:rsidR="00D66729">
              <w:rPr>
                <w:noProof/>
                <w:webHidden/>
              </w:rPr>
              <w:fldChar w:fldCharType="begin"/>
            </w:r>
            <w:r w:rsidR="00D66729">
              <w:rPr>
                <w:noProof/>
                <w:webHidden/>
              </w:rPr>
              <w:instrText xml:space="preserve"> PAGEREF _Toc167978380 \h </w:instrText>
            </w:r>
            <w:r w:rsidR="00D66729">
              <w:rPr>
                <w:noProof/>
                <w:webHidden/>
              </w:rPr>
            </w:r>
            <w:r w:rsidR="00D66729">
              <w:rPr>
                <w:noProof/>
                <w:webHidden/>
              </w:rPr>
              <w:fldChar w:fldCharType="separate"/>
            </w:r>
            <w:r w:rsidR="00D66729">
              <w:rPr>
                <w:noProof/>
                <w:webHidden/>
              </w:rPr>
              <w:t>79</w:t>
            </w:r>
            <w:r w:rsidR="00D66729">
              <w:rPr>
                <w:noProof/>
                <w:webHidden/>
              </w:rPr>
              <w:fldChar w:fldCharType="end"/>
            </w:r>
          </w:hyperlink>
        </w:p>
        <w:p w14:paraId="348B42BD" w14:textId="60145A52" w:rsidR="00D66729" w:rsidRDefault="00000000">
          <w:pPr>
            <w:pStyle w:val="TOC2"/>
            <w:tabs>
              <w:tab w:val="left" w:pos="2098"/>
              <w:tab w:val="right" w:leader="dot" w:pos="9011"/>
            </w:tabs>
            <w:rPr>
              <w:rFonts w:asciiTheme="minorHAnsi" w:eastAsiaTheme="minorEastAsia" w:hAnsiTheme="minorHAnsi" w:cstheme="minorBidi"/>
              <w:noProof/>
              <w:kern w:val="2"/>
              <w14:ligatures w14:val="standardContextual"/>
            </w:rPr>
          </w:pPr>
          <w:hyperlink w:anchor="_Toc167978381" w:history="1">
            <w:r w:rsidR="00D66729" w:rsidRPr="00CD5168">
              <w:rPr>
                <w:rStyle w:val="Hyperlink"/>
                <w:rFonts w:eastAsia="MS PGothic"/>
                <w:noProof/>
              </w:rPr>
              <w:t>6.8</w:t>
            </w:r>
            <w:r w:rsidR="00D66729">
              <w:rPr>
                <w:rFonts w:asciiTheme="minorHAnsi" w:eastAsiaTheme="minorEastAsia" w:hAnsiTheme="minorHAnsi" w:cstheme="minorBidi"/>
                <w:noProof/>
                <w:kern w:val="2"/>
                <w14:ligatures w14:val="standardContextual"/>
              </w:rPr>
              <w:tab/>
            </w:r>
            <w:r w:rsidR="00D66729" w:rsidRPr="00CD5168">
              <w:rPr>
                <w:rStyle w:val="Hyperlink"/>
                <w:rFonts w:eastAsia="MS PGothic"/>
                <w:noProof/>
              </w:rPr>
              <w:t>DEPLOYMENT</w:t>
            </w:r>
            <w:r w:rsidR="00D66729">
              <w:rPr>
                <w:noProof/>
                <w:webHidden/>
              </w:rPr>
              <w:tab/>
            </w:r>
            <w:r w:rsidR="00D66729">
              <w:rPr>
                <w:noProof/>
                <w:webHidden/>
              </w:rPr>
              <w:fldChar w:fldCharType="begin"/>
            </w:r>
            <w:r w:rsidR="00D66729">
              <w:rPr>
                <w:noProof/>
                <w:webHidden/>
              </w:rPr>
              <w:instrText xml:space="preserve"> PAGEREF _Toc167978381 \h </w:instrText>
            </w:r>
            <w:r w:rsidR="00D66729">
              <w:rPr>
                <w:noProof/>
                <w:webHidden/>
              </w:rPr>
            </w:r>
            <w:r w:rsidR="00D66729">
              <w:rPr>
                <w:noProof/>
                <w:webHidden/>
              </w:rPr>
              <w:fldChar w:fldCharType="separate"/>
            </w:r>
            <w:r w:rsidR="00D66729">
              <w:rPr>
                <w:noProof/>
                <w:webHidden/>
              </w:rPr>
              <w:t>79</w:t>
            </w:r>
            <w:r w:rsidR="00D66729">
              <w:rPr>
                <w:noProof/>
                <w:webHidden/>
              </w:rPr>
              <w:fldChar w:fldCharType="end"/>
            </w:r>
          </w:hyperlink>
        </w:p>
        <w:p w14:paraId="5D8C2F30" w14:textId="2304ED5C" w:rsidR="00D66729" w:rsidRDefault="00000000">
          <w:pPr>
            <w:pStyle w:val="TOC2"/>
            <w:tabs>
              <w:tab w:val="left" w:pos="2098"/>
              <w:tab w:val="right" w:leader="dot" w:pos="9011"/>
            </w:tabs>
            <w:rPr>
              <w:rFonts w:asciiTheme="minorHAnsi" w:eastAsiaTheme="minorEastAsia" w:hAnsiTheme="minorHAnsi" w:cstheme="minorBidi"/>
              <w:noProof/>
              <w:kern w:val="2"/>
              <w14:ligatures w14:val="standardContextual"/>
            </w:rPr>
          </w:pPr>
          <w:hyperlink w:anchor="_Toc167978382" w:history="1">
            <w:r w:rsidR="00D66729" w:rsidRPr="00CD5168">
              <w:rPr>
                <w:rStyle w:val="Hyperlink"/>
                <w:rFonts w:eastAsia="MS PGothic"/>
                <w:noProof/>
              </w:rPr>
              <w:t>6.9</w:t>
            </w:r>
            <w:r w:rsidR="00D66729">
              <w:rPr>
                <w:rFonts w:asciiTheme="minorHAnsi" w:eastAsiaTheme="minorEastAsia" w:hAnsiTheme="minorHAnsi" w:cstheme="minorBidi"/>
                <w:noProof/>
                <w:kern w:val="2"/>
                <w14:ligatures w14:val="standardContextual"/>
              </w:rPr>
              <w:tab/>
            </w:r>
            <w:r w:rsidR="00D66729" w:rsidRPr="00CD5168">
              <w:rPr>
                <w:rStyle w:val="Hyperlink"/>
                <w:rFonts w:eastAsia="MS PGothic"/>
                <w:noProof/>
              </w:rPr>
              <w:t>MONITOR</w:t>
            </w:r>
            <w:r w:rsidR="00D66729">
              <w:rPr>
                <w:noProof/>
                <w:webHidden/>
              </w:rPr>
              <w:tab/>
            </w:r>
            <w:r w:rsidR="00D66729">
              <w:rPr>
                <w:noProof/>
                <w:webHidden/>
              </w:rPr>
              <w:fldChar w:fldCharType="begin"/>
            </w:r>
            <w:r w:rsidR="00D66729">
              <w:rPr>
                <w:noProof/>
                <w:webHidden/>
              </w:rPr>
              <w:instrText xml:space="preserve"> PAGEREF _Toc167978382 \h </w:instrText>
            </w:r>
            <w:r w:rsidR="00D66729">
              <w:rPr>
                <w:noProof/>
                <w:webHidden/>
              </w:rPr>
            </w:r>
            <w:r w:rsidR="00D66729">
              <w:rPr>
                <w:noProof/>
                <w:webHidden/>
              </w:rPr>
              <w:fldChar w:fldCharType="separate"/>
            </w:r>
            <w:r w:rsidR="00D66729">
              <w:rPr>
                <w:noProof/>
                <w:webHidden/>
              </w:rPr>
              <w:t>79</w:t>
            </w:r>
            <w:r w:rsidR="00D66729">
              <w:rPr>
                <w:noProof/>
                <w:webHidden/>
              </w:rPr>
              <w:fldChar w:fldCharType="end"/>
            </w:r>
          </w:hyperlink>
        </w:p>
        <w:p w14:paraId="65FB3F2B" w14:textId="43FB47BC" w:rsidR="00D66729" w:rsidRDefault="00000000">
          <w:pPr>
            <w:pStyle w:val="TOC2"/>
            <w:tabs>
              <w:tab w:val="left" w:pos="2098"/>
              <w:tab w:val="right" w:leader="dot" w:pos="9011"/>
            </w:tabs>
            <w:rPr>
              <w:rFonts w:asciiTheme="minorHAnsi" w:eastAsiaTheme="minorEastAsia" w:hAnsiTheme="minorHAnsi" w:cstheme="minorBidi"/>
              <w:noProof/>
              <w:kern w:val="2"/>
              <w14:ligatures w14:val="standardContextual"/>
            </w:rPr>
          </w:pPr>
          <w:hyperlink w:anchor="_Toc167978383" w:history="1">
            <w:r w:rsidR="00D66729" w:rsidRPr="00CD5168">
              <w:rPr>
                <w:rStyle w:val="Hyperlink"/>
                <w:rFonts w:eastAsia="MS PGothic"/>
                <w:noProof/>
              </w:rPr>
              <w:t>6.10</w:t>
            </w:r>
            <w:r w:rsidR="00D66729">
              <w:rPr>
                <w:rFonts w:asciiTheme="minorHAnsi" w:eastAsiaTheme="minorEastAsia" w:hAnsiTheme="minorHAnsi" w:cstheme="minorBidi"/>
                <w:noProof/>
                <w:kern w:val="2"/>
                <w14:ligatures w14:val="standardContextual"/>
              </w:rPr>
              <w:tab/>
            </w:r>
            <w:r w:rsidR="00D66729" w:rsidRPr="00CD5168">
              <w:rPr>
                <w:rStyle w:val="Hyperlink"/>
                <w:rFonts w:eastAsia="MS PGothic"/>
                <w:noProof/>
              </w:rPr>
              <w:t>AZURE CLOUD INTERCONNECT</w:t>
            </w:r>
            <w:r w:rsidR="00D66729">
              <w:rPr>
                <w:noProof/>
                <w:webHidden/>
              </w:rPr>
              <w:tab/>
            </w:r>
            <w:r w:rsidR="00D66729">
              <w:rPr>
                <w:noProof/>
                <w:webHidden/>
              </w:rPr>
              <w:fldChar w:fldCharType="begin"/>
            </w:r>
            <w:r w:rsidR="00D66729">
              <w:rPr>
                <w:noProof/>
                <w:webHidden/>
              </w:rPr>
              <w:instrText xml:space="preserve"> PAGEREF _Toc167978383 \h </w:instrText>
            </w:r>
            <w:r w:rsidR="00D66729">
              <w:rPr>
                <w:noProof/>
                <w:webHidden/>
              </w:rPr>
            </w:r>
            <w:r w:rsidR="00D66729">
              <w:rPr>
                <w:noProof/>
                <w:webHidden/>
              </w:rPr>
              <w:fldChar w:fldCharType="separate"/>
            </w:r>
            <w:r w:rsidR="00D66729">
              <w:rPr>
                <w:noProof/>
                <w:webHidden/>
              </w:rPr>
              <w:t>79</w:t>
            </w:r>
            <w:r w:rsidR="00D66729">
              <w:rPr>
                <w:noProof/>
                <w:webHidden/>
              </w:rPr>
              <w:fldChar w:fldCharType="end"/>
            </w:r>
          </w:hyperlink>
        </w:p>
        <w:p w14:paraId="72B342B0" w14:textId="383913A5" w:rsidR="00D66729" w:rsidRDefault="00000000">
          <w:pPr>
            <w:pStyle w:val="TOC1"/>
            <w:rPr>
              <w:rFonts w:asciiTheme="minorHAnsi" w:eastAsiaTheme="minorEastAsia" w:hAnsiTheme="minorHAnsi" w:cstheme="minorBidi"/>
              <w:noProof/>
              <w:kern w:val="2"/>
              <w14:ligatures w14:val="standardContextual"/>
            </w:rPr>
          </w:pPr>
          <w:hyperlink w:anchor="_Toc167978384" w:history="1">
            <w:r w:rsidR="00D66729" w:rsidRPr="00CD5168">
              <w:rPr>
                <w:rStyle w:val="Hyperlink"/>
                <w:rFonts w:eastAsia="Calibri"/>
                <w:noProof/>
              </w:rPr>
              <w:t>7.</w:t>
            </w:r>
            <w:r w:rsidR="00D66729">
              <w:rPr>
                <w:rFonts w:asciiTheme="minorHAnsi" w:eastAsiaTheme="minorEastAsia" w:hAnsiTheme="minorHAnsi" w:cstheme="minorBidi"/>
                <w:noProof/>
                <w:kern w:val="2"/>
                <w14:ligatures w14:val="standardContextual"/>
              </w:rPr>
              <w:tab/>
            </w:r>
            <w:r w:rsidR="00D66729" w:rsidRPr="00CD5168">
              <w:rPr>
                <w:rStyle w:val="Hyperlink"/>
                <w:rFonts w:eastAsia="Calibri"/>
                <w:noProof/>
              </w:rPr>
              <w:t>ENVIRONMENTS</w:t>
            </w:r>
            <w:r w:rsidR="00D66729">
              <w:rPr>
                <w:noProof/>
                <w:webHidden/>
              </w:rPr>
              <w:tab/>
            </w:r>
            <w:r w:rsidR="00D66729">
              <w:rPr>
                <w:noProof/>
                <w:webHidden/>
              </w:rPr>
              <w:fldChar w:fldCharType="begin"/>
            </w:r>
            <w:r w:rsidR="00D66729">
              <w:rPr>
                <w:noProof/>
                <w:webHidden/>
              </w:rPr>
              <w:instrText xml:space="preserve"> PAGEREF _Toc167978384 \h </w:instrText>
            </w:r>
            <w:r w:rsidR="00D66729">
              <w:rPr>
                <w:noProof/>
                <w:webHidden/>
              </w:rPr>
            </w:r>
            <w:r w:rsidR="00D66729">
              <w:rPr>
                <w:noProof/>
                <w:webHidden/>
              </w:rPr>
              <w:fldChar w:fldCharType="separate"/>
            </w:r>
            <w:r w:rsidR="00D66729">
              <w:rPr>
                <w:noProof/>
                <w:webHidden/>
              </w:rPr>
              <w:t>81</w:t>
            </w:r>
            <w:r w:rsidR="00D66729">
              <w:rPr>
                <w:noProof/>
                <w:webHidden/>
              </w:rPr>
              <w:fldChar w:fldCharType="end"/>
            </w:r>
          </w:hyperlink>
        </w:p>
        <w:p w14:paraId="6212539F" w14:textId="3A69C128" w:rsidR="00D66729" w:rsidRDefault="00000000">
          <w:pPr>
            <w:pStyle w:val="TOC2"/>
            <w:tabs>
              <w:tab w:val="left" w:pos="2098"/>
              <w:tab w:val="right" w:leader="dot" w:pos="9011"/>
            </w:tabs>
            <w:rPr>
              <w:rFonts w:asciiTheme="minorHAnsi" w:eastAsiaTheme="minorEastAsia" w:hAnsiTheme="minorHAnsi" w:cstheme="minorBidi"/>
              <w:noProof/>
              <w:kern w:val="2"/>
              <w14:ligatures w14:val="standardContextual"/>
            </w:rPr>
          </w:pPr>
          <w:hyperlink w:anchor="_Toc167978385" w:history="1">
            <w:r w:rsidR="00D66729" w:rsidRPr="00CD5168">
              <w:rPr>
                <w:rStyle w:val="Hyperlink"/>
                <w:rFonts w:eastAsia="Calibri"/>
                <w:noProof/>
              </w:rPr>
              <w:t>7.1</w:t>
            </w:r>
            <w:r w:rsidR="00D66729">
              <w:rPr>
                <w:rFonts w:asciiTheme="minorHAnsi" w:eastAsiaTheme="minorEastAsia" w:hAnsiTheme="minorHAnsi" w:cstheme="minorBidi"/>
                <w:noProof/>
                <w:kern w:val="2"/>
                <w14:ligatures w14:val="standardContextual"/>
              </w:rPr>
              <w:tab/>
            </w:r>
            <w:r w:rsidR="00D66729" w:rsidRPr="00CD5168">
              <w:rPr>
                <w:rStyle w:val="Hyperlink"/>
                <w:rFonts w:eastAsia="Calibri"/>
                <w:noProof/>
              </w:rPr>
              <w:t>STRATEGY</w:t>
            </w:r>
            <w:r w:rsidR="00D66729">
              <w:rPr>
                <w:noProof/>
                <w:webHidden/>
              </w:rPr>
              <w:tab/>
            </w:r>
            <w:r w:rsidR="00D66729">
              <w:rPr>
                <w:noProof/>
                <w:webHidden/>
              </w:rPr>
              <w:fldChar w:fldCharType="begin"/>
            </w:r>
            <w:r w:rsidR="00D66729">
              <w:rPr>
                <w:noProof/>
                <w:webHidden/>
              </w:rPr>
              <w:instrText xml:space="preserve"> PAGEREF _Toc167978385 \h </w:instrText>
            </w:r>
            <w:r w:rsidR="00D66729">
              <w:rPr>
                <w:noProof/>
                <w:webHidden/>
              </w:rPr>
            </w:r>
            <w:r w:rsidR="00D66729">
              <w:rPr>
                <w:noProof/>
                <w:webHidden/>
              </w:rPr>
              <w:fldChar w:fldCharType="separate"/>
            </w:r>
            <w:r w:rsidR="00D66729">
              <w:rPr>
                <w:noProof/>
                <w:webHidden/>
              </w:rPr>
              <w:t>82</w:t>
            </w:r>
            <w:r w:rsidR="00D66729">
              <w:rPr>
                <w:noProof/>
                <w:webHidden/>
              </w:rPr>
              <w:fldChar w:fldCharType="end"/>
            </w:r>
          </w:hyperlink>
        </w:p>
        <w:p w14:paraId="741ED400" w14:textId="62883DEC" w:rsidR="00D66729" w:rsidRDefault="00000000">
          <w:pPr>
            <w:pStyle w:val="TOC2"/>
            <w:tabs>
              <w:tab w:val="left" w:pos="2098"/>
              <w:tab w:val="right" w:leader="dot" w:pos="9011"/>
            </w:tabs>
            <w:rPr>
              <w:rFonts w:asciiTheme="minorHAnsi" w:eastAsiaTheme="minorEastAsia" w:hAnsiTheme="minorHAnsi" w:cstheme="minorBidi"/>
              <w:noProof/>
              <w:kern w:val="2"/>
              <w14:ligatures w14:val="standardContextual"/>
            </w:rPr>
          </w:pPr>
          <w:hyperlink w:anchor="_Toc167978386" w:history="1">
            <w:r w:rsidR="00D66729" w:rsidRPr="00CD5168">
              <w:rPr>
                <w:rStyle w:val="Hyperlink"/>
                <w:rFonts w:eastAsia="Calibri"/>
                <w:noProof/>
              </w:rPr>
              <w:t>7.2</w:t>
            </w:r>
            <w:r w:rsidR="00D66729">
              <w:rPr>
                <w:rFonts w:asciiTheme="minorHAnsi" w:eastAsiaTheme="minorEastAsia" w:hAnsiTheme="minorHAnsi" w:cstheme="minorBidi"/>
                <w:noProof/>
                <w:kern w:val="2"/>
                <w14:ligatures w14:val="standardContextual"/>
              </w:rPr>
              <w:tab/>
            </w:r>
            <w:r w:rsidR="00D66729" w:rsidRPr="00CD5168">
              <w:rPr>
                <w:rStyle w:val="Hyperlink"/>
                <w:rFonts w:eastAsia="Calibri"/>
                <w:noProof/>
              </w:rPr>
              <w:t>ON CLOUD</w:t>
            </w:r>
            <w:r w:rsidR="00D66729">
              <w:rPr>
                <w:noProof/>
                <w:webHidden/>
              </w:rPr>
              <w:tab/>
            </w:r>
            <w:r w:rsidR="00D66729">
              <w:rPr>
                <w:noProof/>
                <w:webHidden/>
              </w:rPr>
              <w:fldChar w:fldCharType="begin"/>
            </w:r>
            <w:r w:rsidR="00D66729">
              <w:rPr>
                <w:noProof/>
                <w:webHidden/>
              </w:rPr>
              <w:instrText xml:space="preserve"> PAGEREF _Toc167978386 \h </w:instrText>
            </w:r>
            <w:r w:rsidR="00D66729">
              <w:rPr>
                <w:noProof/>
                <w:webHidden/>
              </w:rPr>
            </w:r>
            <w:r w:rsidR="00D66729">
              <w:rPr>
                <w:noProof/>
                <w:webHidden/>
              </w:rPr>
              <w:fldChar w:fldCharType="separate"/>
            </w:r>
            <w:r w:rsidR="00D66729">
              <w:rPr>
                <w:noProof/>
                <w:webHidden/>
              </w:rPr>
              <w:t>84</w:t>
            </w:r>
            <w:r w:rsidR="00D66729">
              <w:rPr>
                <w:noProof/>
                <w:webHidden/>
              </w:rPr>
              <w:fldChar w:fldCharType="end"/>
            </w:r>
          </w:hyperlink>
        </w:p>
        <w:p w14:paraId="5DB7EAA6" w14:textId="69BEA298"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387" w:history="1">
            <w:r w:rsidR="00D66729" w:rsidRPr="00CD5168">
              <w:rPr>
                <w:rStyle w:val="Hyperlink"/>
                <w:noProof/>
                <w14:scene3d>
                  <w14:camera w14:prst="orthographicFront"/>
                  <w14:lightRig w14:rig="threePt" w14:dir="t">
                    <w14:rot w14:lat="0" w14:lon="0" w14:rev="0"/>
                  </w14:lightRig>
                </w14:scene3d>
              </w:rPr>
              <w:t>7.2.1</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THE AZURE PLATFORM AND SERVICES</w:t>
            </w:r>
            <w:r w:rsidR="00D66729">
              <w:rPr>
                <w:noProof/>
                <w:webHidden/>
              </w:rPr>
              <w:tab/>
            </w:r>
            <w:r w:rsidR="00D66729">
              <w:rPr>
                <w:noProof/>
                <w:webHidden/>
              </w:rPr>
              <w:fldChar w:fldCharType="begin"/>
            </w:r>
            <w:r w:rsidR="00D66729">
              <w:rPr>
                <w:noProof/>
                <w:webHidden/>
              </w:rPr>
              <w:instrText xml:space="preserve"> PAGEREF _Toc167978387 \h </w:instrText>
            </w:r>
            <w:r w:rsidR="00D66729">
              <w:rPr>
                <w:noProof/>
                <w:webHidden/>
              </w:rPr>
            </w:r>
            <w:r w:rsidR="00D66729">
              <w:rPr>
                <w:noProof/>
                <w:webHidden/>
              </w:rPr>
              <w:fldChar w:fldCharType="separate"/>
            </w:r>
            <w:r w:rsidR="00D66729">
              <w:rPr>
                <w:noProof/>
                <w:webHidden/>
              </w:rPr>
              <w:t>84</w:t>
            </w:r>
            <w:r w:rsidR="00D66729">
              <w:rPr>
                <w:noProof/>
                <w:webHidden/>
              </w:rPr>
              <w:fldChar w:fldCharType="end"/>
            </w:r>
          </w:hyperlink>
        </w:p>
        <w:p w14:paraId="73B1DCA9" w14:textId="68E60218"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388" w:history="1">
            <w:r w:rsidR="00D66729" w:rsidRPr="00CD5168">
              <w:rPr>
                <w:rStyle w:val="Hyperlink"/>
                <w:noProof/>
                <w14:scene3d>
                  <w14:camera w14:prst="orthographicFront"/>
                  <w14:lightRig w14:rig="threePt" w14:dir="t">
                    <w14:rot w14:lat="0" w14:lon="0" w14:rev="0"/>
                  </w14:lightRig>
                </w14:scene3d>
              </w:rPr>
              <w:t>7.2.2</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DESIGN PHASE CONSIDERATIONS</w:t>
            </w:r>
            <w:r w:rsidR="00D66729">
              <w:rPr>
                <w:noProof/>
                <w:webHidden/>
              </w:rPr>
              <w:tab/>
            </w:r>
            <w:r w:rsidR="00D66729">
              <w:rPr>
                <w:noProof/>
                <w:webHidden/>
              </w:rPr>
              <w:fldChar w:fldCharType="begin"/>
            </w:r>
            <w:r w:rsidR="00D66729">
              <w:rPr>
                <w:noProof/>
                <w:webHidden/>
              </w:rPr>
              <w:instrText xml:space="preserve"> PAGEREF _Toc167978388 \h </w:instrText>
            </w:r>
            <w:r w:rsidR="00D66729">
              <w:rPr>
                <w:noProof/>
                <w:webHidden/>
              </w:rPr>
            </w:r>
            <w:r w:rsidR="00D66729">
              <w:rPr>
                <w:noProof/>
                <w:webHidden/>
              </w:rPr>
              <w:fldChar w:fldCharType="separate"/>
            </w:r>
            <w:r w:rsidR="00D66729">
              <w:rPr>
                <w:noProof/>
                <w:webHidden/>
              </w:rPr>
              <w:t>84</w:t>
            </w:r>
            <w:r w:rsidR="00D66729">
              <w:rPr>
                <w:noProof/>
                <w:webHidden/>
              </w:rPr>
              <w:fldChar w:fldCharType="end"/>
            </w:r>
          </w:hyperlink>
        </w:p>
        <w:p w14:paraId="096B30FD" w14:textId="7B28084D"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389" w:history="1">
            <w:r w:rsidR="00D66729" w:rsidRPr="00CD5168">
              <w:rPr>
                <w:rStyle w:val="Hyperlink"/>
                <w:noProof/>
                <w14:scene3d>
                  <w14:camera w14:prst="orthographicFront"/>
                  <w14:lightRig w14:rig="threePt" w14:dir="t">
                    <w14:rot w14:lat="0" w14:lon="0" w14:rev="0"/>
                  </w14:lightRig>
                </w14:scene3d>
              </w:rPr>
              <w:t>7.2.3</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DATABASE DESIGN CONSIDERATIONS</w:t>
            </w:r>
            <w:r w:rsidR="00D66729">
              <w:rPr>
                <w:noProof/>
                <w:webHidden/>
              </w:rPr>
              <w:tab/>
            </w:r>
            <w:r w:rsidR="00D66729">
              <w:rPr>
                <w:noProof/>
                <w:webHidden/>
              </w:rPr>
              <w:fldChar w:fldCharType="begin"/>
            </w:r>
            <w:r w:rsidR="00D66729">
              <w:rPr>
                <w:noProof/>
                <w:webHidden/>
              </w:rPr>
              <w:instrText xml:space="preserve"> PAGEREF _Toc167978389 \h </w:instrText>
            </w:r>
            <w:r w:rsidR="00D66729">
              <w:rPr>
                <w:noProof/>
                <w:webHidden/>
              </w:rPr>
            </w:r>
            <w:r w:rsidR="00D66729">
              <w:rPr>
                <w:noProof/>
                <w:webHidden/>
              </w:rPr>
              <w:fldChar w:fldCharType="separate"/>
            </w:r>
            <w:r w:rsidR="00D66729">
              <w:rPr>
                <w:noProof/>
                <w:webHidden/>
              </w:rPr>
              <w:t>85</w:t>
            </w:r>
            <w:r w:rsidR="00D66729">
              <w:rPr>
                <w:noProof/>
                <w:webHidden/>
              </w:rPr>
              <w:fldChar w:fldCharType="end"/>
            </w:r>
          </w:hyperlink>
        </w:p>
        <w:p w14:paraId="70431B78" w14:textId="0B0F72B9"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390" w:history="1">
            <w:r w:rsidR="00D66729" w:rsidRPr="00CD5168">
              <w:rPr>
                <w:rStyle w:val="Hyperlink"/>
                <w:noProof/>
                <w14:scene3d>
                  <w14:camera w14:prst="orthographicFront"/>
                  <w14:lightRig w14:rig="threePt" w14:dir="t">
                    <w14:rot w14:lat="0" w14:lon="0" w14:rev="0"/>
                  </w14:lightRig>
                </w14:scene3d>
              </w:rPr>
              <w:t>7.2.4</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IMPLEMENTATION CONSIDERATIONS</w:t>
            </w:r>
            <w:r w:rsidR="00D66729">
              <w:rPr>
                <w:noProof/>
                <w:webHidden/>
              </w:rPr>
              <w:tab/>
            </w:r>
            <w:r w:rsidR="00D66729">
              <w:rPr>
                <w:noProof/>
                <w:webHidden/>
              </w:rPr>
              <w:fldChar w:fldCharType="begin"/>
            </w:r>
            <w:r w:rsidR="00D66729">
              <w:rPr>
                <w:noProof/>
                <w:webHidden/>
              </w:rPr>
              <w:instrText xml:space="preserve"> PAGEREF _Toc167978390 \h </w:instrText>
            </w:r>
            <w:r w:rsidR="00D66729">
              <w:rPr>
                <w:noProof/>
                <w:webHidden/>
              </w:rPr>
            </w:r>
            <w:r w:rsidR="00D66729">
              <w:rPr>
                <w:noProof/>
                <w:webHidden/>
              </w:rPr>
              <w:fldChar w:fldCharType="separate"/>
            </w:r>
            <w:r w:rsidR="00D66729">
              <w:rPr>
                <w:noProof/>
                <w:webHidden/>
              </w:rPr>
              <w:t>85</w:t>
            </w:r>
            <w:r w:rsidR="00D66729">
              <w:rPr>
                <w:noProof/>
                <w:webHidden/>
              </w:rPr>
              <w:fldChar w:fldCharType="end"/>
            </w:r>
          </w:hyperlink>
        </w:p>
        <w:p w14:paraId="5981C852" w14:textId="59F35888" w:rsidR="00D66729" w:rsidRDefault="00000000">
          <w:pPr>
            <w:pStyle w:val="TOC1"/>
            <w:rPr>
              <w:rFonts w:asciiTheme="minorHAnsi" w:eastAsiaTheme="minorEastAsia" w:hAnsiTheme="minorHAnsi" w:cstheme="minorBidi"/>
              <w:noProof/>
              <w:kern w:val="2"/>
              <w14:ligatures w14:val="standardContextual"/>
            </w:rPr>
          </w:pPr>
          <w:hyperlink w:anchor="_Toc167978391" w:history="1">
            <w:r w:rsidR="00D66729" w:rsidRPr="00CD5168">
              <w:rPr>
                <w:rStyle w:val="Hyperlink"/>
                <w:noProof/>
              </w:rPr>
              <w:t>8.</w:t>
            </w:r>
            <w:r w:rsidR="00D66729">
              <w:rPr>
                <w:rFonts w:asciiTheme="minorHAnsi" w:eastAsiaTheme="minorEastAsia" w:hAnsiTheme="minorHAnsi" w:cstheme="minorBidi"/>
                <w:noProof/>
                <w:kern w:val="2"/>
                <w14:ligatures w14:val="standardContextual"/>
              </w:rPr>
              <w:tab/>
            </w:r>
            <w:r w:rsidR="00D66729" w:rsidRPr="00CD5168">
              <w:rPr>
                <w:rStyle w:val="Hyperlink"/>
                <w:noProof/>
              </w:rPr>
              <w:t>DCC PARTIES</w:t>
            </w:r>
            <w:r w:rsidR="00D66729">
              <w:rPr>
                <w:noProof/>
                <w:webHidden/>
              </w:rPr>
              <w:tab/>
            </w:r>
            <w:r w:rsidR="00D66729">
              <w:rPr>
                <w:noProof/>
                <w:webHidden/>
              </w:rPr>
              <w:fldChar w:fldCharType="begin"/>
            </w:r>
            <w:r w:rsidR="00D66729">
              <w:rPr>
                <w:noProof/>
                <w:webHidden/>
              </w:rPr>
              <w:instrText xml:space="preserve"> PAGEREF _Toc167978391 \h </w:instrText>
            </w:r>
            <w:r w:rsidR="00D66729">
              <w:rPr>
                <w:noProof/>
                <w:webHidden/>
              </w:rPr>
            </w:r>
            <w:r w:rsidR="00D66729">
              <w:rPr>
                <w:noProof/>
                <w:webHidden/>
              </w:rPr>
              <w:fldChar w:fldCharType="separate"/>
            </w:r>
            <w:r w:rsidR="00D66729">
              <w:rPr>
                <w:noProof/>
                <w:webHidden/>
              </w:rPr>
              <w:t>87</w:t>
            </w:r>
            <w:r w:rsidR="00D66729">
              <w:rPr>
                <w:noProof/>
                <w:webHidden/>
              </w:rPr>
              <w:fldChar w:fldCharType="end"/>
            </w:r>
          </w:hyperlink>
        </w:p>
        <w:p w14:paraId="62EEEA0C" w14:textId="2DC3958F"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392" w:history="1">
            <w:r w:rsidR="00D66729" w:rsidRPr="00CD5168">
              <w:rPr>
                <w:rStyle w:val="Hyperlink"/>
                <w:noProof/>
                <w14:scene3d>
                  <w14:camera w14:prst="orthographicFront"/>
                  <w14:lightRig w14:rig="threePt" w14:dir="t">
                    <w14:rot w14:lat="0" w14:lon="0" w14:rev="0"/>
                  </w14:lightRig>
                </w14:scene3d>
              </w:rPr>
              <w:t>8.1.1</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(DSP) DCC SM WAN GATEWAY</w:t>
            </w:r>
            <w:r w:rsidR="00D66729">
              <w:rPr>
                <w:noProof/>
                <w:webHidden/>
              </w:rPr>
              <w:tab/>
            </w:r>
            <w:r w:rsidR="00D66729">
              <w:rPr>
                <w:noProof/>
                <w:webHidden/>
              </w:rPr>
              <w:fldChar w:fldCharType="begin"/>
            </w:r>
            <w:r w:rsidR="00D66729">
              <w:rPr>
                <w:noProof/>
                <w:webHidden/>
              </w:rPr>
              <w:instrText xml:space="preserve"> PAGEREF _Toc167978392 \h </w:instrText>
            </w:r>
            <w:r w:rsidR="00D66729">
              <w:rPr>
                <w:noProof/>
                <w:webHidden/>
              </w:rPr>
            </w:r>
            <w:r w:rsidR="00D66729">
              <w:rPr>
                <w:noProof/>
                <w:webHidden/>
              </w:rPr>
              <w:fldChar w:fldCharType="separate"/>
            </w:r>
            <w:r w:rsidR="00D66729">
              <w:rPr>
                <w:noProof/>
                <w:webHidden/>
              </w:rPr>
              <w:t>87</w:t>
            </w:r>
            <w:r w:rsidR="00D66729">
              <w:rPr>
                <w:noProof/>
                <w:webHidden/>
              </w:rPr>
              <w:fldChar w:fldCharType="end"/>
            </w:r>
          </w:hyperlink>
        </w:p>
        <w:p w14:paraId="0295BCA8" w14:textId="5BB7266E"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393" w:history="1">
            <w:r w:rsidR="00D66729" w:rsidRPr="00CD5168">
              <w:rPr>
                <w:rStyle w:val="Hyperlink"/>
                <w:noProof/>
                <w14:scene3d>
                  <w14:camera w14:prst="orthographicFront"/>
                  <w14:lightRig w14:rig="threePt" w14:dir="t">
                    <w14:rot w14:lat="0" w14:lon="0" w14:rev="0"/>
                  </w14:lightRig>
                </w14:scene3d>
              </w:rPr>
              <w:t>8.1.2</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POWER OUTAGE HOTSPOT IDENTIFICATION AND NOTIFICATION SERVICE</w:t>
            </w:r>
            <w:r w:rsidR="00D66729">
              <w:rPr>
                <w:noProof/>
                <w:webHidden/>
              </w:rPr>
              <w:tab/>
            </w:r>
            <w:r w:rsidR="00D66729">
              <w:rPr>
                <w:noProof/>
                <w:webHidden/>
              </w:rPr>
              <w:fldChar w:fldCharType="begin"/>
            </w:r>
            <w:r w:rsidR="00D66729">
              <w:rPr>
                <w:noProof/>
                <w:webHidden/>
              </w:rPr>
              <w:instrText xml:space="preserve"> PAGEREF _Toc167978393 \h </w:instrText>
            </w:r>
            <w:r w:rsidR="00D66729">
              <w:rPr>
                <w:noProof/>
                <w:webHidden/>
              </w:rPr>
            </w:r>
            <w:r w:rsidR="00D66729">
              <w:rPr>
                <w:noProof/>
                <w:webHidden/>
              </w:rPr>
              <w:fldChar w:fldCharType="separate"/>
            </w:r>
            <w:r w:rsidR="00D66729">
              <w:rPr>
                <w:noProof/>
                <w:webHidden/>
              </w:rPr>
              <w:t>87</w:t>
            </w:r>
            <w:r w:rsidR="00D66729">
              <w:rPr>
                <w:noProof/>
                <w:webHidden/>
              </w:rPr>
              <w:fldChar w:fldCharType="end"/>
            </w:r>
          </w:hyperlink>
        </w:p>
        <w:p w14:paraId="45733AE5" w14:textId="7141F9A2" w:rsidR="00D66729" w:rsidRDefault="00000000">
          <w:pPr>
            <w:pStyle w:val="TOC2"/>
            <w:tabs>
              <w:tab w:val="left" w:pos="2098"/>
              <w:tab w:val="right" w:leader="dot" w:pos="9011"/>
            </w:tabs>
            <w:rPr>
              <w:rFonts w:asciiTheme="minorHAnsi" w:eastAsiaTheme="minorEastAsia" w:hAnsiTheme="minorHAnsi" w:cstheme="minorBidi"/>
              <w:noProof/>
              <w:kern w:val="2"/>
              <w14:ligatures w14:val="standardContextual"/>
            </w:rPr>
          </w:pPr>
          <w:hyperlink w:anchor="_Toc167978394" w:history="1">
            <w:r w:rsidR="00D66729" w:rsidRPr="00CD5168">
              <w:rPr>
                <w:rStyle w:val="Hyperlink"/>
                <w:noProof/>
              </w:rPr>
              <w:t>8.2</w:t>
            </w:r>
            <w:r w:rsidR="00D66729">
              <w:rPr>
                <w:rFonts w:asciiTheme="minorHAnsi" w:eastAsiaTheme="minorEastAsia" w:hAnsiTheme="minorHAnsi" w:cstheme="minorBidi"/>
                <w:noProof/>
                <w:kern w:val="2"/>
                <w14:ligatures w14:val="standardContextual"/>
              </w:rPr>
              <w:tab/>
            </w:r>
            <w:r w:rsidR="00D66729" w:rsidRPr="00CD5168">
              <w:rPr>
                <w:rStyle w:val="Hyperlink"/>
                <w:noProof/>
              </w:rPr>
              <w:t>DCC DATA SYSTEMS INTERFACES</w:t>
            </w:r>
            <w:r w:rsidR="00D66729">
              <w:rPr>
                <w:noProof/>
                <w:webHidden/>
              </w:rPr>
              <w:tab/>
            </w:r>
            <w:r w:rsidR="00D66729">
              <w:rPr>
                <w:noProof/>
                <w:webHidden/>
              </w:rPr>
              <w:fldChar w:fldCharType="begin"/>
            </w:r>
            <w:r w:rsidR="00D66729">
              <w:rPr>
                <w:noProof/>
                <w:webHidden/>
              </w:rPr>
              <w:instrText xml:space="preserve"> PAGEREF _Toc167978394 \h </w:instrText>
            </w:r>
            <w:r w:rsidR="00D66729">
              <w:rPr>
                <w:noProof/>
                <w:webHidden/>
              </w:rPr>
            </w:r>
            <w:r w:rsidR="00D66729">
              <w:rPr>
                <w:noProof/>
                <w:webHidden/>
              </w:rPr>
              <w:fldChar w:fldCharType="separate"/>
            </w:r>
            <w:r w:rsidR="00D66729">
              <w:rPr>
                <w:noProof/>
                <w:webHidden/>
              </w:rPr>
              <w:t>88</w:t>
            </w:r>
            <w:r w:rsidR="00D66729">
              <w:rPr>
                <w:noProof/>
                <w:webHidden/>
              </w:rPr>
              <w:fldChar w:fldCharType="end"/>
            </w:r>
          </w:hyperlink>
        </w:p>
        <w:p w14:paraId="70A73011" w14:textId="4BB993AB" w:rsidR="00D66729" w:rsidRDefault="00000000">
          <w:pPr>
            <w:pStyle w:val="TOC1"/>
            <w:rPr>
              <w:rFonts w:asciiTheme="minorHAnsi" w:eastAsiaTheme="minorEastAsia" w:hAnsiTheme="minorHAnsi" w:cstheme="minorBidi"/>
              <w:noProof/>
              <w:kern w:val="2"/>
              <w14:ligatures w14:val="standardContextual"/>
            </w:rPr>
          </w:pPr>
          <w:hyperlink w:anchor="_Toc167978395" w:history="1">
            <w:r w:rsidR="00D66729" w:rsidRPr="00CD5168">
              <w:rPr>
                <w:rStyle w:val="Hyperlink"/>
                <w:noProof/>
              </w:rPr>
              <w:t>9.</w:t>
            </w:r>
            <w:r w:rsidR="00D66729">
              <w:rPr>
                <w:rFonts w:asciiTheme="minorHAnsi" w:eastAsiaTheme="minorEastAsia" w:hAnsiTheme="minorHAnsi" w:cstheme="minorBidi"/>
                <w:noProof/>
                <w:kern w:val="2"/>
                <w14:ligatures w14:val="standardContextual"/>
              </w:rPr>
              <w:tab/>
            </w:r>
            <w:r w:rsidR="00D66729" w:rsidRPr="00CD5168">
              <w:rPr>
                <w:rStyle w:val="Hyperlink"/>
                <w:noProof/>
              </w:rPr>
              <w:t>SECURITY</w:t>
            </w:r>
            <w:r w:rsidR="00D66729">
              <w:rPr>
                <w:noProof/>
                <w:webHidden/>
              </w:rPr>
              <w:tab/>
            </w:r>
            <w:r w:rsidR="00D66729">
              <w:rPr>
                <w:noProof/>
                <w:webHidden/>
              </w:rPr>
              <w:fldChar w:fldCharType="begin"/>
            </w:r>
            <w:r w:rsidR="00D66729">
              <w:rPr>
                <w:noProof/>
                <w:webHidden/>
              </w:rPr>
              <w:instrText xml:space="preserve"> PAGEREF _Toc167978395 \h </w:instrText>
            </w:r>
            <w:r w:rsidR="00D66729">
              <w:rPr>
                <w:noProof/>
                <w:webHidden/>
              </w:rPr>
            </w:r>
            <w:r w:rsidR="00D66729">
              <w:rPr>
                <w:noProof/>
                <w:webHidden/>
              </w:rPr>
              <w:fldChar w:fldCharType="separate"/>
            </w:r>
            <w:r w:rsidR="00D66729">
              <w:rPr>
                <w:noProof/>
                <w:webHidden/>
              </w:rPr>
              <w:t>92</w:t>
            </w:r>
            <w:r w:rsidR="00D66729">
              <w:rPr>
                <w:noProof/>
                <w:webHidden/>
              </w:rPr>
              <w:fldChar w:fldCharType="end"/>
            </w:r>
          </w:hyperlink>
        </w:p>
        <w:p w14:paraId="58EBFAF4" w14:textId="647050AD" w:rsidR="00D66729" w:rsidRDefault="00000000">
          <w:pPr>
            <w:pStyle w:val="TOC2"/>
            <w:tabs>
              <w:tab w:val="left" w:pos="2098"/>
              <w:tab w:val="right" w:leader="dot" w:pos="9011"/>
            </w:tabs>
            <w:rPr>
              <w:rFonts w:asciiTheme="minorHAnsi" w:eastAsiaTheme="minorEastAsia" w:hAnsiTheme="minorHAnsi" w:cstheme="minorBidi"/>
              <w:noProof/>
              <w:kern w:val="2"/>
              <w14:ligatures w14:val="standardContextual"/>
            </w:rPr>
          </w:pPr>
          <w:hyperlink w:anchor="_Toc167978396" w:history="1">
            <w:r w:rsidR="00D66729" w:rsidRPr="00CD5168">
              <w:rPr>
                <w:rStyle w:val="Hyperlink"/>
                <w:noProof/>
              </w:rPr>
              <w:t>9.1</w:t>
            </w:r>
            <w:r w:rsidR="00D66729">
              <w:rPr>
                <w:rFonts w:asciiTheme="minorHAnsi" w:eastAsiaTheme="minorEastAsia" w:hAnsiTheme="minorHAnsi" w:cstheme="minorBidi"/>
                <w:noProof/>
                <w:kern w:val="2"/>
                <w14:ligatures w14:val="standardContextual"/>
              </w:rPr>
              <w:tab/>
            </w:r>
            <w:r w:rsidR="00D66729" w:rsidRPr="00CD5168">
              <w:rPr>
                <w:rStyle w:val="Hyperlink"/>
                <w:noProof/>
              </w:rPr>
              <w:t>OVERVIEW</w:t>
            </w:r>
            <w:r w:rsidR="00D66729">
              <w:rPr>
                <w:noProof/>
                <w:webHidden/>
              </w:rPr>
              <w:tab/>
            </w:r>
            <w:r w:rsidR="00D66729">
              <w:rPr>
                <w:noProof/>
                <w:webHidden/>
              </w:rPr>
              <w:fldChar w:fldCharType="begin"/>
            </w:r>
            <w:r w:rsidR="00D66729">
              <w:rPr>
                <w:noProof/>
                <w:webHidden/>
              </w:rPr>
              <w:instrText xml:space="preserve"> PAGEREF _Toc167978396 \h </w:instrText>
            </w:r>
            <w:r w:rsidR="00D66729">
              <w:rPr>
                <w:noProof/>
                <w:webHidden/>
              </w:rPr>
            </w:r>
            <w:r w:rsidR="00D66729">
              <w:rPr>
                <w:noProof/>
                <w:webHidden/>
              </w:rPr>
              <w:fldChar w:fldCharType="separate"/>
            </w:r>
            <w:r w:rsidR="00D66729">
              <w:rPr>
                <w:noProof/>
                <w:webHidden/>
              </w:rPr>
              <w:t>92</w:t>
            </w:r>
            <w:r w:rsidR="00D66729">
              <w:rPr>
                <w:noProof/>
                <w:webHidden/>
              </w:rPr>
              <w:fldChar w:fldCharType="end"/>
            </w:r>
          </w:hyperlink>
        </w:p>
        <w:p w14:paraId="7007495D" w14:textId="75E94F4E" w:rsidR="00D66729" w:rsidRDefault="00000000">
          <w:pPr>
            <w:pStyle w:val="TOC2"/>
            <w:tabs>
              <w:tab w:val="left" w:pos="2098"/>
              <w:tab w:val="right" w:leader="dot" w:pos="9011"/>
            </w:tabs>
            <w:rPr>
              <w:rFonts w:asciiTheme="minorHAnsi" w:eastAsiaTheme="minorEastAsia" w:hAnsiTheme="minorHAnsi" w:cstheme="minorBidi"/>
              <w:noProof/>
              <w:kern w:val="2"/>
              <w14:ligatures w14:val="standardContextual"/>
            </w:rPr>
          </w:pPr>
          <w:hyperlink w:anchor="_Toc167978397" w:history="1">
            <w:r w:rsidR="00D66729" w:rsidRPr="00CD5168">
              <w:rPr>
                <w:rStyle w:val="Hyperlink"/>
                <w:noProof/>
              </w:rPr>
              <w:t>9.2</w:t>
            </w:r>
            <w:r w:rsidR="00D66729">
              <w:rPr>
                <w:rFonts w:asciiTheme="minorHAnsi" w:eastAsiaTheme="minorEastAsia" w:hAnsiTheme="minorHAnsi" w:cstheme="minorBidi"/>
                <w:noProof/>
                <w:kern w:val="2"/>
                <w14:ligatures w14:val="standardContextual"/>
              </w:rPr>
              <w:tab/>
            </w:r>
            <w:r w:rsidR="00D66729" w:rsidRPr="00CD5168">
              <w:rPr>
                <w:rStyle w:val="Hyperlink"/>
                <w:noProof/>
              </w:rPr>
              <w:t>INTEGRATION</w:t>
            </w:r>
            <w:r w:rsidR="00D66729">
              <w:rPr>
                <w:noProof/>
                <w:webHidden/>
              </w:rPr>
              <w:tab/>
            </w:r>
            <w:r w:rsidR="00D66729">
              <w:rPr>
                <w:noProof/>
                <w:webHidden/>
              </w:rPr>
              <w:fldChar w:fldCharType="begin"/>
            </w:r>
            <w:r w:rsidR="00D66729">
              <w:rPr>
                <w:noProof/>
                <w:webHidden/>
              </w:rPr>
              <w:instrText xml:space="preserve"> PAGEREF _Toc167978397 \h </w:instrText>
            </w:r>
            <w:r w:rsidR="00D66729">
              <w:rPr>
                <w:noProof/>
                <w:webHidden/>
              </w:rPr>
            </w:r>
            <w:r w:rsidR="00D66729">
              <w:rPr>
                <w:noProof/>
                <w:webHidden/>
              </w:rPr>
              <w:fldChar w:fldCharType="separate"/>
            </w:r>
            <w:r w:rsidR="00D66729">
              <w:rPr>
                <w:noProof/>
                <w:webHidden/>
              </w:rPr>
              <w:t>95</w:t>
            </w:r>
            <w:r w:rsidR="00D66729">
              <w:rPr>
                <w:noProof/>
                <w:webHidden/>
              </w:rPr>
              <w:fldChar w:fldCharType="end"/>
            </w:r>
          </w:hyperlink>
        </w:p>
        <w:p w14:paraId="6296761C" w14:textId="50654C38" w:rsidR="00D66729" w:rsidRDefault="00000000">
          <w:pPr>
            <w:pStyle w:val="TOC1"/>
            <w:rPr>
              <w:rFonts w:asciiTheme="minorHAnsi" w:eastAsiaTheme="minorEastAsia" w:hAnsiTheme="minorHAnsi" w:cstheme="minorBidi"/>
              <w:noProof/>
              <w:kern w:val="2"/>
              <w14:ligatures w14:val="standardContextual"/>
            </w:rPr>
          </w:pPr>
          <w:hyperlink w:anchor="_Toc167978398" w:history="1">
            <w:r w:rsidR="00D66729" w:rsidRPr="00CD5168">
              <w:rPr>
                <w:rStyle w:val="Hyperlink"/>
                <w:noProof/>
              </w:rPr>
              <w:t>10.</w:t>
            </w:r>
            <w:r w:rsidR="00D66729">
              <w:rPr>
                <w:rFonts w:asciiTheme="minorHAnsi" w:eastAsiaTheme="minorEastAsia" w:hAnsiTheme="minorHAnsi" w:cstheme="minorBidi"/>
                <w:noProof/>
                <w:kern w:val="2"/>
                <w14:ligatures w14:val="standardContextual"/>
              </w:rPr>
              <w:tab/>
            </w:r>
            <w:r w:rsidR="00D66729" w:rsidRPr="00CD5168">
              <w:rPr>
                <w:rStyle w:val="Hyperlink"/>
                <w:noProof/>
              </w:rPr>
              <w:t>MONITORING</w:t>
            </w:r>
            <w:r w:rsidR="00D66729">
              <w:rPr>
                <w:noProof/>
                <w:webHidden/>
              </w:rPr>
              <w:tab/>
            </w:r>
            <w:r w:rsidR="00D66729">
              <w:rPr>
                <w:noProof/>
                <w:webHidden/>
              </w:rPr>
              <w:fldChar w:fldCharType="begin"/>
            </w:r>
            <w:r w:rsidR="00D66729">
              <w:rPr>
                <w:noProof/>
                <w:webHidden/>
              </w:rPr>
              <w:instrText xml:space="preserve"> PAGEREF _Toc167978398 \h </w:instrText>
            </w:r>
            <w:r w:rsidR="00D66729">
              <w:rPr>
                <w:noProof/>
                <w:webHidden/>
              </w:rPr>
            </w:r>
            <w:r w:rsidR="00D66729">
              <w:rPr>
                <w:noProof/>
                <w:webHidden/>
              </w:rPr>
              <w:fldChar w:fldCharType="separate"/>
            </w:r>
            <w:r w:rsidR="00D66729">
              <w:rPr>
                <w:noProof/>
                <w:webHidden/>
              </w:rPr>
              <w:t>96</w:t>
            </w:r>
            <w:r w:rsidR="00D66729">
              <w:rPr>
                <w:noProof/>
                <w:webHidden/>
              </w:rPr>
              <w:fldChar w:fldCharType="end"/>
            </w:r>
          </w:hyperlink>
        </w:p>
        <w:p w14:paraId="413DFDA4" w14:textId="6BE3A85E" w:rsidR="00D66729" w:rsidRDefault="00000000">
          <w:pPr>
            <w:pStyle w:val="TOC1"/>
            <w:rPr>
              <w:rFonts w:asciiTheme="minorHAnsi" w:eastAsiaTheme="minorEastAsia" w:hAnsiTheme="minorHAnsi" w:cstheme="minorBidi"/>
              <w:noProof/>
              <w:kern w:val="2"/>
              <w14:ligatures w14:val="standardContextual"/>
            </w:rPr>
          </w:pPr>
          <w:hyperlink w:anchor="_Toc167978399" w:history="1">
            <w:r w:rsidR="00D66729" w:rsidRPr="00CD5168">
              <w:rPr>
                <w:rStyle w:val="Hyperlink"/>
                <w:noProof/>
              </w:rPr>
              <w:t>11.</w:t>
            </w:r>
            <w:r w:rsidR="00D66729">
              <w:rPr>
                <w:rFonts w:asciiTheme="minorHAnsi" w:eastAsiaTheme="minorEastAsia" w:hAnsiTheme="minorHAnsi" w:cstheme="minorBidi"/>
                <w:noProof/>
                <w:kern w:val="2"/>
                <w14:ligatures w14:val="standardContextual"/>
              </w:rPr>
              <w:tab/>
            </w:r>
            <w:r w:rsidR="00D66729" w:rsidRPr="00CD5168">
              <w:rPr>
                <w:rStyle w:val="Hyperlink"/>
                <w:noProof/>
              </w:rPr>
              <w:t>DESIGN QUESTIONS</w:t>
            </w:r>
            <w:r w:rsidR="00D66729">
              <w:rPr>
                <w:noProof/>
                <w:webHidden/>
              </w:rPr>
              <w:tab/>
            </w:r>
            <w:r w:rsidR="00D66729">
              <w:rPr>
                <w:noProof/>
                <w:webHidden/>
              </w:rPr>
              <w:fldChar w:fldCharType="begin"/>
            </w:r>
            <w:r w:rsidR="00D66729">
              <w:rPr>
                <w:noProof/>
                <w:webHidden/>
              </w:rPr>
              <w:instrText xml:space="preserve"> PAGEREF _Toc167978399 \h </w:instrText>
            </w:r>
            <w:r w:rsidR="00D66729">
              <w:rPr>
                <w:noProof/>
                <w:webHidden/>
              </w:rPr>
            </w:r>
            <w:r w:rsidR="00D66729">
              <w:rPr>
                <w:noProof/>
                <w:webHidden/>
              </w:rPr>
              <w:fldChar w:fldCharType="separate"/>
            </w:r>
            <w:r w:rsidR="00D66729">
              <w:rPr>
                <w:noProof/>
                <w:webHidden/>
              </w:rPr>
              <w:t>97</w:t>
            </w:r>
            <w:r w:rsidR="00D66729">
              <w:rPr>
                <w:noProof/>
                <w:webHidden/>
              </w:rPr>
              <w:fldChar w:fldCharType="end"/>
            </w:r>
          </w:hyperlink>
        </w:p>
        <w:p w14:paraId="023864E2" w14:textId="19113676" w:rsidR="00D66729" w:rsidRDefault="00000000">
          <w:pPr>
            <w:pStyle w:val="TOC1"/>
            <w:rPr>
              <w:rFonts w:asciiTheme="minorHAnsi" w:eastAsiaTheme="minorEastAsia" w:hAnsiTheme="minorHAnsi" w:cstheme="minorBidi"/>
              <w:noProof/>
              <w:kern w:val="2"/>
              <w14:ligatures w14:val="standardContextual"/>
            </w:rPr>
          </w:pPr>
          <w:hyperlink w:anchor="_Toc167978400" w:history="1">
            <w:r w:rsidR="00D66729" w:rsidRPr="00CD5168">
              <w:rPr>
                <w:rStyle w:val="Hyperlink"/>
                <w:noProof/>
              </w:rPr>
              <w:t>12.</w:t>
            </w:r>
            <w:r w:rsidR="00D66729">
              <w:rPr>
                <w:rFonts w:asciiTheme="minorHAnsi" w:eastAsiaTheme="minorEastAsia" w:hAnsiTheme="minorHAnsi" w:cstheme="minorBidi"/>
                <w:noProof/>
                <w:kern w:val="2"/>
                <w14:ligatures w14:val="standardContextual"/>
              </w:rPr>
              <w:tab/>
            </w:r>
            <w:r w:rsidR="00D66729" w:rsidRPr="00CD5168">
              <w:rPr>
                <w:rStyle w:val="Hyperlink"/>
                <w:noProof/>
              </w:rPr>
              <w:t>RAID</w:t>
            </w:r>
            <w:r w:rsidR="00D66729">
              <w:rPr>
                <w:noProof/>
                <w:webHidden/>
              </w:rPr>
              <w:tab/>
            </w:r>
            <w:r w:rsidR="00D66729">
              <w:rPr>
                <w:noProof/>
                <w:webHidden/>
              </w:rPr>
              <w:fldChar w:fldCharType="begin"/>
            </w:r>
            <w:r w:rsidR="00D66729">
              <w:rPr>
                <w:noProof/>
                <w:webHidden/>
              </w:rPr>
              <w:instrText xml:space="preserve"> PAGEREF _Toc167978400 \h </w:instrText>
            </w:r>
            <w:r w:rsidR="00D66729">
              <w:rPr>
                <w:noProof/>
                <w:webHidden/>
              </w:rPr>
            </w:r>
            <w:r w:rsidR="00D66729">
              <w:rPr>
                <w:noProof/>
                <w:webHidden/>
              </w:rPr>
              <w:fldChar w:fldCharType="separate"/>
            </w:r>
            <w:r w:rsidR="00D66729">
              <w:rPr>
                <w:noProof/>
                <w:webHidden/>
              </w:rPr>
              <w:t>98</w:t>
            </w:r>
            <w:r w:rsidR="00D66729">
              <w:rPr>
                <w:noProof/>
                <w:webHidden/>
              </w:rPr>
              <w:fldChar w:fldCharType="end"/>
            </w:r>
          </w:hyperlink>
        </w:p>
        <w:p w14:paraId="4882DF95" w14:textId="74C76388" w:rsidR="00D66729" w:rsidRDefault="00000000">
          <w:pPr>
            <w:pStyle w:val="TOC2"/>
            <w:tabs>
              <w:tab w:val="left" w:pos="2098"/>
              <w:tab w:val="right" w:leader="dot" w:pos="9011"/>
            </w:tabs>
            <w:rPr>
              <w:rFonts w:asciiTheme="minorHAnsi" w:eastAsiaTheme="minorEastAsia" w:hAnsiTheme="minorHAnsi" w:cstheme="minorBidi"/>
              <w:noProof/>
              <w:kern w:val="2"/>
              <w14:ligatures w14:val="standardContextual"/>
            </w:rPr>
          </w:pPr>
          <w:hyperlink w:anchor="_Toc167978401" w:history="1">
            <w:r w:rsidR="00D66729" w:rsidRPr="00CD5168">
              <w:rPr>
                <w:rStyle w:val="Hyperlink"/>
                <w:noProof/>
              </w:rPr>
              <w:t>12.1</w:t>
            </w:r>
            <w:r w:rsidR="00D66729">
              <w:rPr>
                <w:rFonts w:asciiTheme="minorHAnsi" w:eastAsiaTheme="minorEastAsia" w:hAnsiTheme="minorHAnsi" w:cstheme="minorBidi"/>
                <w:noProof/>
                <w:kern w:val="2"/>
                <w14:ligatures w14:val="standardContextual"/>
              </w:rPr>
              <w:tab/>
            </w:r>
            <w:r w:rsidR="00D66729" w:rsidRPr="00CD5168">
              <w:rPr>
                <w:rStyle w:val="Hyperlink"/>
                <w:noProof/>
              </w:rPr>
              <w:t>RISKS</w:t>
            </w:r>
            <w:r w:rsidR="00D66729">
              <w:rPr>
                <w:noProof/>
                <w:webHidden/>
              </w:rPr>
              <w:tab/>
            </w:r>
            <w:r w:rsidR="00D66729">
              <w:rPr>
                <w:noProof/>
                <w:webHidden/>
              </w:rPr>
              <w:fldChar w:fldCharType="begin"/>
            </w:r>
            <w:r w:rsidR="00D66729">
              <w:rPr>
                <w:noProof/>
                <w:webHidden/>
              </w:rPr>
              <w:instrText xml:space="preserve"> PAGEREF _Toc167978401 \h </w:instrText>
            </w:r>
            <w:r w:rsidR="00D66729">
              <w:rPr>
                <w:noProof/>
                <w:webHidden/>
              </w:rPr>
            </w:r>
            <w:r w:rsidR="00D66729">
              <w:rPr>
                <w:noProof/>
                <w:webHidden/>
              </w:rPr>
              <w:fldChar w:fldCharType="separate"/>
            </w:r>
            <w:r w:rsidR="00D66729">
              <w:rPr>
                <w:noProof/>
                <w:webHidden/>
              </w:rPr>
              <w:t>98</w:t>
            </w:r>
            <w:r w:rsidR="00D66729">
              <w:rPr>
                <w:noProof/>
                <w:webHidden/>
              </w:rPr>
              <w:fldChar w:fldCharType="end"/>
            </w:r>
          </w:hyperlink>
        </w:p>
        <w:p w14:paraId="5FC83AC9" w14:textId="49CE6620" w:rsidR="00D66729" w:rsidRDefault="00000000">
          <w:pPr>
            <w:pStyle w:val="TOC2"/>
            <w:tabs>
              <w:tab w:val="left" w:pos="2098"/>
              <w:tab w:val="right" w:leader="dot" w:pos="9011"/>
            </w:tabs>
            <w:rPr>
              <w:rFonts w:asciiTheme="minorHAnsi" w:eastAsiaTheme="minorEastAsia" w:hAnsiTheme="minorHAnsi" w:cstheme="minorBidi"/>
              <w:noProof/>
              <w:kern w:val="2"/>
              <w14:ligatures w14:val="standardContextual"/>
            </w:rPr>
          </w:pPr>
          <w:hyperlink w:anchor="_Toc167978402" w:history="1">
            <w:r w:rsidR="00D66729" w:rsidRPr="00CD5168">
              <w:rPr>
                <w:rStyle w:val="Hyperlink"/>
                <w:noProof/>
              </w:rPr>
              <w:t>12.2</w:t>
            </w:r>
            <w:r w:rsidR="00D66729">
              <w:rPr>
                <w:rFonts w:asciiTheme="minorHAnsi" w:eastAsiaTheme="minorEastAsia" w:hAnsiTheme="minorHAnsi" w:cstheme="minorBidi"/>
                <w:noProof/>
                <w:kern w:val="2"/>
                <w14:ligatures w14:val="standardContextual"/>
              </w:rPr>
              <w:tab/>
            </w:r>
            <w:r w:rsidR="00D66729" w:rsidRPr="00CD5168">
              <w:rPr>
                <w:rStyle w:val="Hyperlink"/>
                <w:noProof/>
              </w:rPr>
              <w:t>ISSUES</w:t>
            </w:r>
            <w:r w:rsidR="00D66729">
              <w:rPr>
                <w:noProof/>
                <w:webHidden/>
              </w:rPr>
              <w:tab/>
            </w:r>
            <w:r w:rsidR="00D66729">
              <w:rPr>
                <w:noProof/>
                <w:webHidden/>
              </w:rPr>
              <w:fldChar w:fldCharType="begin"/>
            </w:r>
            <w:r w:rsidR="00D66729">
              <w:rPr>
                <w:noProof/>
                <w:webHidden/>
              </w:rPr>
              <w:instrText xml:space="preserve"> PAGEREF _Toc167978402 \h </w:instrText>
            </w:r>
            <w:r w:rsidR="00D66729">
              <w:rPr>
                <w:noProof/>
                <w:webHidden/>
              </w:rPr>
            </w:r>
            <w:r w:rsidR="00D66729">
              <w:rPr>
                <w:noProof/>
                <w:webHidden/>
              </w:rPr>
              <w:fldChar w:fldCharType="separate"/>
            </w:r>
            <w:r w:rsidR="00D66729">
              <w:rPr>
                <w:noProof/>
                <w:webHidden/>
              </w:rPr>
              <w:t>98</w:t>
            </w:r>
            <w:r w:rsidR="00D66729">
              <w:rPr>
                <w:noProof/>
                <w:webHidden/>
              </w:rPr>
              <w:fldChar w:fldCharType="end"/>
            </w:r>
          </w:hyperlink>
        </w:p>
        <w:p w14:paraId="1F8411D4" w14:textId="4F16B915" w:rsidR="00D66729" w:rsidRDefault="00000000">
          <w:pPr>
            <w:pStyle w:val="TOC2"/>
            <w:tabs>
              <w:tab w:val="left" w:pos="2098"/>
              <w:tab w:val="right" w:leader="dot" w:pos="9011"/>
            </w:tabs>
            <w:rPr>
              <w:rFonts w:asciiTheme="minorHAnsi" w:eastAsiaTheme="minorEastAsia" w:hAnsiTheme="minorHAnsi" w:cstheme="minorBidi"/>
              <w:noProof/>
              <w:kern w:val="2"/>
              <w14:ligatures w14:val="standardContextual"/>
            </w:rPr>
          </w:pPr>
          <w:hyperlink w:anchor="_Toc167978403" w:history="1">
            <w:r w:rsidR="00D66729" w:rsidRPr="00CD5168">
              <w:rPr>
                <w:rStyle w:val="Hyperlink"/>
                <w:noProof/>
              </w:rPr>
              <w:t>12.3</w:t>
            </w:r>
            <w:r w:rsidR="00D66729">
              <w:rPr>
                <w:rFonts w:asciiTheme="minorHAnsi" w:eastAsiaTheme="minorEastAsia" w:hAnsiTheme="minorHAnsi" w:cstheme="minorBidi"/>
                <w:noProof/>
                <w:kern w:val="2"/>
                <w14:ligatures w14:val="standardContextual"/>
              </w:rPr>
              <w:tab/>
            </w:r>
            <w:r w:rsidR="00D66729" w:rsidRPr="00CD5168">
              <w:rPr>
                <w:rStyle w:val="Hyperlink"/>
                <w:noProof/>
              </w:rPr>
              <w:t>DEPENDENCIES</w:t>
            </w:r>
            <w:r w:rsidR="00D66729">
              <w:rPr>
                <w:noProof/>
                <w:webHidden/>
              </w:rPr>
              <w:tab/>
            </w:r>
            <w:r w:rsidR="00D66729">
              <w:rPr>
                <w:noProof/>
                <w:webHidden/>
              </w:rPr>
              <w:fldChar w:fldCharType="begin"/>
            </w:r>
            <w:r w:rsidR="00D66729">
              <w:rPr>
                <w:noProof/>
                <w:webHidden/>
              </w:rPr>
              <w:instrText xml:space="preserve"> PAGEREF _Toc167978403 \h </w:instrText>
            </w:r>
            <w:r w:rsidR="00D66729">
              <w:rPr>
                <w:noProof/>
                <w:webHidden/>
              </w:rPr>
            </w:r>
            <w:r w:rsidR="00D66729">
              <w:rPr>
                <w:noProof/>
                <w:webHidden/>
              </w:rPr>
              <w:fldChar w:fldCharType="separate"/>
            </w:r>
            <w:r w:rsidR="00D66729">
              <w:rPr>
                <w:noProof/>
                <w:webHidden/>
              </w:rPr>
              <w:t>98</w:t>
            </w:r>
            <w:r w:rsidR="00D66729">
              <w:rPr>
                <w:noProof/>
                <w:webHidden/>
              </w:rPr>
              <w:fldChar w:fldCharType="end"/>
            </w:r>
          </w:hyperlink>
        </w:p>
        <w:p w14:paraId="28ACBF91" w14:textId="28803FD7" w:rsidR="00D66729" w:rsidRDefault="00000000">
          <w:pPr>
            <w:pStyle w:val="TOC1"/>
            <w:rPr>
              <w:rFonts w:asciiTheme="minorHAnsi" w:eastAsiaTheme="minorEastAsia" w:hAnsiTheme="minorHAnsi" w:cstheme="minorBidi"/>
              <w:noProof/>
              <w:kern w:val="2"/>
              <w14:ligatures w14:val="standardContextual"/>
            </w:rPr>
          </w:pPr>
          <w:hyperlink w:anchor="_Toc167978404" w:history="1">
            <w:r w:rsidR="00D66729" w:rsidRPr="00CD5168">
              <w:rPr>
                <w:rStyle w:val="Hyperlink"/>
                <w:noProof/>
              </w:rPr>
              <w:t>13.</w:t>
            </w:r>
            <w:r w:rsidR="00D66729">
              <w:rPr>
                <w:rFonts w:asciiTheme="minorHAnsi" w:eastAsiaTheme="minorEastAsia" w:hAnsiTheme="minorHAnsi" w:cstheme="minorBidi"/>
                <w:noProof/>
                <w:kern w:val="2"/>
                <w14:ligatures w14:val="standardContextual"/>
              </w:rPr>
              <w:tab/>
            </w:r>
            <w:r w:rsidR="00D66729" w:rsidRPr="00CD5168">
              <w:rPr>
                <w:rStyle w:val="Hyperlink"/>
                <w:noProof/>
              </w:rPr>
              <w:t>APPENDIX A</w:t>
            </w:r>
            <w:r w:rsidR="00D66729">
              <w:rPr>
                <w:noProof/>
                <w:webHidden/>
              </w:rPr>
              <w:tab/>
            </w:r>
            <w:r w:rsidR="00D66729">
              <w:rPr>
                <w:noProof/>
                <w:webHidden/>
              </w:rPr>
              <w:fldChar w:fldCharType="begin"/>
            </w:r>
            <w:r w:rsidR="00D66729">
              <w:rPr>
                <w:noProof/>
                <w:webHidden/>
              </w:rPr>
              <w:instrText xml:space="preserve"> PAGEREF _Toc167978404 \h </w:instrText>
            </w:r>
            <w:r w:rsidR="00D66729">
              <w:rPr>
                <w:noProof/>
                <w:webHidden/>
              </w:rPr>
            </w:r>
            <w:r w:rsidR="00D66729">
              <w:rPr>
                <w:noProof/>
                <w:webHidden/>
              </w:rPr>
              <w:fldChar w:fldCharType="separate"/>
            </w:r>
            <w:r w:rsidR="00D66729">
              <w:rPr>
                <w:noProof/>
                <w:webHidden/>
              </w:rPr>
              <w:t>99</w:t>
            </w:r>
            <w:r w:rsidR="00D66729">
              <w:rPr>
                <w:noProof/>
                <w:webHidden/>
              </w:rPr>
              <w:fldChar w:fldCharType="end"/>
            </w:r>
          </w:hyperlink>
        </w:p>
        <w:p w14:paraId="063DF772" w14:textId="72EABF95" w:rsidR="00D66729" w:rsidRDefault="00000000">
          <w:pPr>
            <w:pStyle w:val="TOC2"/>
            <w:tabs>
              <w:tab w:val="left" w:pos="2098"/>
              <w:tab w:val="right" w:leader="dot" w:pos="9011"/>
            </w:tabs>
            <w:rPr>
              <w:rFonts w:asciiTheme="minorHAnsi" w:eastAsiaTheme="minorEastAsia" w:hAnsiTheme="minorHAnsi" w:cstheme="minorBidi"/>
              <w:noProof/>
              <w:kern w:val="2"/>
              <w14:ligatures w14:val="standardContextual"/>
            </w:rPr>
          </w:pPr>
          <w:hyperlink w:anchor="_Toc167978405" w:history="1">
            <w:r w:rsidR="00D66729" w:rsidRPr="00CD5168">
              <w:rPr>
                <w:rStyle w:val="Hyperlink"/>
                <w:noProof/>
              </w:rPr>
              <w:t>13.1</w:t>
            </w:r>
            <w:r w:rsidR="00D66729">
              <w:rPr>
                <w:rFonts w:asciiTheme="minorHAnsi" w:eastAsiaTheme="minorEastAsia" w:hAnsiTheme="minorHAnsi" w:cstheme="minorBidi"/>
                <w:noProof/>
                <w:kern w:val="2"/>
                <w14:ligatures w14:val="standardContextual"/>
              </w:rPr>
              <w:tab/>
            </w:r>
            <w:r w:rsidR="00D66729" w:rsidRPr="00CD5168">
              <w:rPr>
                <w:rStyle w:val="Hyperlink"/>
                <w:noProof/>
              </w:rPr>
              <w:t>TOSHIBA</w:t>
            </w:r>
            <w:r w:rsidR="00D66729">
              <w:rPr>
                <w:noProof/>
                <w:webHidden/>
              </w:rPr>
              <w:tab/>
            </w:r>
            <w:r w:rsidR="00D66729">
              <w:rPr>
                <w:noProof/>
                <w:webHidden/>
              </w:rPr>
              <w:fldChar w:fldCharType="begin"/>
            </w:r>
            <w:r w:rsidR="00D66729">
              <w:rPr>
                <w:noProof/>
                <w:webHidden/>
              </w:rPr>
              <w:instrText xml:space="preserve"> PAGEREF _Toc167978405 \h </w:instrText>
            </w:r>
            <w:r w:rsidR="00D66729">
              <w:rPr>
                <w:noProof/>
                <w:webHidden/>
              </w:rPr>
            </w:r>
            <w:r w:rsidR="00D66729">
              <w:rPr>
                <w:noProof/>
                <w:webHidden/>
              </w:rPr>
              <w:fldChar w:fldCharType="separate"/>
            </w:r>
            <w:r w:rsidR="00D66729">
              <w:rPr>
                <w:noProof/>
                <w:webHidden/>
              </w:rPr>
              <w:t>99</w:t>
            </w:r>
            <w:r w:rsidR="00D66729">
              <w:rPr>
                <w:noProof/>
                <w:webHidden/>
              </w:rPr>
              <w:fldChar w:fldCharType="end"/>
            </w:r>
          </w:hyperlink>
        </w:p>
        <w:p w14:paraId="124A74C2" w14:textId="7D4B13EF" w:rsidR="00D66729" w:rsidRDefault="00000000">
          <w:pPr>
            <w:pStyle w:val="TOC2"/>
            <w:tabs>
              <w:tab w:val="left" w:pos="2098"/>
              <w:tab w:val="right" w:leader="dot" w:pos="9011"/>
            </w:tabs>
            <w:rPr>
              <w:rFonts w:asciiTheme="minorHAnsi" w:eastAsiaTheme="minorEastAsia" w:hAnsiTheme="minorHAnsi" w:cstheme="minorBidi"/>
              <w:noProof/>
              <w:kern w:val="2"/>
              <w14:ligatures w14:val="standardContextual"/>
            </w:rPr>
          </w:pPr>
          <w:hyperlink w:anchor="_Toc167978406" w:history="1">
            <w:r w:rsidR="00D66729" w:rsidRPr="00CD5168">
              <w:rPr>
                <w:rStyle w:val="Hyperlink"/>
                <w:noProof/>
              </w:rPr>
              <w:t>13.2</w:t>
            </w:r>
            <w:r w:rsidR="00D66729">
              <w:rPr>
                <w:rFonts w:asciiTheme="minorHAnsi" w:eastAsiaTheme="minorEastAsia" w:hAnsiTheme="minorHAnsi" w:cstheme="minorBidi"/>
                <w:noProof/>
                <w:kern w:val="2"/>
                <w14:ligatures w14:val="standardContextual"/>
              </w:rPr>
              <w:tab/>
            </w:r>
            <w:r w:rsidR="00D66729" w:rsidRPr="00CD5168">
              <w:rPr>
                <w:rStyle w:val="Hyperlink"/>
                <w:noProof/>
              </w:rPr>
              <w:t>WNC</w:t>
            </w:r>
            <w:r w:rsidR="00D66729">
              <w:rPr>
                <w:noProof/>
                <w:webHidden/>
              </w:rPr>
              <w:tab/>
            </w:r>
            <w:r w:rsidR="00D66729">
              <w:rPr>
                <w:noProof/>
                <w:webHidden/>
              </w:rPr>
              <w:fldChar w:fldCharType="begin"/>
            </w:r>
            <w:r w:rsidR="00D66729">
              <w:rPr>
                <w:noProof/>
                <w:webHidden/>
              </w:rPr>
              <w:instrText xml:space="preserve"> PAGEREF _Toc167978406 \h </w:instrText>
            </w:r>
            <w:r w:rsidR="00D66729">
              <w:rPr>
                <w:noProof/>
                <w:webHidden/>
              </w:rPr>
            </w:r>
            <w:r w:rsidR="00D66729">
              <w:rPr>
                <w:noProof/>
                <w:webHidden/>
              </w:rPr>
              <w:fldChar w:fldCharType="separate"/>
            </w:r>
            <w:r w:rsidR="00D66729">
              <w:rPr>
                <w:noProof/>
                <w:webHidden/>
              </w:rPr>
              <w:t>99</w:t>
            </w:r>
            <w:r w:rsidR="00D66729">
              <w:rPr>
                <w:noProof/>
                <w:webHidden/>
              </w:rPr>
              <w:fldChar w:fldCharType="end"/>
            </w:r>
          </w:hyperlink>
        </w:p>
        <w:p w14:paraId="4D6DEDA0" w14:textId="67B91E8D"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407" w:history="1">
            <w:r w:rsidR="00D66729" w:rsidRPr="00CD5168">
              <w:rPr>
                <w:rStyle w:val="Hyperlink"/>
                <w:noProof/>
                <w14:scene3d>
                  <w14:camera w14:prst="orthographicFront"/>
                  <w14:lightRig w14:rig="threePt" w14:dir="t">
                    <w14:rot w14:lat="0" w14:lon="0" w14:rev="0"/>
                  </w14:lightRig>
                </w14:scene3d>
              </w:rPr>
              <w:t>13.2.1</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TRANSFER GBT MESSAGE TO ESME</w:t>
            </w:r>
            <w:r w:rsidR="00D66729">
              <w:rPr>
                <w:noProof/>
                <w:webHidden/>
              </w:rPr>
              <w:tab/>
            </w:r>
            <w:r w:rsidR="00D66729">
              <w:rPr>
                <w:noProof/>
                <w:webHidden/>
              </w:rPr>
              <w:fldChar w:fldCharType="begin"/>
            </w:r>
            <w:r w:rsidR="00D66729">
              <w:rPr>
                <w:noProof/>
                <w:webHidden/>
              </w:rPr>
              <w:instrText xml:space="preserve"> PAGEREF _Toc167978407 \h </w:instrText>
            </w:r>
            <w:r w:rsidR="00D66729">
              <w:rPr>
                <w:noProof/>
                <w:webHidden/>
              </w:rPr>
            </w:r>
            <w:r w:rsidR="00D66729">
              <w:rPr>
                <w:noProof/>
                <w:webHidden/>
              </w:rPr>
              <w:fldChar w:fldCharType="separate"/>
            </w:r>
            <w:r w:rsidR="00D66729">
              <w:rPr>
                <w:noProof/>
                <w:webHidden/>
              </w:rPr>
              <w:t>100</w:t>
            </w:r>
            <w:r w:rsidR="00D66729">
              <w:rPr>
                <w:noProof/>
                <w:webHidden/>
              </w:rPr>
              <w:fldChar w:fldCharType="end"/>
            </w:r>
          </w:hyperlink>
        </w:p>
        <w:p w14:paraId="0D41E0FB" w14:textId="796B2BF9"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408" w:history="1">
            <w:r w:rsidR="00D66729" w:rsidRPr="00CD5168">
              <w:rPr>
                <w:rStyle w:val="Hyperlink"/>
                <w:noProof/>
              </w:rPr>
              <w:t>13.2.1.1</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STATUS HANDLING FOR ESME</w:t>
            </w:r>
            <w:r w:rsidR="00D66729">
              <w:rPr>
                <w:noProof/>
                <w:webHidden/>
              </w:rPr>
              <w:tab/>
            </w:r>
            <w:r w:rsidR="00D66729">
              <w:rPr>
                <w:noProof/>
                <w:webHidden/>
              </w:rPr>
              <w:fldChar w:fldCharType="begin"/>
            </w:r>
            <w:r w:rsidR="00D66729">
              <w:rPr>
                <w:noProof/>
                <w:webHidden/>
              </w:rPr>
              <w:instrText xml:space="preserve"> PAGEREF _Toc167978408 \h </w:instrText>
            </w:r>
            <w:r w:rsidR="00D66729">
              <w:rPr>
                <w:noProof/>
                <w:webHidden/>
              </w:rPr>
            </w:r>
            <w:r w:rsidR="00D66729">
              <w:rPr>
                <w:noProof/>
                <w:webHidden/>
              </w:rPr>
              <w:fldChar w:fldCharType="separate"/>
            </w:r>
            <w:r w:rsidR="00D66729">
              <w:rPr>
                <w:noProof/>
                <w:webHidden/>
              </w:rPr>
              <w:t>100</w:t>
            </w:r>
            <w:r w:rsidR="00D66729">
              <w:rPr>
                <w:noProof/>
                <w:webHidden/>
              </w:rPr>
              <w:fldChar w:fldCharType="end"/>
            </w:r>
          </w:hyperlink>
        </w:p>
        <w:p w14:paraId="3360A618" w14:textId="389FE89A"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409" w:history="1">
            <w:r w:rsidR="00D66729" w:rsidRPr="00CD5168">
              <w:rPr>
                <w:rStyle w:val="Hyperlink"/>
                <w:noProof/>
              </w:rPr>
              <w:t>13.2.1.2</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TRANSFER OF DATA</w:t>
            </w:r>
            <w:r w:rsidR="00D66729">
              <w:rPr>
                <w:noProof/>
                <w:webHidden/>
              </w:rPr>
              <w:tab/>
            </w:r>
            <w:r w:rsidR="00D66729">
              <w:rPr>
                <w:noProof/>
                <w:webHidden/>
              </w:rPr>
              <w:fldChar w:fldCharType="begin"/>
            </w:r>
            <w:r w:rsidR="00D66729">
              <w:rPr>
                <w:noProof/>
                <w:webHidden/>
              </w:rPr>
              <w:instrText xml:space="preserve"> PAGEREF _Toc167978409 \h </w:instrText>
            </w:r>
            <w:r w:rsidR="00D66729">
              <w:rPr>
                <w:noProof/>
                <w:webHidden/>
              </w:rPr>
            </w:r>
            <w:r w:rsidR="00D66729">
              <w:rPr>
                <w:noProof/>
                <w:webHidden/>
              </w:rPr>
              <w:fldChar w:fldCharType="separate"/>
            </w:r>
            <w:r w:rsidR="00D66729">
              <w:rPr>
                <w:noProof/>
                <w:webHidden/>
              </w:rPr>
              <w:t>101</w:t>
            </w:r>
            <w:r w:rsidR="00D66729">
              <w:rPr>
                <w:noProof/>
                <w:webHidden/>
              </w:rPr>
              <w:fldChar w:fldCharType="end"/>
            </w:r>
          </w:hyperlink>
        </w:p>
        <w:p w14:paraId="1DD0C74E" w14:textId="3015797A"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410" w:history="1">
            <w:r w:rsidR="00D66729" w:rsidRPr="00CD5168">
              <w:rPr>
                <w:rStyle w:val="Hyperlink"/>
                <w:noProof/>
                <w14:scene3d>
                  <w14:camera w14:prst="orthographicFront"/>
                  <w14:lightRig w14:rig="threePt" w14:dir="t">
                    <w14:rot w14:lat="0" w14:lon="0" w14:rev="0"/>
                  </w14:lightRig>
                </w14:scene3d>
              </w:rPr>
              <w:t>13.2.2</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TRANSFER GBT MESSAGE TO GSME</w:t>
            </w:r>
            <w:r w:rsidR="00D66729">
              <w:rPr>
                <w:noProof/>
                <w:webHidden/>
              </w:rPr>
              <w:tab/>
            </w:r>
            <w:r w:rsidR="00D66729">
              <w:rPr>
                <w:noProof/>
                <w:webHidden/>
              </w:rPr>
              <w:fldChar w:fldCharType="begin"/>
            </w:r>
            <w:r w:rsidR="00D66729">
              <w:rPr>
                <w:noProof/>
                <w:webHidden/>
              </w:rPr>
              <w:instrText xml:space="preserve"> PAGEREF _Toc167978410 \h </w:instrText>
            </w:r>
            <w:r w:rsidR="00D66729">
              <w:rPr>
                <w:noProof/>
                <w:webHidden/>
              </w:rPr>
            </w:r>
            <w:r w:rsidR="00D66729">
              <w:rPr>
                <w:noProof/>
                <w:webHidden/>
              </w:rPr>
              <w:fldChar w:fldCharType="separate"/>
            </w:r>
            <w:r w:rsidR="00D66729">
              <w:rPr>
                <w:noProof/>
                <w:webHidden/>
              </w:rPr>
              <w:t>101</w:t>
            </w:r>
            <w:r w:rsidR="00D66729">
              <w:rPr>
                <w:noProof/>
                <w:webHidden/>
              </w:rPr>
              <w:fldChar w:fldCharType="end"/>
            </w:r>
          </w:hyperlink>
        </w:p>
        <w:p w14:paraId="6D7AB3FB" w14:textId="2E579BEA" w:rsidR="00D66729" w:rsidRDefault="00000000">
          <w:pPr>
            <w:pStyle w:val="TOC3"/>
            <w:rPr>
              <w:rFonts w:asciiTheme="minorHAnsi" w:eastAsiaTheme="minorEastAsia" w:hAnsiTheme="minorHAnsi" w:cstheme="minorBidi"/>
              <w:i w:val="0"/>
              <w:iCs w:val="0"/>
              <w:noProof/>
              <w:kern w:val="2"/>
              <w:sz w:val="24"/>
              <w:szCs w:val="24"/>
              <w:lang w:eastAsia="en-GB"/>
              <w14:ligatures w14:val="standardContextual"/>
            </w:rPr>
          </w:pPr>
          <w:hyperlink w:anchor="_Toc167978411" w:history="1">
            <w:r w:rsidR="00D66729" w:rsidRPr="00CD5168">
              <w:rPr>
                <w:rStyle w:val="Hyperlink"/>
                <w:noProof/>
              </w:rPr>
              <w:t>13.2.2.1</w:t>
            </w:r>
            <w:r w:rsidR="00D66729">
              <w:rPr>
                <w:rFonts w:asciiTheme="minorHAnsi" w:eastAsiaTheme="minorEastAsia" w:hAnsiTheme="minorHAnsi" w:cstheme="minorBidi"/>
                <w:i w:val="0"/>
                <w:iCs w:val="0"/>
                <w:noProof/>
                <w:kern w:val="2"/>
                <w:sz w:val="24"/>
                <w:szCs w:val="24"/>
                <w:lang w:eastAsia="en-GB"/>
                <w14:ligatures w14:val="standardContextual"/>
              </w:rPr>
              <w:tab/>
            </w:r>
            <w:r w:rsidR="00D66729" w:rsidRPr="00CD5168">
              <w:rPr>
                <w:rStyle w:val="Hyperlink"/>
                <w:noProof/>
              </w:rPr>
              <w:t>STATUS HANDLING FOR GSME</w:t>
            </w:r>
            <w:r w:rsidR="00D66729">
              <w:rPr>
                <w:noProof/>
                <w:webHidden/>
              </w:rPr>
              <w:tab/>
            </w:r>
            <w:r w:rsidR="00D66729">
              <w:rPr>
                <w:noProof/>
                <w:webHidden/>
              </w:rPr>
              <w:fldChar w:fldCharType="begin"/>
            </w:r>
            <w:r w:rsidR="00D66729">
              <w:rPr>
                <w:noProof/>
                <w:webHidden/>
              </w:rPr>
              <w:instrText xml:space="preserve"> PAGEREF _Toc167978411 \h </w:instrText>
            </w:r>
            <w:r w:rsidR="00D66729">
              <w:rPr>
                <w:noProof/>
                <w:webHidden/>
              </w:rPr>
            </w:r>
            <w:r w:rsidR="00D66729">
              <w:rPr>
                <w:noProof/>
                <w:webHidden/>
              </w:rPr>
              <w:fldChar w:fldCharType="separate"/>
            </w:r>
            <w:r w:rsidR="00D66729">
              <w:rPr>
                <w:noProof/>
                <w:webHidden/>
              </w:rPr>
              <w:t>102</w:t>
            </w:r>
            <w:r w:rsidR="00D66729">
              <w:rPr>
                <w:noProof/>
                <w:webHidden/>
              </w:rPr>
              <w:fldChar w:fldCharType="end"/>
            </w:r>
          </w:hyperlink>
        </w:p>
        <w:p w14:paraId="5344A4E8" w14:textId="6F9A1F1F" w:rsidR="004672C6" w:rsidRDefault="00FF006D" w:rsidP="00B8344A">
          <w:pPr>
            <w:pStyle w:val="01TEFBodyText"/>
          </w:pPr>
          <w:r>
            <w:fldChar w:fldCharType="end"/>
          </w:r>
        </w:p>
      </w:sdtContent>
    </w:sdt>
    <w:p w14:paraId="5344A4EA" w14:textId="3DEB04DC" w:rsidR="00FB0444" w:rsidRDefault="004672C6" w:rsidP="00CA4C94">
      <w:pPr>
        <w:pStyle w:val="01TefHeading1"/>
      </w:pPr>
      <w:r>
        <w:br w:type="page"/>
      </w:r>
      <w:bookmarkStart w:id="42" w:name="_Toc87460107"/>
      <w:bookmarkStart w:id="43" w:name="_Toc167978259"/>
      <w:r w:rsidR="003E1836">
        <w:lastRenderedPageBreak/>
        <w:t>INTRODUCTION</w:t>
      </w:r>
      <w:bookmarkEnd w:id="42"/>
      <w:bookmarkEnd w:id="43"/>
    </w:p>
    <w:p w14:paraId="5344A4EB" w14:textId="025E6089" w:rsidR="00FB0444" w:rsidRPr="00C95D8F" w:rsidRDefault="00624FD7" w:rsidP="00C95D8F">
      <w:pPr>
        <w:pStyle w:val="Heading2"/>
      </w:pPr>
      <w:bookmarkStart w:id="44" w:name="_Toc87460108"/>
      <w:bookmarkStart w:id="45" w:name="_Toc167978260"/>
      <w:bookmarkEnd w:id="0"/>
      <w:bookmarkEnd w:id="1"/>
      <w:bookmarkEnd w:id="2"/>
      <w:bookmarkEnd w:id="3"/>
      <w:bookmarkEnd w:id="4"/>
      <w:bookmarkEnd w:id="5"/>
      <w:r>
        <w:rPr>
          <w:caps w:val="0"/>
        </w:rPr>
        <w:t>PROJECT BACKGROUND</w:t>
      </w:r>
      <w:bookmarkEnd w:id="44"/>
      <w:bookmarkEnd w:id="45"/>
    </w:p>
    <w:p w14:paraId="7A946B93" w14:textId="1837A334" w:rsidR="00534435" w:rsidRPr="000E0648" w:rsidRDefault="006D457C" w:rsidP="00534435">
      <w:pPr>
        <w:pStyle w:val="01TEFBodyText"/>
      </w:pPr>
      <w:r w:rsidRPr="000E0648">
        <w:t xml:space="preserve">In 2013, </w:t>
      </w:r>
      <w:r w:rsidR="00534435" w:rsidRPr="000E0648">
        <w:t>The Department for Energy and Climate Change</w:t>
      </w:r>
      <w:r w:rsidR="000174F8">
        <w:t>, DECC</w:t>
      </w:r>
      <w:r w:rsidR="000174F8" w:rsidRPr="000E0648">
        <w:t xml:space="preserve"> </w:t>
      </w:r>
      <w:r w:rsidR="000F7934">
        <w:t>now</w:t>
      </w:r>
      <w:r w:rsidR="000F7934" w:rsidRPr="000E0648">
        <w:t xml:space="preserve"> </w:t>
      </w:r>
      <w:r w:rsidR="000F7934" w:rsidRPr="00AF03B2">
        <w:t>Department</w:t>
      </w:r>
      <w:r w:rsidR="000174F8" w:rsidRPr="00AF03B2">
        <w:t> for Energy Security and Net Zero (DESNZ)</w:t>
      </w:r>
      <w:r w:rsidR="00534435" w:rsidRPr="000E0648">
        <w:t xml:space="preserve"> and Ofgem </w:t>
      </w:r>
      <w:r w:rsidRPr="000E0648">
        <w:t>had</w:t>
      </w:r>
      <w:r w:rsidR="00534435" w:rsidRPr="000E0648">
        <w:t xml:space="preserve"> mandated Energy Suppliers to roll out up to 53 million Smart Meters to 30 million premises in GB to support EU carbon reduction targets.  The Smart Metering Implementation Programme (SMIP) implement</w:t>
      </w:r>
      <w:r w:rsidR="00C25AB2" w:rsidRPr="000E0648">
        <w:t>ed</w:t>
      </w:r>
      <w:r w:rsidR="00534435" w:rsidRPr="000E0648">
        <w:t xml:space="preserve"> the changes to Energy Suppliers, the implementation of the DCC and the rollout of meters across GB.  The smart meters </w:t>
      </w:r>
      <w:r w:rsidR="00805F70" w:rsidRPr="000E0648">
        <w:t xml:space="preserve">currently rolled out across 8m premises </w:t>
      </w:r>
      <w:r w:rsidR="00534435" w:rsidRPr="000E0648">
        <w:t>provide:</w:t>
      </w:r>
    </w:p>
    <w:p w14:paraId="2AEFDD51" w14:textId="77777777" w:rsidR="00534435" w:rsidRPr="000E0648" w:rsidRDefault="00534435" w:rsidP="00832880">
      <w:pPr>
        <w:pStyle w:val="01TEFBullet"/>
        <w:numPr>
          <w:ilvl w:val="0"/>
          <w:numId w:val="12"/>
        </w:numPr>
        <w:spacing w:before="200" w:after="200"/>
      </w:pPr>
      <w:r w:rsidRPr="000E0648">
        <w:t>New information, services, tariffs and automated smart appliances to drive customer energy saving behaviour (“demand response”);</w:t>
      </w:r>
    </w:p>
    <w:p w14:paraId="4F0A2A17" w14:textId="77777777" w:rsidR="00534435" w:rsidRPr="000E0648" w:rsidRDefault="00534435" w:rsidP="00832880">
      <w:pPr>
        <w:pStyle w:val="01TEFBullet"/>
        <w:numPr>
          <w:ilvl w:val="0"/>
          <w:numId w:val="12"/>
        </w:numPr>
        <w:spacing w:before="200" w:after="200"/>
      </w:pPr>
      <w:r w:rsidRPr="000E0648">
        <w:t>Measurement of micro generation ‘feed-in’;</w:t>
      </w:r>
    </w:p>
    <w:p w14:paraId="53FDA100" w14:textId="77777777" w:rsidR="00534435" w:rsidRPr="000E0648" w:rsidRDefault="00534435" w:rsidP="00832880">
      <w:pPr>
        <w:pStyle w:val="01TEFBullet"/>
        <w:numPr>
          <w:ilvl w:val="0"/>
          <w:numId w:val="12"/>
        </w:numPr>
        <w:spacing w:before="200" w:after="200"/>
      </w:pPr>
      <w:r w:rsidRPr="000E0648">
        <w:t>Elimination of estimated bills and manual meter reading;</w:t>
      </w:r>
    </w:p>
    <w:p w14:paraId="44166560" w14:textId="77777777" w:rsidR="00534435" w:rsidRPr="000E0648" w:rsidRDefault="00534435" w:rsidP="00832880">
      <w:pPr>
        <w:pStyle w:val="01TEFBullet"/>
        <w:numPr>
          <w:ilvl w:val="0"/>
          <w:numId w:val="12"/>
        </w:numPr>
        <w:spacing w:before="200" w:after="200"/>
      </w:pPr>
      <w:r w:rsidRPr="000E0648">
        <w:t>Easier switching between suppliers and tariffs;</w:t>
      </w:r>
    </w:p>
    <w:p w14:paraId="5840B578" w14:textId="297CB6DE" w:rsidR="00534435" w:rsidRPr="00F6369F" w:rsidRDefault="00534435" w:rsidP="00534435">
      <w:pPr>
        <w:pStyle w:val="01TEFBodyText"/>
      </w:pPr>
      <w:r w:rsidRPr="00F6369F">
        <w:t xml:space="preserve">Data and Communications Company (DCC) </w:t>
      </w:r>
      <w:r w:rsidR="004A227E" w:rsidRPr="00F6369F">
        <w:t xml:space="preserve">set up by </w:t>
      </w:r>
      <w:r w:rsidR="0070363F">
        <w:t>DESNZ</w:t>
      </w:r>
      <w:r w:rsidR="004A227E" w:rsidRPr="00F6369F">
        <w:t xml:space="preserve"> </w:t>
      </w:r>
      <w:r w:rsidRPr="00F6369F">
        <w:t xml:space="preserve">act as a central nationwide body and contract the services of Data Service Providers (DSP) and Communications Service Providers (CSP) to provide smart metering functionality to end users. </w:t>
      </w:r>
    </w:p>
    <w:p w14:paraId="457EAD23" w14:textId="77777777" w:rsidR="00534435" w:rsidRPr="00F6369F" w:rsidRDefault="00534435" w:rsidP="00534435">
      <w:pPr>
        <w:pStyle w:val="01TEFBodyText"/>
      </w:pPr>
    </w:p>
    <w:p w14:paraId="27C4EAD0" w14:textId="77777777" w:rsidR="00534435" w:rsidRPr="00F6369F" w:rsidRDefault="00534435" w:rsidP="00534435">
      <w:pPr>
        <w:pStyle w:val="01TEFBodyText"/>
        <w:jc w:val="center"/>
      </w:pPr>
      <w:r w:rsidRPr="00F6369F">
        <w:rPr>
          <w:noProof/>
        </w:rPr>
        <w:drawing>
          <wp:inline distT="0" distB="0" distL="0" distR="0" wp14:anchorId="1EECCC30" wp14:editId="7D62064E">
            <wp:extent cx="5292090" cy="3042285"/>
            <wp:effectExtent l="0" t="0" r="3810" b="5715"/>
            <wp:docPr id="2" name="Picture 2" descr="A diagram of a data service provi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data service provid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92090" cy="3042285"/>
                    </a:xfrm>
                    <a:prstGeom prst="rect">
                      <a:avLst/>
                    </a:prstGeom>
                    <a:noFill/>
                  </pic:spPr>
                </pic:pic>
              </a:graphicData>
            </a:graphic>
          </wp:inline>
        </w:drawing>
      </w:r>
    </w:p>
    <w:p w14:paraId="4870F1E6" w14:textId="77777777" w:rsidR="00534435" w:rsidRPr="00F6369F" w:rsidRDefault="00534435" w:rsidP="00534435">
      <w:pPr>
        <w:pStyle w:val="01TEFFigureTitle"/>
        <w:ind w:left="0" w:firstLine="0"/>
      </w:pPr>
      <w:r w:rsidRPr="00F6369F">
        <w:t>: DCC organisation overview</w:t>
      </w:r>
    </w:p>
    <w:p w14:paraId="2FFCD135" w14:textId="3080263C" w:rsidR="00534435" w:rsidRPr="00F6369F" w:rsidRDefault="00534435" w:rsidP="00534435">
      <w:pPr>
        <w:pStyle w:val="01TEFBodyText"/>
      </w:pPr>
      <w:r w:rsidRPr="00F6369F">
        <w:t xml:space="preserve">The DCC Licensee (DCC-L) </w:t>
      </w:r>
      <w:r w:rsidR="00274B7C" w:rsidRPr="00F6369F">
        <w:t>oversees</w:t>
      </w:r>
      <w:r w:rsidRPr="00F6369F">
        <w:t xml:space="preserve"> contracting and managing the services of the DSP and CSPs.  Through a recent procurement process, </w:t>
      </w:r>
      <w:r w:rsidR="0070363F">
        <w:t>DESNZ</w:t>
      </w:r>
      <w:r w:rsidRPr="00F6369F">
        <w:t xml:space="preserve"> have selected the following organisations to make up the DCC:</w:t>
      </w:r>
    </w:p>
    <w:p w14:paraId="10F2B121" w14:textId="77777777" w:rsidR="00534435" w:rsidRPr="00F6369F" w:rsidRDefault="00534435" w:rsidP="00832880">
      <w:pPr>
        <w:pStyle w:val="01TEFBullet"/>
        <w:numPr>
          <w:ilvl w:val="0"/>
          <w:numId w:val="12"/>
        </w:numPr>
        <w:spacing w:before="200" w:after="200"/>
      </w:pPr>
      <w:r w:rsidRPr="00F6369F">
        <w:t>The DCC Licensee is Capita;</w:t>
      </w:r>
    </w:p>
    <w:p w14:paraId="4981EE6B" w14:textId="77777777" w:rsidR="00534435" w:rsidRPr="00F6369F" w:rsidRDefault="00534435" w:rsidP="00832880">
      <w:pPr>
        <w:pStyle w:val="01TEFBullet"/>
        <w:numPr>
          <w:ilvl w:val="0"/>
          <w:numId w:val="12"/>
        </w:numPr>
        <w:spacing w:before="200" w:after="200"/>
      </w:pPr>
      <w:r w:rsidRPr="00F6369F">
        <w:t>The DSP is CGI;</w:t>
      </w:r>
    </w:p>
    <w:p w14:paraId="18A457E3" w14:textId="77777777" w:rsidR="00534435" w:rsidRPr="00F6369F" w:rsidRDefault="00534435" w:rsidP="00832880">
      <w:pPr>
        <w:pStyle w:val="01TEFBullet"/>
        <w:numPr>
          <w:ilvl w:val="0"/>
          <w:numId w:val="12"/>
        </w:numPr>
        <w:spacing w:before="200" w:after="200"/>
      </w:pPr>
      <w:r w:rsidRPr="00F6369F">
        <w:t>The CSP for the northern region is Arqiva;</w:t>
      </w:r>
    </w:p>
    <w:p w14:paraId="73CC7135" w14:textId="77777777" w:rsidR="00534435" w:rsidRPr="00F6369F" w:rsidRDefault="00534435" w:rsidP="00832880">
      <w:pPr>
        <w:pStyle w:val="01TEFBullet"/>
        <w:numPr>
          <w:ilvl w:val="0"/>
          <w:numId w:val="12"/>
        </w:numPr>
        <w:spacing w:before="200" w:after="200"/>
      </w:pPr>
      <w:r w:rsidRPr="00F6369F">
        <w:lastRenderedPageBreak/>
        <w:t>The provider of the Smart Metering Key Infrastructure (SMKI) is BT;</w:t>
      </w:r>
    </w:p>
    <w:p w14:paraId="052004FB" w14:textId="77777777" w:rsidR="00534435" w:rsidRPr="00F6369F" w:rsidRDefault="00534435" w:rsidP="00832880">
      <w:pPr>
        <w:pStyle w:val="01TEFBullet"/>
        <w:numPr>
          <w:ilvl w:val="0"/>
          <w:numId w:val="12"/>
        </w:numPr>
        <w:spacing w:before="200" w:after="200"/>
      </w:pPr>
      <w:r w:rsidRPr="00F6369F">
        <w:t>The CSP for the central and southern regions is Telefónica.</w:t>
      </w:r>
    </w:p>
    <w:p w14:paraId="386BB4ED" w14:textId="4F16D963" w:rsidR="00534435" w:rsidRPr="003D4E91" w:rsidRDefault="00534435" w:rsidP="00534435">
      <w:pPr>
        <w:pStyle w:val="01TEFBodyText"/>
      </w:pPr>
      <w:r w:rsidRPr="003D4E91">
        <w:t xml:space="preserve">The DSP </w:t>
      </w:r>
      <w:r w:rsidR="00855B90">
        <w:t>provides</w:t>
      </w:r>
      <w:r w:rsidRPr="003D4E91">
        <w:t xml:space="preserve"> a data service that integrate</w:t>
      </w:r>
      <w:r w:rsidR="00D0798A" w:rsidRPr="003D4E91">
        <w:t>s</w:t>
      </w:r>
      <w:r w:rsidRPr="003D4E91">
        <w:t xml:space="preserve"> metering data to and from Energy suppliers (with properties across all the different regional lots), while the CSP(s) provid</w:t>
      </w:r>
      <w:r w:rsidR="003D4E91" w:rsidRPr="003D4E91">
        <w:t>es</w:t>
      </w:r>
      <w:r w:rsidRPr="003D4E91">
        <w:t xml:space="preserve"> the communications network for the programme and the Communications hub within each home.</w:t>
      </w:r>
    </w:p>
    <w:p w14:paraId="1708B43A" w14:textId="1C446E95" w:rsidR="00534435" w:rsidRPr="003D4E91" w:rsidRDefault="00534435" w:rsidP="00534435">
      <w:pPr>
        <w:pStyle w:val="01TEFBodyText"/>
      </w:pPr>
      <w:r w:rsidRPr="003D4E91">
        <w:t>Telefónica’s role as a CSP provide</w:t>
      </w:r>
      <w:r w:rsidR="003D4E91" w:rsidRPr="003D4E91">
        <w:t>s</w:t>
      </w:r>
      <w:r w:rsidRPr="003D4E91">
        <w:t>:</w:t>
      </w:r>
    </w:p>
    <w:p w14:paraId="090C2085" w14:textId="3F479F7E" w:rsidR="0024056C" w:rsidRPr="00E35A2F" w:rsidRDefault="0024056C" w:rsidP="00832880">
      <w:pPr>
        <w:pStyle w:val="01TEFBullet"/>
        <w:numPr>
          <w:ilvl w:val="0"/>
          <w:numId w:val="12"/>
        </w:numPr>
        <w:spacing w:before="200" w:after="200"/>
      </w:pPr>
      <w:r w:rsidRPr="00E35A2F">
        <w:t xml:space="preserve">Logistics </w:t>
      </w:r>
      <w:r>
        <w:t>service to</w:t>
      </w:r>
      <w:r w:rsidRPr="00E35A2F">
        <w:t xml:space="preserve"> ensure the timely and safe delivery of </w:t>
      </w:r>
      <w:r w:rsidR="000F27DD">
        <w:t xml:space="preserve">Communication </w:t>
      </w:r>
      <w:r w:rsidRPr="00E35A2F">
        <w:t xml:space="preserve">Hubs to DCC Users. </w:t>
      </w:r>
    </w:p>
    <w:p w14:paraId="43F6DD87" w14:textId="39BE7A7E" w:rsidR="00534435" w:rsidRPr="003D4E91" w:rsidRDefault="00534435" w:rsidP="00832880">
      <w:pPr>
        <w:pStyle w:val="01TEFBullet"/>
        <w:numPr>
          <w:ilvl w:val="0"/>
          <w:numId w:val="12"/>
        </w:numPr>
        <w:spacing w:before="200" w:after="200"/>
      </w:pPr>
      <w:r w:rsidRPr="003D4E91">
        <w:t xml:space="preserve">The provision of managed communications service </w:t>
      </w:r>
      <w:r w:rsidR="00C73EAB">
        <w:t xml:space="preserve">that </w:t>
      </w:r>
      <w:r w:rsidRPr="003D4E91">
        <w:t>provide</w:t>
      </w:r>
      <w:r w:rsidR="00C73EAB">
        <w:t>s</w:t>
      </w:r>
      <w:r w:rsidRPr="003D4E91">
        <w:t xml:space="preserve"> an access network between the customer premise and the DCC.  This network </w:t>
      </w:r>
      <w:r w:rsidR="00C73EAB">
        <w:t xml:space="preserve">fulfils </w:t>
      </w:r>
      <w:r w:rsidR="00B93A1F">
        <w:t>the CSP’s obligations to</w:t>
      </w:r>
      <w:r w:rsidRPr="003D4E91">
        <w:t xml:space="preserve"> service 99.25% of customer premises;</w:t>
      </w:r>
    </w:p>
    <w:p w14:paraId="709D5051" w14:textId="075F2444" w:rsidR="00534435" w:rsidRPr="003D4E91" w:rsidRDefault="00534435" w:rsidP="00832880">
      <w:pPr>
        <w:pStyle w:val="01TEFBullet"/>
        <w:numPr>
          <w:ilvl w:val="0"/>
          <w:numId w:val="12"/>
        </w:numPr>
        <w:spacing w:before="200" w:after="200"/>
      </w:pPr>
      <w:r w:rsidRPr="003D4E91">
        <w:t>The provision of communications modules that act a</w:t>
      </w:r>
      <w:r w:rsidR="007852E8">
        <w:t>s a</w:t>
      </w:r>
      <w:r w:rsidRPr="003D4E91">
        <w:t xml:space="preserve"> hub within the communications infrastructure and that must be able to support Home Area Network (HAN) and Wide Area Network (WAN) interfaces;</w:t>
      </w:r>
    </w:p>
    <w:p w14:paraId="5AAE8FCE" w14:textId="5B6E05D2" w:rsidR="00E35A2F" w:rsidRPr="00E35A2F" w:rsidRDefault="00E35A2F" w:rsidP="00832880">
      <w:pPr>
        <w:pStyle w:val="01TEFBullet"/>
        <w:numPr>
          <w:ilvl w:val="0"/>
          <w:numId w:val="12"/>
        </w:numPr>
        <w:spacing w:before="200" w:after="200"/>
      </w:pPr>
      <w:r w:rsidRPr="00E35A2F">
        <w:t xml:space="preserve">Device </w:t>
      </w:r>
      <w:r w:rsidR="00603684">
        <w:t>m</w:t>
      </w:r>
      <w:r w:rsidRPr="00E35A2F">
        <w:t xml:space="preserve">anager </w:t>
      </w:r>
      <w:r w:rsidR="00603684">
        <w:t>s</w:t>
      </w:r>
      <w:r w:rsidRPr="00E35A2F">
        <w:t xml:space="preserve">ervice </w:t>
      </w:r>
      <w:r w:rsidR="00603684">
        <w:t>that</w:t>
      </w:r>
      <w:r w:rsidRPr="00E35A2F">
        <w:t xml:space="preserve"> provide</w:t>
      </w:r>
      <w:r w:rsidR="00603684">
        <w:t>s</w:t>
      </w:r>
      <w:r w:rsidRPr="00E35A2F">
        <w:t xml:space="preserve"> management capability for</w:t>
      </w:r>
      <w:r w:rsidR="00795127">
        <w:t xml:space="preserve"> </w:t>
      </w:r>
      <w:r w:rsidR="00F91A14">
        <w:t>Communication Hub</w:t>
      </w:r>
      <w:r w:rsidR="00795127">
        <w:t>s</w:t>
      </w:r>
      <w:r w:rsidRPr="00E35A2F">
        <w:t xml:space="preserve">. </w:t>
      </w:r>
    </w:p>
    <w:p w14:paraId="5E1F302E" w14:textId="4BD22184" w:rsidR="00534435" w:rsidRPr="003D4E91" w:rsidRDefault="00534435" w:rsidP="00832880">
      <w:pPr>
        <w:pStyle w:val="01TEFBullet"/>
        <w:numPr>
          <w:ilvl w:val="0"/>
          <w:numId w:val="12"/>
        </w:numPr>
        <w:spacing w:before="200" w:after="200"/>
      </w:pPr>
      <w:r w:rsidRPr="003D4E91">
        <w:t xml:space="preserve">The deployment of both Communications Hubs (CH) and the communications infrastructure </w:t>
      </w:r>
      <w:r w:rsidR="00A750F8">
        <w:t>started</w:t>
      </w:r>
      <w:r w:rsidRPr="003D4E91">
        <w:t xml:space="preserve"> in Q4 2015</w:t>
      </w:r>
      <w:r w:rsidR="00904AB4">
        <w:t>. It is currently in its 8</w:t>
      </w:r>
      <w:r w:rsidR="00904AB4" w:rsidRPr="00904AB4">
        <w:rPr>
          <w:vertAlign w:val="superscript"/>
        </w:rPr>
        <w:t>th</w:t>
      </w:r>
      <w:r w:rsidR="00904AB4">
        <w:t xml:space="preserve"> year, </w:t>
      </w:r>
      <w:r w:rsidR="005500F0">
        <w:t>with a current install base</w:t>
      </w:r>
      <w:r w:rsidR="00904AB4">
        <w:t xml:space="preserve"> </w:t>
      </w:r>
      <w:r w:rsidR="005500F0">
        <w:t xml:space="preserve">of </w:t>
      </w:r>
      <w:r w:rsidR="00904AB4">
        <w:t xml:space="preserve">approximately </w:t>
      </w:r>
      <w:r w:rsidR="001F44DE">
        <w:t xml:space="preserve">9 </w:t>
      </w:r>
      <w:r w:rsidR="00904AB4">
        <w:t xml:space="preserve">million </w:t>
      </w:r>
      <w:r w:rsidR="00F91A14">
        <w:t>Communication Hub</w:t>
      </w:r>
      <w:r w:rsidR="00904AB4">
        <w:t>s</w:t>
      </w:r>
      <w:r w:rsidR="005500F0">
        <w:t xml:space="preserve">, expected to reach </w:t>
      </w:r>
      <w:r w:rsidR="0059493E">
        <w:t xml:space="preserve">approximately </w:t>
      </w:r>
      <w:r w:rsidR="005500F0">
        <w:t>13 million</w:t>
      </w:r>
      <w:r w:rsidR="00E1196E">
        <w:t xml:space="preserve"> hubs</w:t>
      </w:r>
      <w:r w:rsidR="005500F0">
        <w:t xml:space="preserve"> by 2026.</w:t>
      </w:r>
    </w:p>
    <w:p w14:paraId="6D883F2E" w14:textId="575C9294" w:rsidR="00534435" w:rsidRDefault="00534435" w:rsidP="00832880">
      <w:pPr>
        <w:pStyle w:val="01TEFBullet"/>
        <w:numPr>
          <w:ilvl w:val="0"/>
          <w:numId w:val="12"/>
        </w:numPr>
        <w:spacing w:before="200" w:after="200"/>
      </w:pPr>
      <w:r w:rsidRPr="003D4E91">
        <w:t xml:space="preserve">The duration of the contract between the </w:t>
      </w:r>
      <w:r w:rsidR="0070363F">
        <w:t>DESNZ</w:t>
      </w:r>
      <w:r w:rsidRPr="003D4E91">
        <w:t xml:space="preserve"> and the CSP is 15 years with a potential 5 year extension option.  </w:t>
      </w:r>
    </w:p>
    <w:p w14:paraId="4F6851D4" w14:textId="7D7D3E95" w:rsidR="00771305" w:rsidRDefault="00771305" w:rsidP="00F72CAE">
      <w:pPr>
        <w:pStyle w:val="Default"/>
        <w:rPr>
          <w:rFonts w:asciiTheme="minorHAnsi" w:hAnsiTheme="minorHAnsi" w:cstheme="minorBidi"/>
          <w:color w:val="auto"/>
          <w:sz w:val="22"/>
          <w:szCs w:val="22"/>
          <w:lang w:eastAsia="en-GB"/>
        </w:rPr>
      </w:pPr>
      <w:r>
        <w:rPr>
          <w:rFonts w:asciiTheme="minorHAnsi" w:hAnsiTheme="minorHAnsi" w:cstheme="minorBidi"/>
          <w:color w:val="auto"/>
          <w:sz w:val="22"/>
          <w:szCs w:val="22"/>
          <w:lang w:eastAsia="en-GB"/>
        </w:rPr>
        <w:t xml:space="preserve">Both </w:t>
      </w:r>
      <w:r w:rsidRPr="00B546F8">
        <w:rPr>
          <w:rFonts w:asciiTheme="minorHAnsi" w:hAnsiTheme="minorHAnsi" w:cstheme="minorBidi"/>
          <w:color w:val="auto"/>
          <w:sz w:val="22"/>
          <w:szCs w:val="22"/>
          <w:lang w:eastAsia="en-GB"/>
        </w:rPr>
        <w:t>Telefónica</w:t>
      </w:r>
      <w:r>
        <w:rPr>
          <w:rFonts w:asciiTheme="minorHAnsi" w:hAnsiTheme="minorHAnsi" w:cstheme="minorBidi"/>
          <w:color w:val="auto"/>
          <w:sz w:val="22"/>
          <w:szCs w:val="22"/>
          <w:lang w:eastAsia="en-GB"/>
        </w:rPr>
        <w:t xml:space="preserve"> and the DCC </w:t>
      </w:r>
      <w:r w:rsidR="00F17D44">
        <w:rPr>
          <w:rFonts w:asciiTheme="minorHAnsi" w:hAnsiTheme="minorHAnsi" w:cstheme="minorBidi"/>
          <w:color w:val="auto"/>
          <w:sz w:val="22"/>
          <w:szCs w:val="22"/>
          <w:lang w:eastAsia="en-GB"/>
        </w:rPr>
        <w:t>intend to extend and future-proof DCC Services relating to smart metering</w:t>
      </w:r>
      <w:r w:rsidR="00180D7B">
        <w:rPr>
          <w:rFonts w:asciiTheme="minorHAnsi" w:hAnsiTheme="minorHAnsi" w:cstheme="minorBidi"/>
          <w:color w:val="auto"/>
          <w:sz w:val="22"/>
          <w:szCs w:val="22"/>
          <w:lang w:eastAsia="en-GB"/>
        </w:rPr>
        <w:t xml:space="preserve"> including the adoption of their respective Cloud framework</w:t>
      </w:r>
      <w:r w:rsidR="00F17D44">
        <w:rPr>
          <w:rFonts w:asciiTheme="minorHAnsi" w:hAnsiTheme="minorHAnsi" w:cstheme="minorBidi"/>
          <w:color w:val="auto"/>
          <w:sz w:val="22"/>
          <w:szCs w:val="22"/>
          <w:lang w:eastAsia="en-GB"/>
        </w:rPr>
        <w:t xml:space="preserve">. </w:t>
      </w:r>
      <w:r w:rsidR="009F1A33">
        <w:rPr>
          <w:rFonts w:asciiTheme="minorHAnsi" w:hAnsiTheme="minorHAnsi" w:cstheme="minorBidi"/>
          <w:color w:val="auto"/>
          <w:sz w:val="22"/>
          <w:szCs w:val="22"/>
          <w:lang w:eastAsia="en-GB"/>
        </w:rPr>
        <w:t>The key strategic drivers are:</w:t>
      </w:r>
    </w:p>
    <w:p w14:paraId="28E83186" w14:textId="77777777" w:rsidR="009F1A33" w:rsidRDefault="009F1A33" w:rsidP="00F72CAE">
      <w:pPr>
        <w:pStyle w:val="Default"/>
        <w:rPr>
          <w:rFonts w:asciiTheme="minorHAnsi" w:hAnsiTheme="minorHAnsi" w:cstheme="minorBidi"/>
          <w:color w:val="auto"/>
          <w:sz w:val="22"/>
          <w:szCs w:val="22"/>
          <w:lang w:eastAsia="en-GB"/>
        </w:rPr>
      </w:pPr>
    </w:p>
    <w:p w14:paraId="51AE7703" w14:textId="77777777" w:rsidR="009F1A33" w:rsidRPr="009F1A33" w:rsidRDefault="009F1A33" w:rsidP="00865493">
      <w:pPr>
        <w:pStyle w:val="01TEFBullet"/>
      </w:pPr>
      <w:r w:rsidRPr="009F1A33">
        <w:t xml:space="preserve">Protecting against technology obsolescence and ensuring service continuity. </w:t>
      </w:r>
    </w:p>
    <w:p w14:paraId="2D189DA9" w14:textId="77777777" w:rsidR="009F1A33" w:rsidRPr="009F1A33" w:rsidRDefault="009F1A33" w:rsidP="00865493">
      <w:pPr>
        <w:pStyle w:val="01TEFBullet"/>
      </w:pPr>
      <w:r w:rsidRPr="009F1A33">
        <w:t xml:space="preserve">Leveraging developments in technologies and making them available to DCC Users </w:t>
      </w:r>
    </w:p>
    <w:p w14:paraId="246521A1" w14:textId="77777777" w:rsidR="009F1A33" w:rsidRPr="009F1A33" w:rsidRDefault="009F1A33" w:rsidP="00865493">
      <w:pPr>
        <w:pStyle w:val="01TEFBullet"/>
      </w:pPr>
      <w:r w:rsidRPr="009F1A33">
        <w:t xml:space="preserve">Delivering high levels of security, resilience and service quality. </w:t>
      </w:r>
    </w:p>
    <w:p w14:paraId="56C7F108" w14:textId="77777777" w:rsidR="009F1A33" w:rsidRPr="009F1A33" w:rsidRDefault="009F1A33" w:rsidP="00865493">
      <w:pPr>
        <w:pStyle w:val="01TEFBullet"/>
      </w:pPr>
      <w:r w:rsidRPr="009F1A33">
        <w:t xml:space="preserve">Improving delivery of in-life change, giving lower costs, speedier change, and greater accuracy. </w:t>
      </w:r>
    </w:p>
    <w:p w14:paraId="4F76AE0D" w14:textId="0DCEB825" w:rsidR="009F1A33" w:rsidRPr="009F1A33" w:rsidRDefault="00E0016E" w:rsidP="00865493">
      <w:pPr>
        <w:pStyle w:val="01TEFBullet"/>
      </w:pPr>
      <w:r>
        <w:t>Continuing to a</w:t>
      </w:r>
      <w:r w:rsidR="009F1A33" w:rsidRPr="009F1A33">
        <w:t>chiev</w:t>
      </w:r>
      <w:r>
        <w:t>e</w:t>
      </w:r>
      <w:r w:rsidR="009F1A33" w:rsidRPr="009F1A33">
        <w:t xml:space="preserve"> value for money and supporting the delivery of benefits to Great Britain’s energy consumers and the wider energy industry. </w:t>
      </w:r>
    </w:p>
    <w:p w14:paraId="17000304" w14:textId="2A9422FF" w:rsidR="009F1A33" w:rsidRDefault="009F1A33" w:rsidP="00865493">
      <w:pPr>
        <w:pStyle w:val="01TEFBullet"/>
      </w:pPr>
      <w:r w:rsidRPr="009F1A33">
        <w:t>Maintaining a competitive environment for services to the DCC</w:t>
      </w:r>
    </w:p>
    <w:p w14:paraId="556B579B" w14:textId="60359562" w:rsidR="000A454B" w:rsidRDefault="00A359E0" w:rsidP="00865493">
      <w:pPr>
        <w:pStyle w:val="01TEFBullet"/>
      </w:pPr>
      <w:r>
        <w:t>Managing the sun</w:t>
      </w:r>
      <w:r w:rsidR="00465441">
        <w:t xml:space="preserve">setting of </w:t>
      </w:r>
      <w:r w:rsidR="005B3D9E" w:rsidRPr="00B546F8">
        <w:t>Telefónica</w:t>
      </w:r>
      <w:r w:rsidR="005B3D9E">
        <w:t xml:space="preserve">’s 3G </w:t>
      </w:r>
      <w:r w:rsidR="00C70499">
        <w:t>radio network</w:t>
      </w:r>
    </w:p>
    <w:p w14:paraId="451BCE07" w14:textId="77777777" w:rsidR="00865493" w:rsidRPr="00280EC0" w:rsidRDefault="00865493" w:rsidP="00865493">
      <w:pPr>
        <w:pStyle w:val="01TEFBullet"/>
        <w:numPr>
          <w:ilvl w:val="0"/>
          <w:numId w:val="0"/>
        </w:numPr>
        <w:ind w:left="720"/>
      </w:pPr>
    </w:p>
    <w:p w14:paraId="6534DD40" w14:textId="339A4CE7" w:rsidR="00E61552" w:rsidRPr="00C95D8F" w:rsidRDefault="00624FD7" w:rsidP="00C95D8F">
      <w:pPr>
        <w:pStyle w:val="Heading2"/>
      </w:pPr>
      <w:bookmarkStart w:id="46" w:name="_Toc375129762"/>
      <w:bookmarkStart w:id="47" w:name="_Toc375213639"/>
      <w:bookmarkStart w:id="48" w:name="_Toc87460109"/>
      <w:bookmarkStart w:id="49" w:name="_Toc167978261"/>
      <w:r>
        <w:rPr>
          <w:caps w:val="0"/>
        </w:rPr>
        <w:t>PURPOSE OF DOCUMENT</w:t>
      </w:r>
      <w:bookmarkEnd w:id="46"/>
      <w:bookmarkEnd w:id="47"/>
      <w:bookmarkEnd w:id="48"/>
      <w:bookmarkEnd w:id="49"/>
      <w:r w:rsidRPr="00C95D8F">
        <w:rPr>
          <w:caps w:val="0"/>
        </w:rPr>
        <w:tab/>
      </w:r>
    </w:p>
    <w:p w14:paraId="4E92E3B3" w14:textId="77777777" w:rsidR="006F37DB" w:rsidRPr="00341318" w:rsidRDefault="006F37DB" w:rsidP="006F37DB">
      <w:pPr>
        <w:pStyle w:val="01TEFBodyText"/>
      </w:pPr>
      <w:r w:rsidRPr="00341318">
        <w:t xml:space="preserve">This document focuses </w:t>
      </w:r>
      <w:r>
        <w:t>on the Traffic Management Gateway</w:t>
      </w:r>
      <w:r w:rsidRPr="00341318">
        <w:t xml:space="preserve"> which will need to be </w:t>
      </w:r>
      <w:r>
        <w:t>introduced</w:t>
      </w:r>
      <w:r w:rsidRPr="00341318">
        <w:t xml:space="preserve"> </w:t>
      </w:r>
      <w:r>
        <w:t xml:space="preserve">to </w:t>
      </w:r>
      <w:r w:rsidRPr="00341318">
        <w:t xml:space="preserve">Telefónica’s </w:t>
      </w:r>
      <w:r>
        <w:t>architecture landscape to meet its and</w:t>
      </w:r>
      <w:r w:rsidRPr="00341318">
        <w:t xml:space="preserve"> DCC’s future business goals and strategic drivers.</w:t>
      </w:r>
    </w:p>
    <w:p w14:paraId="3818DF7B" w14:textId="3E126953" w:rsidR="00E61552" w:rsidRPr="00D56B57" w:rsidRDefault="0007631C" w:rsidP="006F37DB">
      <w:pPr>
        <w:pStyle w:val="01TEFBodyText"/>
      </w:pPr>
      <w:r>
        <w:t>This document</w:t>
      </w:r>
      <w:r w:rsidR="00105C88">
        <w:t xml:space="preserve"> will</w:t>
      </w:r>
      <w:r w:rsidR="00E61552" w:rsidRPr="00D56B57">
        <w:t xml:space="preserve"> </w:t>
      </w:r>
      <w:r w:rsidR="004E5678">
        <w:t>describe</w:t>
      </w:r>
      <w:r w:rsidR="00E61552" w:rsidRPr="00D56B57">
        <w:t xml:space="preserve"> the </w:t>
      </w:r>
      <w:r w:rsidR="00F4442C">
        <w:t>T</w:t>
      </w:r>
      <w:r w:rsidR="0056710A">
        <w:t xml:space="preserve">raffic </w:t>
      </w:r>
      <w:r w:rsidR="00F4442C">
        <w:t>M</w:t>
      </w:r>
      <w:r w:rsidR="0056710A">
        <w:t xml:space="preserve">anagement </w:t>
      </w:r>
      <w:r w:rsidR="00F4442C">
        <w:t>G</w:t>
      </w:r>
      <w:r w:rsidR="0056710A">
        <w:t>ateway</w:t>
      </w:r>
      <w:r w:rsidR="00105C88">
        <w:t xml:space="preserve"> architecture and design</w:t>
      </w:r>
      <w:r w:rsidR="00E61552" w:rsidRPr="00D56B57">
        <w:t xml:space="preserve">, including </w:t>
      </w:r>
      <w:r w:rsidR="007B064C">
        <w:t>the</w:t>
      </w:r>
      <w:r w:rsidR="00E61552" w:rsidRPr="00D56B57">
        <w:t xml:space="preserve"> interaction</w:t>
      </w:r>
      <w:r w:rsidR="00105C88">
        <w:t>s</w:t>
      </w:r>
      <w:r w:rsidR="00E61552" w:rsidRPr="00D56B57">
        <w:t xml:space="preserve"> that will be used to</w:t>
      </w:r>
      <w:r w:rsidR="00FB1C99">
        <w:t xml:space="preserve"> continue to</w:t>
      </w:r>
      <w:r w:rsidR="00E61552" w:rsidRPr="00D56B57">
        <w:t xml:space="preserve"> fulfil the DCC CSP requirements</w:t>
      </w:r>
      <w:r w:rsidR="00E850BA" w:rsidRPr="00D56B57">
        <w:t xml:space="preserve"> for </w:t>
      </w:r>
      <w:r w:rsidR="00FB1C99">
        <w:t xml:space="preserve">the </w:t>
      </w:r>
      <w:r w:rsidR="00D82E35">
        <w:t>existing service</w:t>
      </w:r>
      <w:r w:rsidR="00E61552" w:rsidRPr="00D56B57">
        <w:t>.</w:t>
      </w:r>
    </w:p>
    <w:p w14:paraId="22C02B3B" w14:textId="521E37F5" w:rsidR="00E61552" w:rsidRPr="00C95D8F" w:rsidRDefault="00624FD7" w:rsidP="00C95D8F">
      <w:pPr>
        <w:pStyle w:val="Heading2"/>
      </w:pPr>
      <w:bookmarkStart w:id="50" w:name="_Toc375129763"/>
      <w:bookmarkStart w:id="51" w:name="_Toc375213640"/>
      <w:bookmarkStart w:id="52" w:name="_Toc87460110"/>
      <w:bookmarkStart w:id="53" w:name="_Toc167978262"/>
      <w:r>
        <w:rPr>
          <w:caps w:val="0"/>
        </w:rPr>
        <w:t>SUMMARY</w:t>
      </w:r>
      <w:bookmarkEnd w:id="50"/>
      <w:bookmarkEnd w:id="51"/>
      <w:bookmarkEnd w:id="52"/>
      <w:bookmarkEnd w:id="53"/>
    </w:p>
    <w:p w14:paraId="4147499B" w14:textId="62440EC2" w:rsidR="00E61552" w:rsidRPr="009C5D17" w:rsidRDefault="002120BA" w:rsidP="009C5D17">
      <w:pPr>
        <w:pStyle w:val="01TEFBodyText"/>
      </w:pPr>
      <w:r>
        <w:t>With the introduction of the Traffic Management Gateway</w:t>
      </w:r>
      <w:r w:rsidR="00E61552" w:rsidRPr="009C5D17">
        <w:t xml:space="preserve">, the application and system landscape across </w:t>
      </w:r>
      <w:r w:rsidR="00D44F98" w:rsidRPr="00D44F98">
        <w:t>Telefónica</w:t>
      </w:r>
      <w:r w:rsidR="009C3750" w:rsidRPr="009C5D17">
        <w:t xml:space="preserve"> </w:t>
      </w:r>
      <w:r w:rsidR="00E61552" w:rsidRPr="009C5D17">
        <w:t>will be used / developed as follows:</w:t>
      </w:r>
    </w:p>
    <w:p w14:paraId="66DF8A9C" w14:textId="0C70D39B" w:rsidR="00E61552" w:rsidRPr="00D56B57" w:rsidRDefault="00E61552" w:rsidP="00080833">
      <w:pPr>
        <w:pStyle w:val="01TEFBullet"/>
        <w:rPr>
          <w:rFonts w:eastAsiaTheme="minorEastAsia"/>
          <w:szCs w:val="24"/>
        </w:rPr>
      </w:pPr>
      <w:r w:rsidRPr="00D56B57">
        <w:rPr>
          <w:rFonts w:eastAsiaTheme="minorEastAsia"/>
          <w:szCs w:val="24"/>
        </w:rPr>
        <w:lastRenderedPageBreak/>
        <w:t xml:space="preserve">For network connectivity, the existing radio access network will </w:t>
      </w:r>
      <w:r w:rsidR="0049302A">
        <w:rPr>
          <w:rFonts w:eastAsiaTheme="minorEastAsia"/>
          <w:szCs w:val="24"/>
        </w:rPr>
        <w:t>continue to be used</w:t>
      </w:r>
      <w:r w:rsidRPr="00D56B57">
        <w:rPr>
          <w:rFonts w:eastAsiaTheme="minorEastAsia"/>
          <w:szCs w:val="24"/>
        </w:rPr>
        <w:t xml:space="preserve">.  For cellular core systems, </w:t>
      </w:r>
      <w:r w:rsidR="00BC338F">
        <w:rPr>
          <w:rFonts w:eastAsiaTheme="minorEastAsia"/>
          <w:szCs w:val="24"/>
        </w:rPr>
        <w:t xml:space="preserve">the </w:t>
      </w:r>
      <w:r w:rsidRPr="00D56B57">
        <w:rPr>
          <w:rFonts w:eastAsiaTheme="minorEastAsia"/>
          <w:szCs w:val="24"/>
        </w:rPr>
        <w:t xml:space="preserve">dedicated instances of existing systems will be </w:t>
      </w:r>
      <w:r w:rsidR="00BC338F">
        <w:rPr>
          <w:rFonts w:eastAsiaTheme="minorEastAsia"/>
          <w:szCs w:val="24"/>
        </w:rPr>
        <w:t>used</w:t>
      </w:r>
      <w:r w:rsidR="00585002" w:rsidRPr="00D56B57">
        <w:rPr>
          <w:rFonts w:eastAsiaTheme="minorEastAsia"/>
          <w:szCs w:val="24"/>
        </w:rPr>
        <w:t xml:space="preserve">, </w:t>
      </w:r>
      <w:r w:rsidR="00633A10" w:rsidRPr="00D56B57">
        <w:rPr>
          <w:rFonts w:eastAsiaTheme="minorEastAsia"/>
          <w:szCs w:val="24"/>
        </w:rPr>
        <w:t>supporting</w:t>
      </w:r>
      <w:r w:rsidRPr="00D56B57">
        <w:rPr>
          <w:rFonts w:eastAsiaTheme="minorEastAsia"/>
          <w:szCs w:val="24"/>
        </w:rPr>
        <w:t xml:space="preserve"> IPv6 transport and integration into </w:t>
      </w:r>
      <w:r w:rsidR="002621EC" w:rsidRPr="00D56B57">
        <w:rPr>
          <w:rFonts w:eastAsiaTheme="minorEastAsia"/>
          <w:szCs w:val="24"/>
        </w:rPr>
        <w:t xml:space="preserve">the </w:t>
      </w:r>
      <w:r w:rsidR="00F8765B">
        <w:rPr>
          <w:rFonts w:eastAsiaTheme="minorEastAsia"/>
          <w:szCs w:val="24"/>
        </w:rPr>
        <w:t>Traffic Management Gateway</w:t>
      </w:r>
      <w:r w:rsidR="002621EC" w:rsidRPr="00D56B57">
        <w:rPr>
          <w:rFonts w:eastAsiaTheme="minorEastAsia"/>
          <w:szCs w:val="24"/>
        </w:rPr>
        <w:t xml:space="preserve"> service </w:t>
      </w:r>
      <w:r w:rsidR="007D1F0C">
        <w:rPr>
          <w:rFonts w:eastAsiaTheme="minorEastAsia"/>
          <w:szCs w:val="24"/>
        </w:rPr>
        <w:t xml:space="preserve">through the on-premise </w:t>
      </w:r>
      <w:r w:rsidR="006A45D4">
        <w:rPr>
          <w:rFonts w:eastAsiaTheme="minorEastAsia"/>
          <w:szCs w:val="24"/>
        </w:rPr>
        <w:t xml:space="preserve">hosted </w:t>
      </w:r>
      <w:r w:rsidR="007D1F0C">
        <w:rPr>
          <w:rFonts w:eastAsiaTheme="minorEastAsia"/>
          <w:szCs w:val="24"/>
        </w:rPr>
        <w:t xml:space="preserve">Service Edge </w:t>
      </w:r>
      <w:r w:rsidR="002E3F51" w:rsidRPr="00D56B57">
        <w:rPr>
          <w:rFonts w:eastAsiaTheme="minorEastAsia"/>
          <w:szCs w:val="24"/>
        </w:rPr>
        <w:t>to support</w:t>
      </w:r>
      <w:r w:rsidRPr="00D56B57">
        <w:rPr>
          <w:rFonts w:eastAsiaTheme="minorEastAsia"/>
          <w:szCs w:val="24"/>
        </w:rPr>
        <w:t xml:space="preserve"> </w:t>
      </w:r>
      <w:r w:rsidR="0066113A">
        <w:rPr>
          <w:rFonts w:eastAsiaTheme="minorEastAsia"/>
          <w:szCs w:val="24"/>
        </w:rPr>
        <w:t>service user</w:t>
      </w:r>
      <w:r w:rsidR="000F50E1">
        <w:rPr>
          <w:rFonts w:eastAsiaTheme="minorEastAsia"/>
          <w:szCs w:val="24"/>
        </w:rPr>
        <w:t xml:space="preserve"> requests and </w:t>
      </w:r>
      <w:r w:rsidRPr="00D56B57">
        <w:rPr>
          <w:rFonts w:eastAsiaTheme="minorEastAsia"/>
          <w:szCs w:val="24"/>
        </w:rPr>
        <w:t>provisioning</w:t>
      </w:r>
      <w:r w:rsidR="002E3F51" w:rsidRPr="00D56B57">
        <w:rPr>
          <w:rFonts w:eastAsiaTheme="minorEastAsia"/>
          <w:szCs w:val="24"/>
        </w:rPr>
        <w:t xml:space="preserve"> via the Device Manager service</w:t>
      </w:r>
      <w:r w:rsidRPr="00D56B57">
        <w:rPr>
          <w:rFonts w:eastAsiaTheme="minorEastAsia"/>
          <w:szCs w:val="24"/>
        </w:rPr>
        <w:t>;</w:t>
      </w:r>
    </w:p>
    <w:p w14:paraId="68B1A1D1" w14:textId="02086059" w:rsidR="00842AD7" w:rsidRDefault="00A15BE0" w:rsidP="00080833">
      <w:pPr>
        <w:pStyle w:val="01TEFBullet"/>
        <w:rPr>
          <w:rFonts w:eastAsiaTheme="minorEastAsia"/>
          <w:szCs w:val="24"/>
        </w:rPr>
      </w:pPr>
      <w:r>
        <w:rPr>
          <w:rFonts w:eastAsiaTheme="minorEastAsia"/>
          <w:szCs w:val="24"/>
        </w:rPr>
        <w:t xml:space="preserve">The Traffic Management Gateway will be </w:t>
      </w:r>
      <w:r w:rsidR="00340A72">
        <w:rPr>
          <w:rFonts w:eastAsiaTheme="minorEastAsia"/>
          <w:szCs w:val="24"/>
        </w:rPr>
        <w:t xml:space="preserve">provisioned to </w:t>
      </w:r>
      <w:r>
        <w:rPr>
          <w:rFonts w:eastAsiaTheme="minorEastAsia"/>
          <w:szCs w:val="24"/>
        </w:rPr>
        <w:t>control</w:t>
      </w:r>
      <w:r w:rsidR="00F432FB">
        <w:rPr>
          <w:rFonts w:eastAsiaTheme="minorEastAsia"/>
          <w:szCs w:val="24"/>
        </w:rPr>
        <w:t xml:space="preserve"> </w:t>
      </w:r>
      <w:r w:rsidR="00474ED9">
        <w:rPr>
          <w:rFonts w:eastAsiaTheme="minorEastAsia"/>
          <w:szCs w:val="24"/>
        </w:rPr>
        <w:t>traffic</w:t>
      </w:r>
      <w:r>
        <w:rPr>
          <w:rFonts w:eastAsiaTheme="minorEastAsia"/>
          <w:szCs w:val="24"/>
        </w:rPr>
        <w:t xml:space="preserve"> </w:t>
      </w:r>
      <w:r w:rsidR="00842AD7">
        <w:rPr>
          <w:rFonts w:eastAsiaTheme="minorEastAsia"/>
          <w:szCs w:val="24"/>
        </w:rPr>
        <w:t xml:space="preserve">with </w:t>
      </w:r>
      <w:r w:rsidR="0043024F">
        <w:rPr>
          <w:rFonts w:eastAsiaTheme="minorEastAsia"/>
          <w:szCs w:val="24"/>
        </w:rPr>
        <w:t>the communication</w:t>
      </w:r>
      <w:r w:rsidR="00842AD7">
        <w:rPr>
          <w:rFonts w:eastAsiaTheme="minorEastAsia"/>
          <w:szCs w:val="24"/>
        </w:rPr>
        <w:t xml:space="preserve"> hub</w:t>
      </w:r>
      <w:r w:rsidR="009F7C9E">
        <w:rPr>
          <w:rFonts w:eastAsiaTheme="minorEastAsia"/>
          <w:szCs w:val="24"/>
        </w:rPr>
        <w:t>s</w:t>
      </w:r>
      <w:r w:rsidR="00842AD7">
        <w:rPr>
          <w:rFonts w:eastAsiaTheme="minorEastAsia"/>
          <w:szCs w:val="24"/>
        </w:rPr>
        <w:t xml:space="preserve"> to support service user and device manager requests.</w:t>
      </w:r>
      <w:r w:rsidR="00842AD7" w:rsidRPr="00842AD7">
        <w:rPr>
          <w:rFonts w:eastAsiaTheme="minorEastAsia"/>
          <w:szCs w:val="24"/>
        </w:rPr>
        <w:t xml:space="preserve"> </w:t>
      </w:r>
      <w:r w:rsidR="00842AD7">
        <w:rPr>
          <w:rFonts w:eastAsiaTheme="minorEastAsia"/>
          <w:szCs w:val="24"/>
        </w:rPr>
        <w:t xml:space="preserve">The </w:t>
      </w:r>
      <w:r w:rsidR="0043024F">
        <w:rPr>
          <w:rFonts w:eastAsiaTheme="minorEastAsia"/>
          <w:szCs w:val="24"/>
        </w:rPr>
        <w:t xml:space="preserve">Traffic Management Gateway </w:t>
      </w:r>
      <w:r w:rsidR="00842AD7" w:rsidRPr="00D56B57">
        <w:rPr>
          <w:rFonts w:eastAsiaTheme="minorEastAsia"/>
          <w:szCs w:val="24"/>
        </w:rPr>
        <w:t>services</w:t>
      </w:r>
      <w:r w:rsidR="00340A72">
        <w:rPr>
          <w:rFonts w:eastAsiaTheme="minorEastAsia"/>
          <w:szCs w:val="24"/>
        </w:rPr>
        <w:t xml:space="preserve"> </w:t>
      </w:r>
      <w:r w:rsidR="00842AD7" w:rsidRPr="00D56B57">
        <w:rPr>
          <w:rFonts w:eastAsiaTheme="minorEastAsia"/>
          <w:szCs w:val="24"/>
        </w:rPr>
        <w:t xml:space="preserve">will also integrate with a public cloud security service to perform communications hub message security </w:t>
      </w:r>
      <w:r w:rsidR="0043024F" w:rsidRPr="00D56B57">
        <w:rPr>
          <w:rFonts w:eastAsiaTheme="minorEastAsia"/>
          <w:szCs w:val="24"/>
        </w:rPr>
        <w:t>operations.</w:t>
      </w:r>
    </w:p>
    <w:p w14:paraId="3797C638" w14:textId="7F4D3EEF" w:rsidR="003C5D26" w:rsidRPr="00071847" w:rsidRDefault="003C5D26" w:rsidP="00F4165A">
      <w:pPr>
        <w:pStyle w:val="01TEFBullet"/>
        <w:rPr>
          <w:rFonts w:eastAsiaTheme="minorEastAsia"/>
          <w:szCs w:val="24"/>
        </w:rPr>
      </w:pPr>
      <w:r w:rsidRPr="003C5D26">
        <w:rPr>
          <w:rFonts w:eastAsiaTheme="minorEastAsia"/>
          <w:szCs w:val="24"/>
        </w:rPr>
        <w:t xml:space="preserve">The introduction of the Traffic Management Gateway </w:t>
      </w:r>
      <w:r w:rsidR="004E0498">
        <w:rPr>
          <w:rFonts w:eastAsiaTheme="minorEastAsia"/>
          <w:szCs w:val="24"/>
        </w:rPr>
        <w:t xml:space="preserve">allows </w:t>
      </w:r>
      <w:r w:rsidR="00CE33A2" w:rsidRPr="00D44F98">
        <w:t>Telefónica</w:t>
      </w:r>
      <w:r w:rsidRPr="003C5D26">
        <w:rPr>
          <w:rFonts w:eastAsiaTheme="minorEastAsia"/>
          <w:szCs w:val="24"/>
        </w:rPr>
        <w:t xml:space="preserve"> to monitor and manage Smart Metering traffic allowing the </w:t>
      </w:r>
      <w:r w:rsidR="00BA090E">
        <w:rPr>
          <w:rFonts w:eastAsiaTheme="minorEastAsia"/>
          <w:szCs w:val="24"/>
        </w:rPr>
        <w:t xml:space="preserve">following </w:t>
      </w:r>
      <w:r w:rsidRPr="003C5D26">
        <w:rPr>
          <w:rFonts w:eastAsiaTheme="minorEastAsia"/>
          <w:szCs w:val="24"/>
        </w:rPr>
        <w:t xml:space="preserve">savings </w:t>
      </w:r>
      <w:r w:rsidR="00BA090E">
        <w:rPr>
          <w:rFonts w:eastAsiaTheme="minorEastAsia"/>
          <w:szCs w:val="24"/>
        </w:rPr>
        <w:t>/</w:t>
      </w:r>
      <w:r w:rsidRPr="003C5D26">
        <w:rPr>
          <w:rFonts w:eastAsiaTheme="minorEastAsia"/>
          <w:szCs w:val="24"/>
        </w:rPr>
        <w:t xml:space="preserve"> benefits across </w:t>
      </w:r>
      <w:r w:rsidR="000C0416" w:rsidRPr="00D44F98">
        <w:t>Telefónica</w:t>
      </w:r>
      <w:r w:rsidR="000C0416" w:rsidRPr="003C5D26" w:rsidDel="000C0416">
        <w:rPr>
          <w:rFonts w:eastAsiaTheme="minorEastAsia"/>
          <w:szCs w:val="24"/>
        </w:rPr>
        <w:t xml:space="preserve"> </w:t>
      </w:r>
      <w:r w:rsidRPr="003C5D26">
        <w:rPr>
          <w:rFonts w:eastAsiaTheme="minorEastAsia"/>
          <w:szCs w:val="24"/>
        </w:rPr>
        <w:t xml:space="preserve">and the DCC: </w:t>
      </w:r>
    </w:p>
    <w:p w14:paraId="2379BC2E" w14:textId="15701880" w:rsidR="00D9559B" w:rsidRPr="00056413" w:rsidRDefault="00D9559B" w:rsidP="00D9559B">
      <w:pPr>
        <w:pStyle w:val="01TEFBullets-Sub"/>
        <w:rPr>
          <w:rFonts w:ascii="Calibri" w:hAnsi="Calibri" w:cs="Calibri"/>
        </w:rPr>
      </w:pPr>
      <w:r w:rsidRPr="00056413">
        <w:t xml:space="preserve">Insights (through </w:t>
      </w:r>
      <w:r w:rsidR="00C30975">
        <w:t>Telefónica</w:t>
      </w:r>
      <w:r w:rsidRPr="00056413">
        <w:t>’s Strategic Data and Reporting service) into network usage, resulting in further service improvements.</w:t>
      </w:r>
    </w:p>
    <w:p w14:paraId="24BE886C" w14:textId="3329BA73" w:rsidR="00D9559B" w:rsidRPr="00056413" w:rsidRDefault="00D9559B" w:rsidP="00D9559B">
      <w:pPr>
        <w:pStyle w:val="01TEFBullets-Sub"/>
        <w:rPr>
          <w:rFonts w:ascii="Calibri" w:hAnsi="Calibri" w:cs="Calibri"/>
        </w:rPr>
      </w:pPr>
      <w:r w:rsidRPr="00056413">
        <w:t xml:space="preserve">Intelligent traffic monitoring per cell with overload risk identification and throttling to improve bandwidth utilisation and remove possibility that DSP overloads a single site based on excessive retries or </w:t>
      </w:r>
      <w:r w:rsidR="009D5EF0">
        <w:t>SR</w:t>
      </w:r>
      <w:r w:rsidRPr="00056413">
        <w:t xml:space="preserve"> requests.</w:t>
      </w:r>
    </w:p>
    <w:p w14:paraId="5F52AB98" w14:textId="0868AD16" w:rsidR="00A0320E" w:rsidRPr="00234882" w:rsidRDefault="00D9559B" w:rsidP="00D9559B">
      <w:pPr>
        <w:pStyle w:val="01TEFBullets-Sub"/>
        <w:rPr>
          <w:rFonts w:ascii="Calibri" w:hAnsi="Calibri" w:cs="Calibri"/>
        </w:rPr>
      </w:pPr>
      <w:r w:rsidRPr="00056413">
        <w:t xml:space="preserve">Cell status service to manage the dynamic status of the cell site including general success for </w:t>
      </w:r>
      <w:r w:rsidR="00F91A14">
        <w:t>Communication Hub</w:t>
      </w:r>
      <w:r w:rsidRPr="00056413">
        <w:t xml:space="preserve"> communication and cell bandwidth utilisation which will also be used to inform future cell dimensioning.</w:t>
      </w:r>
      <w:r w:rsidR="009B297E">
        <w:t xml:space="preserve"> </w:t>
      </w:r>
    </w:p>
    <w:p w14:paraId="3D8B9340" w14:textId="454C7E48" w:rsidR="00D9559B" w:rsidRPr="00056413" w:rsidRDefault="009B297E" w:rsidP="00D9559B">
      <w:pPr>
        <w:pStyle w:val="01TEFBullets-Sub"/>
        <w:rPr>
          <w:rFonts w:ascii="Calibri" w:hAnsi="Calibri" w:cs="Calibri"/>
        </w:rPr>
      </w:pPr>
      <w:r>
        <w:t xml:space="preserve">The Traffic Management Gateway will </w:t>
      </w:r>
      <w:r w:rsidR="00A0320E">
        <w:t xml:space="preserve">also utilise the </w:t>
      </w:r>
      <w:r w:rsidR="00F91A14">
        <w:t>Communication Hub</w:t>
      </w:r>
      <w:r w:rsidR="00A0320E">
        <w:t xml:space="preserve"> status service </w:t>
      </w:r>
      <w:r w:rsidR="00F657B9">
        <w:t>that</w:t>
      </w:r>
      <w:r w:rsidR="00A0320E">
        <w:t xml:space="preserve"> provide</w:t>
      </w:r>
      <w:r w:rsidR="00F657B9">
        <w:t>s</w:t>
      </w:r>
      <w:r w:rsidR="00A0320E">
        <w:t xml:space="preserve"> a dynamic </w:t>
      </w:r>
      <w:r w:rsidR="00F657B9">
        <w:t>view</w:t>
      </w:r>
      <w:r w:rsidR="00302BD3">
        <w:t xml:space="preserve"> of the </w:t>
      </w:r>
      <w:r w:rsidR="00F91A14">
        <w:t>Communication Hub</w:t>
      </w:r>
      <w:r w:rsidR="00302BD3">
        <w:t>. This serv</w:t>
      </w:r>
      <w:r w:rsidR="00AE1F14">
        <w:t xml:space="preserve">ice is </w:t>
      </w:r>
      <w:r w:rsidR="00426B42">
        <w:t>described in the Device Manager specification.</w:t>
      </w:r>
      <w:r w:rsidR="00AE1F14">
        <w:t xml:space="preserve"> </w:t>
      </w:r>
    </w:p>
    <w:p w14:paraId="2E9CD731" w14:textId="22957131" w:rsidR="00D9559B" w:rsidRPr="00056413" w:rsidRDefault="00D9559B" w:rsidP="00D9559B">
      <w:pPr>
        <w:pStyle w:val="01TEFBullets-Sub"/>
        <w:rPr>
          <w:rFonts w:ascii="Calibri" w:hAnsi="Calibri" w:cs="Calibri"/>
        </w:rPr>
      </w:pPr>
      <w:r w:rsidRPr="00056413">
        <w:t>Mitigates incoming message loss in the event of DSP service downtime.</w:t>
      </w:r>
    </w:p>
    <w:p w14:paraId="557A15C7" w14:textId="5A2420E4" w:rsidR="00071847" w:rsidRPr="00056413" w:rsidRDefault="00071847" w:rsidP="00071847">
      <w:pPr>
        <w:pStyle w:val="01TEFBullets-Sub"/>
      </w:pPr>
      <w:r w:rsidRPr="00056413">
        <w:t xml:space="preserve">Manage Device Manager issued commands to the CH and send </w:t>
      </w:r>
      <w:r w:rsidR="00F91A14">
        <w:t>Communication Hub</w:t>
      </w:r>
      <w:r w:rsidRPr="00056413">
        <w:t xml:space="preserve"> events to the </w:t>
      </w:r>
      <w:r w:rsidR="00822F24" w:rsidRPr="00056413">
        <w:t>appropriate</w:t>
      </w:r>
      <w:r w:rsidRPr="00056413">
        <w:t xml:space="preserve"> Device Manager and SDR services</w:t>
      </w:r>
    </w:p>
    <w:p w14:paraId="0FAE5E6D" w14:textId="77777777" w:rsidR="00056413" w:rsidRPr="00056413" w:rsidRDefault="00056413" w:rsidP="00056413">
      <w:pPr>
        <w:pStyle w:val="01TEFBullets-Sub"/>
      </w:pPr>
      <w:r w:rsidRPr="00056413">
        <w:t>Allows DNO specific views of the outage maps</w:t>
      </w:r>
    </w:p>
    <w:p w14:paraId="2F693C90" w14:textId="3C652F59" w:rsidR="00056413" w:rsidRPr="00056413" w:rsidRDefault="00F81793" w:rsidP="00056413">
      <w:pPr>
        <w:pStyle w:val="01TEFBullets-Sub"/>
      </w:pPr>
      <w:r w:rsidRPr="00056413">
        <w:t>Facilitate</w:t>
      </w:r>
      <w:r w:rsidR="00056413" w:rsidRPr="00056413">
        <w:t xml:space="preserve"> the migration of the Device Manager services from SM2M DMM to Microsoft Azure</w:t>
      </w:r>
    </w:p>
    <w:p w14:paraId="1F729AEC" w14:textId="1CEEC264" w:rsidR="00E61552" w:rsidRPr="00D56B57" w:rsidRDefault="00E83FDF">
      <w:pPr>
        <w:pStyle w:val="01TEFBullet"/>
        <w:rPr>
          <w:rFonts w:eastAsiaTheme="minorEastAsia"/>
          <w:szCs w:val="24"/>
        </w:rPr>
      </w:pPr>
      <w:r>
        <w:rPr>
          <w:rFonts w:eastAsiaTheme="minorEastAsia"/>
          <w:szCs w:val="24"/>
        </w:rPr>
        <w:t>To enable a robust service wrap</w:t>
      </w:r>
      <w:r w:rsidR="00E61552" w:rsidRPr="00D56B57">
        <w:rPr>
          <w:rFonts w:eastAsiaTheme="minorEastAsia"/>
          <w:szCs w:val="24"/>
        </w:rPr>
        <w:t xml:space="preserve">, the existing </w:t>
      </w:r>
      <w:r w:rsidR="00B20925" w:rsidRPr="00D56B57">
        <w:rPr>
          <w:rFonts w:eastAsiaTheme="minorEastAsia"/>
          <w:szCs w:val="24"/>
        </w:rPr>
        <w:t>Helix</w:t>
      </w:r>
      <w:r w:rsidR="00D43181" w:rsidRPr="00D56B57">
        <w:rPr>
          <w:rFonts w:eastAsiaTheme="minorEastAsia"/>
          <w:szCs w:val="24"/>
        </w:rPr>
        <w:t xml:space="preserve"> SaaS </w:t>
      </w:r>
      <w:r w:rsidR="003E33F4" w:rsidRPr="00D56B57">
        <w:rPr>
          <w:rFonts w:eastAsiaTheme="minorEastAsia"/>
          <w:szCs w:val="24"/>
        </w:rPr>
        <w:t>ITSM capability will be used</w:t>
      </w:r>
      <w:r w:rsidR="00E61552" w:rsidRPr="00D56B57">
        <w:rPr>
          <w:rFonts w:eastAsiaTheme="minorEastAsia"/>
          <w:szCs w:val="24"/>
        </w:rPr>
        <w:t xml:space="preserve">.  </w:t>
      </w:r>
      <w:r w:rsidR="004E1E8C">
        <w:rPr>
          <w:rFonts w:eastAsiaTheme="minorEastAsia"/>
          <w:szCs w:val="24"/>
        </w:rPr>
        <w:t xml:space="preserve">The Traffic Management Gateway </w:t>
      </w:r>
      <w:r w:rsidR="00A90B75">
        <w:rPr>
          <w:rFonts w:eastAsiaTheme="minorEastAsia"/>
          <w:szCs w:val="24"/>
        </w:rPr>
        <w:t xml:space="preserve">service modelling will be aligned to </w:t>
      </w:r>
      <w:r w:rsidR="006C3919" w:rsidRPr="00D44F98">
        <w:t>Telefónica</w:t>
      </w:r>
      <w:r w:rsidR="006C3919">
        <w:t xml:space="preserve">’s </w:t>
      </w:r>
      <w:r w:rsidR="0078448D">
        <w:rPr>
          <w:rFonts w:eastAsiaTheme="minorEastAsia"/>
          <w:szCs w:val="24"/>
        </w:rPr>
        <w:t xml:space="preserve">wider </w:t>
      </w:r>
      <w:r w:rsidR="0012166D">
        <w:rPr>
          <w:rFonts w:eastAsiaTheme="minorEastAsia"/>
          <w:szCs w:val="24"/>
        </w:rPr>
        <w:t>Cloud monitoring</w:t>
      </w:r>
      <w:r w:rsidR="00D201C8">
        <w:rPr>
          <w:rFonts w:eastAsiaTheme="minorEastAsia"/>
          <w:szCs w:val="24"/>
        </w:rPr>
        <w:t xml:space="preserve"> </w:t>
      </w:r>
      <w:r w:rsidR="0012166D">
        <w:rPr>
          <w:rFonts w:eastAsiaTheme="minorEastAsia"/>
          <w:szCs w:val="24"/>
        </w:rPr>
        <w:t>strategy</w:t>
      </w:r>
      <w:r w:rsidR="00AA6FC9">
        <w:rPr>
          <w:rFonts w:eastAsiaTheme="minorEastAsia"/>
          <w:szCs w:val="24"/>
        </w:rPr>
        <w:t xml:space="preserve">. </w:t>
      </w:r>
      <w:r w:rsidR="002726DE">
        <w:rPr>
          <w:rFonts w:eastAsiaTheme="minorEastAsia"/>
          <w:szCs w:val="24"/>
        </w:rPr>
        <w:t>T</w:t>
      </w:r>
      <w:r w:rsidR="0020060E">
        <w:rPr>
          <w:rFonts w:eastAsiaTheme="minorEastAsia"/>
          <w:szCs w:val="24"/>
        </w:rPr>
        <w:t xml:space="preserve">he </w:t>
      </w:r>
      <w:r w:rsidR="00F91A14">
        <w:rPr>
          <w:rFonts w:eastAsiaTheme="minorEastAsia"/>
          <w:szCs w:val="24"/>
        </w:rPr>
        <w:t>Communication Hub</w:t>
      </w:r>
      <w:r w:rsidR="009F0E7F">
        <w:rPr>
          <w:rFonts w:eastAsiaTheme="minorEastAsia"/>
          <w:szCs w:val="24"/>
        </w:rPr>
        <w:t xml:space="preserve"> </w:t>
      </w:r>
      <w:r w:rsidR="0020060E">
        <w:rPr>
          <w:rFonts w:eastAsiaTheme="minorEastAsia"/>
          <w:szCs w:val="24"/>
        </w:rPr>
        <w:t xml:space="preserve">CI and asset </w:t>
      </w:r>
      <w:r w:rsidR="009F0E7F">
        <w:rPr>
          <w:rFonts w:eastAsiaTheme="minorEastAsia"/>
          <w:szCs w:val="24"/>
        </w:rPr>
        <w:t xml:space="preserve">data is </w:t>
      </w:r>
      <w:r w:rsidR="00CF3DCB">
        <w:rPr>
          <w:rFonts w:eastAsiaTheme="minorEastAsia"/>
          <w:szCs w:val="24"/>
        </w:rPr>
        <w:t xml:space="preserve">currently </w:t>
      </w:r>
      <w:r w:rsidR="009F0E7F">
        <w:rPr>
          <w:rFonts w:eastAsiaTheme="minorEastAsia"/>
          <w:szCs w:val="24"/>
        </w:rPr>
        <w:t xml:space="preserve">held in CMDB, </w:t>
      </w:r>
      <w:r w:rsidR="002726DE">
        <w:rPr>
          <w:rFonts w:eastAsiaTheme="minorEastAsia"/>
          <w:szCs w:val="24"/>
        </w:rPr>
        <w:t xml:space="preserve">but will be migrated to </w:t>
      </w:r>
      <w:r w:rsidR="009F0E7F">
        <w:rPr>
          <w:rFonts w:eastAsiaTheme="minorEastAsia"/>
          <w:szCs w:val="24"/>
        </w:rPr>
        <w:t xml:space="preserve">the </w:t>
      </w:r>
      <w:r w:rsidR="00F91A14">
        <w:rPr>
          <w:rFonts w:eastAsiaTheme="minorEastAsia"/>
          <w:szCs w:val="24"/>
        </w:rPr>
        <w:t>Communication Hub</w:t>
      </w:r>
      <w:r w:rsidR="009F0E7F">
        <w:rPr>
          <w:rFonts w:eastAsiaTheme="minorEastAsia"/>
          <w:szCs w:val="24"/>
        </w:rPr>
        <w:t xml:space="preserve"> Status </w:t>
      </w:r>
      <w:r w:rsidR="00CF3DCB">
        <w:rPr>
          <w:rFonts w:eastAsiaTheme="minorEastAsia"/>
          <w:szCs w:val="24"/>
        </w:rPr>
        <w:t xml:space="preserve">Service (CHSS) </w:t>
      </w:r>
      <w:r w:rsidR="00137218">
        <w:rPr>
          <w:rFonts w:eastAsiaTheme="minorEastAsia"/>
          <w:szCs w:val="24"/>
        </w:rPr>
        <w:t>as described in SD01_04 and SD02_06.</w:t>
      </w:r>
    </w:p>
    <w:p w14:paraId="03074D0A" w14:textId="2210F726" w:rsidR="007719EA" w:rsidRPr="00D56B57" w:rsidRDefault="007719EA" w:rsidP="007719EA">
      <w:pPr>
        <w:pStyle w:val="01TEFBullet"/>
        <w:rPr>
          <w:rFonts w:eastAsiaTheme="minorEastAsia"/>
          <w:szCs w:val="24"/>
        </w:rPr>
      </w:pPr>
      <w:r w:rsidRPr="00D56B57">
        <w:rPr>
          <w:rFonts w:eastAsiaTheme="minorEastAsia"/>
          <w:szCs w:val="24"/>
        </w:rPr>
        <w:t>Operational management of hubs will be performed leveraging Cloud based capabilities including logging, monitoring, analytics and integration into the existing operational monitoring systems</w:t>
      </w:r>
      <w:r w:rsidR="00561DF1">
        <w:rPr>
          <w:rFonts w:eastAsiaTheme="minorEastAsia"/>
          <w:szCs w:val="24"/>
        </w:rPr>
        <w:t xml:space="preserve"> (refer to section</w:t>
      </w:r>
      <w:r w:rsidR="001D27B2">
        <w:rPr>
          <w:rFonts w:eastAsiaTheme="minorEastAsia"/>
          <w:szCs w:val="24"/>
        </w:rPr>
        <w:t xml:space="preserve"> </w:t>
      </w:r>
      <w:r w:rsidR="001D27B2">
        <w:rPr>
          <w:rFonts w:eastAsiaTheme="minorEastAsia"/>
          <w:szCs w:val="24"/>
        </w:rPr>
        <w:fldChar w:fldCharType="begin"/>
      </w:r>
      <w:r w:rsidR="001D27B2">
        <w:rPr>
          <w:rFonts w:eastAsiaTheme="minorEastAsia"/>
          <w:szCs w:val="24"/>
        </w:rPr>
        <w:instrText xml:space="preserve"> REF _Ref168042180 \r \h </w:instrText>
      </w:r>
      <w:r w:rsidR="001D27B2">
        <w:rPr>
          <w:rFonts w:eastAsiaTheme="minorEastAsia"/>
          <w:szCs w:val="24"/>
        </w:rPr>
      </w:r>
      <w:r w:rsidR="001D27B2">
        <w:rPr>
          <w:rFonts w:eastAsiaTheme="minorEastAsia"/>
          <w:szCs w:val="24"/>
        </w:rPr>
        <w:fldChar w:fldCharType="separate"/>
      </w:r>
      <w:r w:rsidR="001D27B2">
        <w:rPr>
          <w:rFonts w:eastAsiaTheme="minorEastAsia"/>
          <w:szCs w:val="24"/>
        </w:rPr>
        <w:t>10</w:t>
      </w:r>
      <w:r w:rsidR="001D27B2">
        <w:rPr>
          <w:rFonts w:eastAsiaTheme="minorEastAsia"/>
          <w:szCs w:val="24"/>
        </w:rPr>
        <w:fldChar w:fldCharType="end"/>
      </w:r>
      <w:proofErr w:type="gramStart"/>
      <w:r w:rsidR="00561DF1">
        <w:rPr>
          <w:rFonts w:eastAsiaTheme="minorEastAsia"/>
          <w:szCs w:val="24"/>
        </w:rPr>
        <w:t>)</w:t>
      </w:r>
      <w:r w:rsidRPr="00D56B57">
        <w:rPr>
          <w:rFonts w:eastAsiaTheme="minorEastAsia"/>
          <w:szCs w:val="24"/>
        </w:rPr>
        <w:t>;</w:t>
      </w:r>
      <w:proofErr w:type="gramEnd"/>
    </w:p>
    <w:p w14:paraId="787F0A5D" w14:textId="4B323204" w:rsidR="00FF2F97" w:rsidRDefault="00FF2F97" w:rsidP="00F8765B">
      <w:pPr>
        <w:pStyle w:val="01TEFBullet"/>
        <w:numPr>
          <w:ilvl w:val="0"/>
          <w:numId w:val="0"/>
        </w:numPr>
        <w:rPr>
          <w:rFonts w:eastAsiaTheme="minorEastAsia"/>
        </w:rPr>
      </w:pPr>
      <w:r>
        <w:rPr>
          <w:szCs w:val="24"/>
        </w:rPr>
        <w:t xml:space="preserve">The Traffic Management Gateway will be delivered </w:t>
      </w:r>
      <w:r w:rsidR="005B0F68">
        <w:rPr>
          <w:szCs w:val="24"/>
        </w:rPr>
        <w:t>under</w:t>
      </w:r>
      <w:r w:rsidR="00B80864">
        <w:rPr>
          <w:szCs w:val="24"/>
        </w:rPr>
        <w:t xml:space="preserve"> CR5220 TMG Phase 1.</w:t>
      </w:r>
    </w:p>
    <w:p w14:paraId="2D47A197" w14:textId="0F74376D" w:rsidR="002240BE" w:rsidRDefault="00F8765B" w:rsidP="00F8765B">
      <w:pPr>
        <w:pStyle w:val="01TEFBullet"/>
        <w:numPr>
          <w:ilvl w:val="0"/>
          <w:numId w:val="0"/>
        </w:numPr>
      </w:pPr>
      <w:r w:rsidRPr="00F8765B">
        <w:rPr>
          <w:rFonts w:eastAsiaTheme="minorEastAsia"/>
        </w:rPr>
        <w:t>*</w:t>
      </w:r>
      <w:r>
        <w:t xml:space="preserve"> </w:t>
      </w:r>
      <w:r w:rsidR="003E1A79" w:rsidRPr="00D44F98">
        <w:t>Telefónica</w:t>
      </w:r>
      <w:r w:rsidR="003E1A79" w:rsidRPr="009C5D17">
        <w:t xml:space="preserve"> </w:t>
      </w:r>
      <w:r w:rsidR="00292C50">
        <w:t xml:space="preserve">will be </w:t>
      </w:r>
      <w:r w:rsidR="00DF1991">
        <w:t>sunsetting their 3G radio network in 2025</w:t>
      </w:r>
      <w:r w:rsidR="007322BA">
        <w:t xml:space="preserve"> and</w:t>
      </w:r>
      <w:r w:rsidR="003E5688">
        <w:t xml:space="preserve"> </w:t>
      </w:r>
      <w:r w:rsidR="00F67FDA">
        <w:t>the</w:t>
      </w:r>
      <w:r w:rsidR="003E5688">
        <w:t xml:space="preserve"> </w:t>
      </w:r>
      <w:r w:rsidR="00691EA2">
        <w:t>Traffic Management Gateway</w:t>
      </w:r>
      <w:r w:rsidR="00D45696">
        <w:t xml:space="preserve"> </w:t>
      </w:r>
      <w:r w:rsidR="00F67FDA">
        <w:t xml:space="preserve">will allow </w:t>
      </w:r>
      <w:r w:rsidR="00F67FDA" w:rsidRPr="00D44F98">
        <w:t>Telefónica</w:t>
      </w:r>
      <w:r w:rsidR="00F67FDA">
        <w:t xml:space="preserve"> to</w:t>
      </w:r>
      <w:r w:rsidR="007322BA">
        <w:t>:</w:t>
      </w:r>
    </w:p>
    <w:p w14:paraId="17F7238A" w14:textId="77777777" w:rsidR="002240BE" w:rsidRPr="00323FFD" w:rsidRDefault="002240BE" w:rsidP="002240BE">
      <w:pPr>
        <w:pStyle w:val="01TEFBullet"/>
      </w:pPr>
      <w:r>
        <w:t>Optimise processing of service requests from the DSP and issue responses and meter alerts.</w:t>
      </w:r>
    </w:p>
    <w:p w14:paraId="05918898" w14:textId="77777777" w:rsidR="005C165C" w:rsidRDefault="002240BE" w:rsidP="005C165C">
      <w:pPr>
        <w:pStyle w:val="01TEFBullet"/>
      </w:pPr>
      <w:r>
        <w:t>Manage firmware requests issued through the CSP management gateway</w:t>
      </w:r>
      <w:r w:rsidRPr="00D41962">
        <w:t xml:space="preserve"> </w:t>
      </w:r>
      <w:r>
        <w:t>based on cell site bandwidth utilisation.</w:t>
      </w:r>
    </w:p>
    <w:p w14:paraId="1902B56F" w14:textId="2DE3571C" w:rsidR="002240BE" w:rsidRDefault="002240BE" w:rsidP="00832880">
      <w:pPr>
        <w:pStyle w:val="01TEFBullet"/>
      </w:pPr>
      <w:r>
        <w:t>Provide more in-depth analysis of the power outage alerts to facilitate a per site check for potential outages not received over the IPv6/UDP connection</w:t>
      </w:r>
    </w:p>
    <w:p w14:paraId="27EBD927" w14:textId="10D63F94" w:rsidR="009C5D17" w:rsidRDefault="007E10A5" w:rsidP="00F8765B">
      <w:pPr>
        <w:pStyle w:val="01TEFBullet"/>
        <w:numPr>
          <w:ilvl w:val="0"/>
          <w:numId w:val="0"/>
        </w:numPr>
      </w:pPr>
      <w:r>
        <w:lastRenderedPageBreak/>
        <w:t>It should</w:t>
      </w:r>
      <w:r w:rsidR="001871A4">
        <w:t xml:space="preserve"> </w:t>
      </w:r>
      <w:r>
        <w:t>be noted that the Device Manager</w:t>
      </w:r>
      <w:r w:rsidR="00691EA2">
        <w:t xml:space="preserve"> is out of scope of this document other than to describe its support for the </w:t>
      </w:r>
      <w:r w:rsidR="00ED1052">
        <w:t>Traffic Management Gateway</w:t>
      </w:r>
      <w:r w:rsidR="00691EA2">
        <w:t xml:space="preserve"> service. </w:t>
      </w:r>
      <w:r w:rsidR="00A95DEC">
        <w:t>For</w:t>
      </w:r>
      <w:r w:rsidR="00691EA2">
        <w:t xml:space="preserve"> </w:t>
      </w:r>
      <w:r w:rsidR="00E3394E">
        <w:t xml:space="preserve">a detailed view of the </w:t>
      </w:r>
      <w:r w:rsidR="00ED1052">
        <w:t>Device Manager</w:t>
      </w:r>
      <w:r w:rsidR="00E3394E">
        <w:t xml:space="preserve">, please refer to </w:t>
      </w:r>
      <w:r w:rsidR="009F30AD">
        <w:rPr>
          <w:rFonts w:ascii="Calibri" w:eastAsia="Calibri" w:hAnsi="Calibri" w:cs="Calibri"/>
        </w:rPr>
        <w:t>CSP_TEF_SD02_0</w:t>
      </w:r>
      <w:r w:rsidR="00ED1052">
        <w:rPr>
          <w:rFonts w:ascii="Calibri" w:eastAsia="Calibri" w:hAnsi="Calibri" w:cs="Calibri"/>
        </w:rPr>
        <w:t>6</w:t>
      </w:r>
      <w:r w:rsidR="009F30AD">
        <w:rPr>
          <w:rFonts w:ascii="Calibri" w:eastAsia="Calibri" w:hAnsi="Calibri" w:cs="Calibri"/>
        </w:rPr>
        <w:t>_</w:t>
      </w:r>
      <w:r w:rsidR="00ED1052">
        <w:rPr>
          <w:rFonts w:ascii="Calibri" w:eastAsia="Calibri" w:hAnsi="Calibri" w:cs="Calibri"/>
        </w:rPr>
        <w:t>Device_Manager</w:t>
      </w:r>
      <w:r w:rsidR="009F30AD">
        <w:rPr>
          <w:rFonts w:ascii="Calibri" w:eastAsia="Calibri" w:hAnsi="Calibri" w:cs="Calibri"/>
        </w:rPr>
        <w:t>.</w:t>
      </w:r>
    </w:p>
    <w:p w14:paraId="43489EB7" w14:textId="77777777" w:rsidR="00114278" w:rsidRPr="00D56B57" w:rsidRDefault="00114278" w:rsidP="007B194C">
      <w:pPr>
        <w:pStyle w:val="01TEFBullet"/>
        <w:numPr>
          <w:ilvl w:val="0"/>
          <w:numId w:val="0"/>
        </w:numPr>
        <w:rPr>
          <w:rFonts w:eastAsiaTheme="minorEastAsia"/>
          <w:szCs w:val="24"/>
        </w:rPr>
      </w:pPr>
    </w:p>
    <w:p w14:paraId="28313BCA" w14:textId="4585765E" w:rsidR="00E61552" w:rsidRPr="00C95D8F" w:rsidRDefault="00624FD7" w:rsidP="00283B67">
      <w:pPr>
        <w:pStyle w:val="Heading2"/>
      </w:pPr>
      <w:bookmarkStart w:id="54" w:name="_Toc375129764"/>
      <w:bookmarkStart w:id="55" w:name="_Toc375213641"/>
      <w:bookmarkStart w:id="56" w:name="_Toc87460111"/>
      <w:bookmarkStart w:id="57" w:name="_Toc167978263"/>
      <w:r>
        <w:t>SCOPE</w:t>
      </w:r>
      <w:bookmarkEnd w:id="54"/>
      <w:bookmarkEnd w:id="55"/>
      <w:bookmarkEnd w:id="56"/>
      <w:bookmarkEnd w:id="57"/>
    </w:p>
    <w:p w14:paraId="03CF762D" w14:textId="1783E6FF" w:rsidR="00E61552" w:rsidRDefault="00624FD7" w:rsidP="00C72C1E">
      <w:pPr>
        <w:pStyle w:val="03TEFHeading3"/>
      </w:pPr>
      <w:bookmarkStart w:id="58" w:name="_Toc375129765"/>
      <w:bookmarkStart w:id="59" w:name="_Toc87460112"/>
      <w:bookmarkStart w:id="60" w:name="_Ref146284263"/>
      <w:bookmarkStart w:id="61" w:name="_Toc167978264"/>
      <w:r>
        <w:t>IN SCOPE</w:t>
      </w:r>
      <w:bookmarkEnd w:id="58"/>
      <w:bookmarkEnd w:id="59"/>
      <w:bookmarkEnd w:id="60"/>
      <w:bookmarkEnd w:id="61"/>
      <w:r>
        <w:tab/>
      </w:r>
    </w:p>
    <w:p w14:paraId="48F53BE4" w14:textId="77777777" w:rsidR="00E61552" w:rsidRPr="00424F4E" w:rsidRDefault="00E61552" w:rsidP="00B8344A">
      <w:pPr>
        <w:pStyle w:val="01TEFBodyText"/>
        <w:rPr>
          <w:szCs w:val="24"/>
        </w:rPr>
      </w:pPr>
      <w:r w:rsidRPr="00424F4E">
        <w:rPr>
          <w:szCs w:val="24"/>
        </w:rPr>
        <w:t>The scope of this document is as follows:</w:t>
      </w:r>
    </w:p>
    <w:p w14:paraId="76163753" w14:textId="422F64B5" w:rsidR="00C96A9D" w:rsidRDefault="00AA552E" w:rsidP="00080833">
      <w:pPr>
        <w:pStyle w:val="01TEFBullet"/>
        <w:rPr>
          <w:szCs w:val="24"/>
        </w:rPr>
      </w:pPr>
      <w:r>
        <w:rPr>
          <w:szCs w:val="24"/>
        </w:rPr>
        <w:t>A</w:t>
      </w:r>
      <w:r w:rsidR="00C96A9D">
        <w:rPr>
          <w:szCs w:val="24"/>
        </w:rPr>
        <w:t xml:space="preserve"> </w:t>
      </w:r>
      <w:r>
        <w:rPr>
          <w:szCs w:val="24"/>
        </w:rPr>
        <w:t>detailed</w:t>
      </w:r>
      <w:r w:rsidR="00C96A9D">
        <w:rPr>
          <w:szCs w:val="24"/>
        </w:rPr>
        <w:t xml:space="preserve"> architecture </w:t>
      </w:r>
      <w:r>
        <w:rPr>
          <w:szCs w:val="24"/>
        </w:rPr>
        <w:t xml:space="preserve">view </w:t>
      </w:r>
      <w:r w:rsidR="00C96A9D">
        <w:rPr>
          <w:szCs w:val="24"/>
        </w:rPr>
        <w:t>of the Traffic Management Gateway</w:t>
      </w:r>
      <w:r>
        <w:rPr>
          <w:szCs w:val="24"/>
        </w:rPr>
        <w:t>;</w:t>
      </w:r>
    </w:p>
    <w:p w14:paraId="030785BB" w14:textId="6D5D35C9" w:rsidR="00E61552" w:rsidRPr="00424F4E" w:rsidRDefault="00E61552" w:rsidP="00080833">
      <w:pPr>
        <w:pStyle w:val="01TEFBullet"/>
        <w:rPr>
          <w:szCs w:val="24"/>
        </w:rPr>
      </w:pPr>
      <w:r w:rsidRPr="00424F4E">
        <w:rPr>
          <w:szCs w:val="24"/>
        </w:rPr>
        <w:t xml:space="preserve">The </w:t>
      </w:r>
      <w:r w:rsidR="00214784" w:rsidRPr="00424F4E">
        <w:rPr>
          <w:szCs w:val="24"/>
        </w:rPr>
        <w:t>high-level</w:t>
      </w:r>
      <w:r w:rsidRPr="00424F4E">
        <w:rPr>
          <w:szCs w:val="24"/>
        </w:rPr>
        <w:t xml:space="preserve"> functionality and interconnections required to support</w:t>
      </w:r>
      <w:r w:rsidR="000F2313">
        <w:rPr>
          <w:szCs w:val="24"/>
        </w:rPr>
        <w:t xml:space="preserve"> the gateway</w:t>
      </w:r>
      <w:r w:rsidRPr="00424F4E">
        <w:rPr>
          <w:szCs w:val="24"/>
        </w:rPr>
        <w:t>. These applications will be split across the following capabilities:</w:t>
      </w:r>
    </w:p>
    <w:p w14:paraId="0E7BF394" w14:textId="1815DF1D" w:rsidR="000C719A" w:rsidRDefault="0075686C" w:rsidP="003D6E8A">
      <w:pPr>
        <w:pStyle w:val="01TEFBullets-Sub"/>
        <w:rPr>
          <w:szCs w:val="24"/>
        </w:rPr>
      </w:pPr>
      <w:r>
        <w:rPr>
          <w:szCs w:val="24"/>
        </w:rPr>
        <w:t>Traffic Management Gateway</w:t>
      </w:r>
      <w:r w:rsidR="00AA552E">
        <w:rPr>
          <w:szCs w:val="24"/>
        </w:rPr>
        <w:t xml:space="preserve"> and internal interactions</w:t>
      </w:r>
      <w:r w:rsidR="000C719A" w:rsidRPr="00424F4E">
        <w:rPr>
          <w:szCs w:val="24"/>
        </w:rPr>
        <w:t>;</w:t>
      </w:r>
    </w:p>
    <w:p w14:paraId="3435C27C" w14:textId="03D4555C" w:rsidR="001F17D7" w:rsidRPr="00424F4E" w:rsidRDefault="001F17D7" w:rsidP="003D6E8A">
      <w:pPr>
        <w:pStyle w:val="01TEFBullets-Sub"/>
        <w:rPr>
          <w:szCs w:val="24"/>
        </w:rPr>
      </w:pPr>
      <w:r>
        <w:rPr>
          <w:szCs w:val="24"/>
        </w:rPr>
        <w:t>The Service Edge;</w:t>
      </w:r>
    </w:p>
    <w:p w14:paraId="3DE9CF2E" w14:textId="31310C7D" w:rsidR="00382ED0" w:rsidRPr="00424F4E" w:rsidRDefault="00382ED0" w:rsidP="003D6E8A">
      <w:pPr>
        <w:pStyle w:val="01TEFBullets-Sub"/>
        <w:rPr>
          <w:szCs w:val="24"/>
        </w:rPr>
      </w:pPr>
      <w:r w:rsidRPr="00424F4E">
        <w:rPr>
          <w:szCs w:val="24"/>
        </w:rPr>
        <w:t>Integration</w:t>
      </w:r>
      <w:r w:rsidR="00AA552E">
        <w:rPr>
          <w:szCs w:val="24"/>
        </w:rPr>
        <w:t>s with external systems</w:t>
      </w:r>
      <w:r w:rsidRPr="00424F4E">
        <w:rPr>
          <w:szCs w:val="24"/>
        </w:rPr>
        <w:t>;</w:t>
      </w:r>
    </w:p>
    <w:p w14:paraId="487C3F3D" w14:textId="3E6453A3" w:rsidR="00382ED0" w:rsidRPr="00424F4E" w:rsidRDefault="00382ED0" w:rsidP="003D6E8A">
      <w:pPr>
        <w:pStyle w:val="01TEFBullets-Sub"/>
        <w:rPr>
          <w:szCs w:val="24"/>
        </w:rPr>
      </w:pPr>
      <w:r w:rsidRPr="00424F4E">
        <w:rPr>
          <w:szCs w:val="24"/>
        </w:rPr>
        <w:t>BCDR;</w:t>
      </w:r>
    </w:p>
    <w:p w14:paraId="29E95B40" w14:textId="51D04482" w:rsidR="00382ED0" w:rsidRPr="00424F4E" w:rsidRDefault="00382ED0" w:rsidP="003D6E8A">
      <w:pPr>
        <w:pStyle w:val="01TEFBullets-Sub"/>
        <w:rPr>
          <w:szCs w:val="24"/>
        </w:rPr>
      </w:pPr>
      <w:r w:rsidRPr="00424F4E">
        <w:rPr>
          <w:szCs w:val="24"/>
        </w:rPr>
        <w:t>Autoscaling;</w:t>
      </w:r>
    </w:p>
    <w:p w14:paraId="3DE11880" w14:textId="0D80862C" w:rsidR="00382ED0" w:rsidRPr="00424F4E" w:rsidRDefault="005E7CA4" w:rsidP="003D6E8A">
      <w:pPr>
        <w:pStyle w:val="01TEFBullets-Sub"/>
        <w:rPr>
          <w:szCs w:val="24"/>
        </w:rPr>
      </w:pPr>
      <w:r w:rsidRPr="00424F4E">
        <w:rPr>
          <w:szCs w:val="24"/>
        </w:rPr>
        <w:t>Security</w:t>
      </w:r>
    </w:p>
    <w:p w14:paraId="4F476A18" w14:textId="6F870EC8" w:rsidR="00E61552" w:rsidRPr="007933D9" w:rsidRDefault="00E61552" w:rsidP="00D25EC0">
      <w:pPr>
        <w:pStyle w:val="01TEFBullets-Sub"/>
        <w:rPr>
          <w:szCs w:val="24"/>
        </w:rPr>
      </w:pPr>
      <w:r w:rsidRPr="00424F4E">
        <w:rPr>
          <w:szCs w:val="24"/>
        </w:rPr>
        <w:t>Operational Support Systems including Service Management systems;</w:t>
      </w:r>
    </w:p>
    <w:p w14:paraId="01BDFFA7" w14:textId="00792D20" w:rsidR="00E61552" w:rsidRPr="00424F4E" w:rsidRDefault="00E61552" w:rsidP="003810F6">
      <w:pPr>
        <w:pStyle w:val="01TEFBullet"/>
        <w:rPr>
          <w:szCs w:val="24"/>
        </w:rPr>
      </w:pPr>
      <w:r w:rsidRPr="00424F4E">
        <w:rPr>
          <w:szCs w:val="24"/>
        </w:rPr>
        <w:t xml:space="preserve">All interfaces and </w:t>
      </w:r>
      <w:r w:rsidR="00B05989" w:rsidRPr="00424F4E">
        <w:rPr>
          <w:szCs w:val="24"/>
        </w:rPr>
        <w:t>high-level</w:t>
      </w:r>
      <w:r w:rsidRPr="00424F4E">
        <w:rPr>
          <w:szCs w:val="24"/>
        </w:rPr>
        <w:t xml:space="preserve"> data flows required to support the interactions </w:t>
      </w:r>
      <w:r w:rsidR="005B4B7C">
        <w:rPr>
          <w:szCs w:val="24"/>
        </w:rPr>
        <w:t>with the Traffic Management Gateway</w:t>
      </w:r>
      <w:r w:rsidRPr="00424F4E">
        <w:rPr>
          <w:szCs w:val="24"/>
        </w:rPr>
        <w:t>, including to and from external participants;</w:t>
      </w:r>
    </w:p>
    <w:p w14:paraId="7105507A" w14:textId="5FB5A0AA" w:rsidR="00E61552" w:rsidRPr="00424F4E" w:rsidRDefault="0022711F">
      <w:pPr>
        <w:pStyle w:val="01TEFBullet"/>
        <w:rPr>
          <w:szCs w:val="24"/>
        </w:rPr>
      </w:pPr>
      <w:r>
        <w:rPr>
          <w:szCs w:val="24"/>
        </w:rPr>
        <w:t xml:space="preserve">High level of </w:t>
      </w:r>
      <w:r w:rsidR="00340527">
        <w:rPr>
          <w:szCs w:val="24"/>
        </w:rPr>
        <w:t>how the Traffic Management Gateway supports the</w:t>
      </w:r>
      <w:r>
        <w:rPr>
          <w:szCs w:val="24"/>
        </w:rPr>
        <w:t xml:space="preserve"> transition </w:t>
      </w:r>
      <w:r w:rsidR="009926A2">
        <w:rPr>
          <w:szCs w:val="24"/>
        </w:rPr>
        <w:t xml:space="preserve">of the </w:t>
      </w:r>
      <w:r w:rsidR="00137662">
        <w:rPr>
          <w:szCs w:val="24"/>
        </w:rPr>
        <w:t xml:space="preserve">Device Manager services </w:t>
      </w:r>
      <w:r w:rsidR="00E61552" w:rsidRPr="00424F4E">
        <w:rPr>
          <w:szCs w:val="24"/>
        </w:rPr>
        <w:t xml:space="preserve">required to </w:t>
      </w:r>
      <w:r w:rsidR="00223F8B">
        <w:rPr>
          <w:szCs w:val="24"/>
        </w:rPr>
        <w:t xml:space="preserve">manage the </w:t>
      </w:r>
      <w:r w:rsidR="00F91A14">
        <w:rPr>
          <w:szCs w:val="24"/>
        </w:rPr>
        <w:t>Communication Hub</w:t>
      </w:r>
      <w:r w:rsidR="00223F8B">
        <w:rPr>
          <w:szCs w:val="24"/>
        </w:rPr>
        <w:t>s</w:t>
      </w:r>
      <w:r w:rsidR="002162A5" w:rsidRPr="00424F4E">
        <w:rPr>
          <w:szCs w:val="24"/>
        </w:rPr>
        <w:t>;</w:t>
      </w:r>
    </w:p>
    <w:p w14:paraId="2ED5C15F" w14:textId="77777777" w:rsidR="00C97AD5" w:rsidRPr="00424F4E" w:rsidRDefault="00C97AD5" w:rsidP="00C97AD5">
      <w:pPr>
        <w:pStyle w:val="01TEFBullet"/>
        <w:rPr>
          <w:szCs w:val="24"/>
        </w:rPr>
      </w:pPr>
      <w:r w:rsidRPr="00424F4E">
        <w:rPr>
          <w:szCs w:val="24"/>
        </w:rPr>
        <w:t>High level view of shared infrastructure required to support smart metering.  These systems include:</w:t>
      </w:r>
    </w:p>
    <w:p w14:paraId="5968221E" w14:textId="77777777" w:rsidR="00C97AD5" w:rsidRPr="00424F4E" w:rsidRDefault="00C97AD5" w:rsidP="00C97AD5">
      <w:pPr>
        <w:pStyle w:val="01TEFBullets-Sub"/>
        <w:rPr>
          <w:rFonts w:ascii="Times New Roman" w:hAnsi="Times New Roman"/>
          <w:szCs w:val="24"/>
        </w:rPr>
      </w:pPr>
      <w:r w:rsidRPr="00424F4E">
        <w:rPr>
          <w:szCs w:val="24"/>
        </w:rPr>
        <w:t>Firewalls (on-premise);</w:t>
      </w:r>
    </w:p>
    <w:p w14:paraId="0AF1B31E" w14:textId="77777777" w:rsidR="00C97AD5" w:rsidRPr="00193686" w:rsidRDefault="00C97AD5" w:rsidP="00C97AD5">
      <w:pPr>
        <w:pStyle w:val="01TEFBullets-Sub"/>
        <w:rPr>
          <w:rFonts w:ascii="Times New Roman" w:hAnsi="Times New Roman"/>
          <w:szCs w:val="24"/>
        </w:rPr>
      </w:pPr>
      <w:r w:rsidRPr="00424F4E">
        <w:rPr>
          <w:szCs w:val="24"/>
        </w:rPr>
        <w:t>Web application firewalls;</w:t>
      </w:r>
    </w:p>
    <w:p w14:paraId="7CDBDEE4" w14:textId="48BB29DF" w:rsidR="00193686" w:rsidRPr="00231E03" w:rsidRDefault="00231E03" w:rsidP="00231E03">
      <w:pPr>
        <w:pStyle w:val="01TEFBullets-Sub"/>
      </w:pPr>
      <w:r>
        <w:t>I</w:t>
      </w:r>
      <w:r w:rsidRPr="00231E03">
        <w:t>ntrusion prevention system</w:t>
      </w:r>
      <w:r w:rsidRPr="00231E03">
        <w:rPr>
          <w:rStyle w:val="apple-converted-space"/>
        </w:rPr>
        <w:t> </w:t>
      </w:r>
      <w:r>
        <w:rPr>
          <w:rStyle w:val="apple-converted-space"/>
        </w:rPr>
        <w:t>(IPS);</w:t>
      </w:r>
    </w:p>
    <w:p w14:paraId="75712DAF" w14:textId="4D9B8B6F" w:rsidR="00C97AD5" w:rsidRPr="00EB2477" w:rsidRDefault="00C97AD5" w:rsidP="00C97AD5">
      <w:pPr>
        <w:pStyle w:val="01TEFBullets-Sub"/>
        <w:rPr>
          <w:rFonts w:ascii="Times New Roman" w:hAnsi="Times New Roman"/>
          <w:szCs w:val="24"/>
        </w:rPr>
      </w:pPr>
      <w:r>
        <w:rPr>
          <w:szCs w:val="24"/>
        </w:rPr>
        <w:t>Anti-Virus</w:t>
      </w:r>
      <w:r w:rsidRPr="00424F4E">
        <w:rPr>
          <w:szCs w:val="24"/>
        </w:rPr>
        <w:t>.</w:t>
      </w:r>
    </w:p>
    <w:p w14:paraId="527FA3AE" w14:textId="5E6ECF7B" w:rsidR="006924DA" w:rsidRDefault="00EB2477" w:rsidP="00EB2477">
      <w:pPr>
        <w:pStyle w:val="01TEFBodyText"/>
      </w:pPr>
      <w:r>
        <w:t xml:space="preserve">For clarity, this design will describe the architecture </w:t>
      </w:r>
      <w:r w:rsidR="009E4B5D">
        <w:t xml:space="preserve">of the Traffic Management Gateway in the context of the End State Architecture (ESA) as described in section </w:t>
      </w:r>
      <w:r w:rsidR="00342B77">
        <w:fldChar w:fldCharType="begin"/>
      </w:r>
      <w:r w:rsidR="00342B77">
        <w:instrText xml:space="preserve"> REF _Ref146276673 \r \h </w:instrText>
      </w:r>
      <w:r w:rsidR="00342B77">
        <w:fldChar w:fldCharType="separate"/>
      </w:r>
      <w:r w:rsidR="00D66729">
        <w:t>2.2</w:t>
      </w:r>
      <w:r w:rsidR="00342B77">
        <w:fldChar w:fldCharType="end"/>
      </w:r>
      <w:r w:rsidR="00342B77">
        <w:t>. However</w:t>
      </w:r>
      <w:r w:rsidR="000612D7">
        <w:t>,</w:t>
      </w:r>
      <w:r w:rsidR="00342B77">
        <w:t xml:space="preserve"> the transition to the end state must be considered</w:t>
      </w:r>
      <w:r w:rsidR="00CF0953">
        <w:t xml:space="preserve"> and is described in section </w:t>
      </w:r>
      <w:r w:rsidR="000612D7">
        <w:fldChar w:fldCharType="begin"/>
      </w:r>
      <w:r w:rsidR="000612D7">
        <w:instrText xml:space="preserve"> REF _Ref145919946 \r \h </w:instrText>
      </w:r>
      <w:r w:rsidR="000612D7">
        <w:fldChar w:fldCharType="separate"/>
      </w:r>
      <w:r w:rsidR="00D66729">
        <w:t>2.13</w:t>
      </w:r>
      <w:r w:rsidR="000612D7">
        <w:fldChar w:fldCharType="end"/>
      </w:r>
      <w:r w:rsidR="000612D7">
        <w:t>.</w:t>
      </w:r>
      <w:r w:rsidR="009F0951">
        <w:t xml:space="preserve"> It should be noted the ESA is a logical destination and has not been fully underpinned by Business Cases to support all transition activities</w:t>
      </w:r>
      <w:r w:rsidR="009E73DE">
        <w:t xml:space="preserve">, however </w:t>
      </w:r>
      <w:r w:rsidR="003E756C">
        <w:t xml:space="preserve">TMG and the associated </w:t>
      </w:r>
      <w:r w:rsidR="005B4076">
        <w:t xml:space="preserve">capabilities </w:t>
      </w:r>
      <w:r w:rsidR="00A17F50">
        <w:t xml:space="preserve">for the basis of a </w:t>
      </w:r>
      <w:r w:rsidR="009E73DE">
        <w:t>cloud Device Manager</w:t>
      </w:r>
      <w:r w:rsidR="000B00A3">
        <w:t xml:space="preserve"> that can be extended</w:t>
      </w:r>
      <w:r w:rsidR="00A17F50">
        <w:t>.</w:t>
      </w:r>
    </w:p>
    <w:p w14:paraId="49BAA1D1" w14:textId="77777777" w:rsidR="00B43ABF" w:rsidRDefault="00B43ABF" w:rsidP="00EB2477">
      <w:pPr>
        <w:pStyle w:val="01TEFBodyText"/>
      </w:pPr>
    </w:p>
    <w:p w14:paraId="01AEFBCC" w14:textId="4BEC4961" w:rsidR="00324DA3" w:rsidRDefault="005910E2" w:rsidP="00EB2477">
      <w:pPr>
        <w:pStyle w:val="01TEFBodyText"/>
      </w:pPr>
      <w:r w:rsidRPr="00F53C16">
        <w:t>During</w:t>
      </w:r>
      <w:r w:rsidR="00391B43" w:rsidRPr="00F53C16">
        <w:t xml:space="preserve"> the </w:t>
      </w:r>
      <w:r w:rsidR="00893BD0" w:rsidRPr="00F53C16">
        <w:t>migration</w:t>
      </w:r>
      <w:r w:rsidR="004B5770" w:rsidRPr="00F53C16">
        <w:t xml:space="preserve">, the Traffic Management </w:t>
      </w:r>
      <w:r w:rsidR="001D6F45" w:rsidRPr="00F53C16">
        <w:t>Gateway c</w:t>
      </w:r>
      <w:r w:rsidR="004B5770" w:rsidRPr="00F53C16">
        <w:t xml:space="preserve">apability will ensure </w:t>
      </w:r>
      <w:r w:rsidR="001D6F45" w:rsidRPr="00F53C16">
        <w:t>it continues to</w:t>
      </w:r>
      <w:r w:rsidR="00C2792A" w:rsidRPr="00F53C16">
        <w:t xml:space="preserve"> support legacy </w:t>
      </w:r>
      <w:r w:rsidR="00F70950">
        <w:t xml:space="preserve">Device Manager </w:t>
      </w:r>
      <w:r w:rsidR="00C2792A" w:rsidRPr="00F53C16">
        <w:t xml:space="preserve">system </w:t>
      </w:r>
      <w:r w:rsidR="00B74301" w:rsidRPr="00F53C16">
        <w:t>behaviour</w:t>
      </w:r>
      <w:r w:rsidR="005613FC">
        <w:t xml:space="preserve"> </w:t>
      </w:r>
      <w:r w:rsidR="00C2792A" w:rsidRPr="00F53C16">
        <w:t xml:space="preserve">e.g., managing retries aligned to </w:t>
      </w:r>
      <w:r w:rsidR="00A62E21" w:rsidRPr="00F53C16">
        <w:t xml:space="preserve">existing </w:t>
      </w:r>
      <w:r w:rsidR="00B74301" w:rsidRPr="00F53C16">
        <w:t>functionality</w:t>
      </w:r>
      <w:r w:rsidR="00A62E21" w:rsidRPr="00F53C16">
        <w:t>.</w:t>
      </w:r>
      <w:r w:rsidR="00893BD0" w:rsidRPr="00F53C16">
        <w:t xml:space="preserve"> </w:t>
      </w:r>
      <w:r w:rsidR="001A157F">
        <w:t xml:space="preserve">However, the transition </w:t>
      </w:r>
      <w:r w:rsidR="00B74301">
        <w:t>will</w:t>
      </w:r>
      <w:r w:rsidR="001A157F">
        <w:t xml:space="preserve"> consider the end state as priority</w:t>
      </w:r>
      <w:r w:rsidR="000232ED">
        <w:t xml:space="preserve"> </w:t>
      </w:r>
      <w:r w:rsidR="00E60F9C">
        <w:t>with</w:t>
      </w:r>
      <w:r w:rsidR="001A157F">
        <w:t xml:space="preserve"> the support of the legacy platform as </w:t>
      </w:r>
      <w:r w:rsidR="00E60F9C">
        <w:t xml:space="preserve">an </w:t>
      </w:r>
      <w:r w:rsidR="001A157F">
        <w:t xml:space="preserve">exception. </w:t>
      </w:r>
      <w:r w:rsidR="00906601">
        <w:t xml:space="preserve">As the Device Manager services hosted on the legacy platform </w:t>
      </w:r>
      <w:r w:rsidR="00BB0958">
        <w:t xml:space="preserve">are migrated to the end state in a phased manner, </w:t>
      </w:r>
      <w:r w:rsidR="00FE3C7D">
        <w:t>the transition architecture will ensure any</w:t>
      </w:r>
      <w:r w:rsidR="00BB0958">
        <w:t xml:space="preserve"> capability </w:t>
      </w:r>
      <w:r w:rsidR="00A56986">
        <w:t xml:space="preserve">of the Traffic Management Gateway </w:t>
      </w:r>
      <w:r w:rsidR="00BB0958">
        <w:t xml:space="preserve">to support the service on the legacy platform will be </w:t>
      </w:r>
      <w:r w:rsidR="00FE3C7D">
        <w:t>decommissioned with minimum effort.</w:t>
      </w:r>
      <w:r w:rsidR="00150BC9">
        <w:t xml:space="preserve"> </w:t>
      </w:r>
    </w:p>
    <w:p w14:paraId="2CCB702B" w14:textId="77777777" w:rsidR="00324DA3" w:rsidRDefault="00324DA3" w:rsidP="00EB2477">
      <w:pPr>
        <w:pStyle w:val="01TEFBodyText"/>
      </w:pPr>
    </w:p>
    <w:p w14:paraId="28237A64" w14:textId="4A2C898A" w:rsidR="00EB2477" w:rsidRPr="00424F4E" w:rsidRDefault="00150BC9" w:rsidP="00EB2477">
      <w:pPr>
        <w:pStyle w:val="01TEFBodyText"/>
      </w:pPr>
      <w:r>
        <w:t xml:space="preserve">For example, the Traffic Management Gateway will </w:t>
      </w:r>
      <w:r w:rsidR="00573288">
        <w:t xml:space="preserve">publish command signing requests to the </w:t>
      </w:r>
      <w:r w:rsidR="00AD77A8">
        <w:t xml:space="preserve">Azure </w:t>
      </w:r>
      <w:r w:rsidR="00573288">
        <w:t>Device Manager. The</w:t>
      </w:r>
      <w:r w:rsidR="00AD77A8">
        <w:t xml:space="preserve"> consuming service is an API microservice that invokes the legacy device manager platform. As the message signing capability is transition</w:t>
      </w:r>
      <w:r w:rsidR="00516405">
        <w:t>ed</w:t>
      </w:r>
      <w:r w:rsidR="00AD77A8">
        <w:t xml:space="preserve"> to Azure, no change is required in the Traffic Management Gateway. The </w:t>
      </w:r>
      <w:r w:rsidR="00F62994">
        <w:t>Device Manager</w:t>
      </w:r>
      <w:r w:rsidR="00F62994" w:rsidDel="00F62994">
        <w:t xml:space="preserve"> </w:t>
      </w:r>
      <w:r w:rsidR="00AD77A8">
        <w:t>consumer will only differ.</w:t>
      </w:r>
      <w:r w:rsidR="00573288">
        <w:t xml:space="preserve"> </w:t>
      </w:r>
    </w:p>
    <w:p w14:paraId="73EE2F67" w14:textId="2BEF9750" w:rsidR="00E61552" w:rsidRPr="00424F4E" w:rsidRDefault="00624FD7" w:rsidP="00C72C1E">
      <w:pPr>
        <w:pStyle w:val="03TEFHeading3"/>
        <w:rPr>
          <w:sz w:val="24"/>
          <w:szCs w:val="24"/>
        </w:rPr>
      </w:pPr>
      <w:bookmarkStart w:id="62" w:name="_Toc375129766"/>
      <w:bookmarkStart w:id="63" w:name="_Toc87460113"/>
      <w:bookmarkStart w:id="64" w:name="_Toc167978265"/>
      <w:r w:rsidRPr="00424F4E">
        <w:rPr>
          <w:sz w:val="24"/>
          <w:szCs w:val="24"/>
        </w:rPr>
        <w:t>OUT OF SCOPE</w:t>
      </w:r>
      <w:bookmarkEnd w:id="62"/>
      <w:bookmarkEnd w:id="63"/>
      <w:bookmarkEnd w:id="64"/>
      <w:r w:rsidRPr="00424F4E">
        <w:rPr>
          <w:sz w:val="24"/>
          <w:szCs w:val="24"/>
        </w:rPr>
        <w:tab/>
      </w:r>
    </w:p>
    <w:p w14:paraId="139D7B6E" w14:textId="77777777" w:rsidR="00E61552" w:rsidRPr="00424F4E" w:rsidRDefault="00E61552" w:rsidP="00B8344A">
      <w:pPr>
        <w:pStyle w:val="01TEFBodyText"/>
        <w:rPr>
          <w:szCs w:val="24"/>
        </w:rPr>
      </w:pPr>
      <w:r w:rsidRPr="00424F4E">
        <w:rPr>
          <w:szCs w:val="24"/>
        </w:rPr>
        <w:t>The following is out of scope of this document:</w:t>
      </w:r>
    </w:p>
    <w:p w14:paraId="6179D776" w14:textId="60850652" w:rsidR="00055323" w:rsidRPr="00424F4E" w:rsidRDefault="00055323" w:rsidP="00055323">
      <w:pPr>
        <w:pStyle w:val="01TEFBullet"/>
        <w:rPr>
          <w:szCs w:val="24"/>
        </w:rPr>
      </w:pPr>
      <w:r w:rsidRPr="00424F4E">
        <w:rPr>
          <w:szCs w:val="24"/>
        </w:rPr>
        <w:t xml:space="preserve">The </w:t>
      </w:r>
      <w:r>
        <w:rPr>
          <w:szCs w:val="24"/>
        </w:rPr>
        <w:t>solution blueprint</w:t>
      </w:r>
      <w:r w:rsidRPr="00424F4E">
        <w:rPr>
          <w:szCs w:val="24"/>
        </w:rPr>
        <w:t xml:space="preserve"> required to support the delivery of the smart metering services (see the smart metering </w:t>
      </w:r>
      <w:r w:rsidR="00C41C8D">
        <w:rPr>
          <w:szCs w:val="24"/>
        </w:rPr>
        <w:t>Solution</w:t>
      </w:r>
      <w:r w:rsidRPr="00424F4E">
        <w:rPr>
          <w:szCs w:val="24"/>
        </w:rPr>
        <w:t xml:space="preserve"> </w:t>
      </w:r>
      <w:r w:rsidR="00C41C8D">
        <w:rPr>
          <w:szCs w:val="24"/>
        </w:rPr>
        <w:t>Blueprint</w:t>
      </w:r>
      <w:r w:rsidRPr="00424F4E">
        <w:rPr>
          <w:szCs w:val="24"/>
        </w:rPr>
        <w:t>);</w:t>
      </w:r>
    </w:p>
    <w:p w14:paraId="6305063A" w14:textId="77777777" w:rsidR="00055323" w:rsidRPr="00424F4E" w:rsidRDefault="00055323" w:rsidP="00055323">
      <w:pPr>
        <w:pStyle w:val="01TEFBullet"/>
        <w:rPr>
          <w:szCs w:val="24"/>
        </w:rPr>
      </w:pPr>
      <w:r w:rsidRPr="00424F4E">
        <w:rPr>
          <w:szCs w:val="24"/>
        </w:rPr>
        <w:t>The technical architecture specification required to support the delivery of the smart metering services (see the smart metering Technical Architecture Specification);</w:t>
      </w:r>
    </w:p>
    <w:p w14:paraId="72019456" w14:textId="268AC632" w:rsidR="00055323" w:rsidRPr="00905F47" w:rsidRDefault="00055323" w:rsidP="00905F47">
      <w:pPr>
        <w:pStyle w:val="01TEFBullet"/>
        <w:rPr>
          <w:szCs w:val="24"/>
        </w:rPr>
      </w:pPr>
      <w:r w:rsidRPr="00424F4E">
        <w:rPr>
          <w:szCs w:val="24"/>
        </w:rPr>
        <w:t xml:space="preserve">The </w:t>
      </w:r>
      <w:r w:rsidR="00C41C8D">
        <w:rPr>
          <w:szCs w:val="24"/>
        </w:rPr>
        <w:t>application</w:t>
      </w:r>
      <w:r w:rsidRPr="00424F4E">
        <w:rPr>
          <w:szCs w:val="24"/>
        </w:rPr>
        <w:t xml:space="preserve"> architecture specification required to support the delivery of the smart metering services (see the smart metering </w:t>
      </w:r>
      <w:r w:rsidR="00C41C8D">
        <w:rPr>
          <w:szCs w:val="24"/>
        </w:rPr>
        <w:t>Application</w:t>
      </w:r>
      <w:r w:rsidRPr="00424F4E">
        <w:rPr>
          <w:szCs w:val="24"/>
        </w:rPr>
        <w:t xml:space="preserve"> Architecture Specification);</w:t>
      </w:r>
    </w:p>
    <w:p w14:paraId="1B94EBED" w14:textId="42C7F018" w:rsidR="00E61552" w:rsidRPr="00424F4E" w:rsidRDefault="00E61552" w:rsidP="00080833">
      <w:pPr>
        <w:pStyle w:val="01TEFBullet"/>
        <w:rPr>
          <w:szCs w:val="24"/>
        </w:rPr>
      </w:pPr>
      <w:r w:rsidRPr="00424F4E">
        <w:rPr>
          <w:szCs w:val="24"/>
        </w:rPr>
        <w:t xml:space="preserve">The </w:t>
      </w:r>
      <w:r w:rsidR="000A61AA">
        <w:rPr>
          <w:szCs w:val="24"/>
        </w:rPr>
        <w:t>device manager</w:t>
      </w:r>
      <w:r w:rsidR="00905F47">
        <w:rPr>
          <w:szCs w:val="24"/>
        </w:rPr>
        <w:t xml:space="preserve"> </w:t>
      </w:r>
      <w:r w:rsidRPr="00424F4E">
        <w:rPr>
          <w:szCs w:val="24"/>
        </w:rPr>
        <w:t xml:space="preserve">specification (see the </w:t>
      </w:r>
      <w:r w:rsidR="00FE21D5" w:rsidRPr="00424F4E">
        <w:rPr>
          <w:szCs w:val="24"/>
        </w:rPr>
        <w:t>smart metering</w:t>
      </w:r>
      <w:r w:rsidRPr="00424F4E">
        <w:rPr>
          <w:szCs w:val="24"/>
        </w:rPr>
        <w:t xml:space="preserve"> </w:t>
      </w:r>
      <w:r w:rsidR="00CF4D1D">
        <w:rPr>
          <w:szCs w:val="24"/>
        </w:rPr>
        <w:t xml:space="preserve">Device Manager </w:t>
      </w:r>
      <w:r w:rsidRPr="00424F4E">
        <w:rPr>
          <w:szCs w:val="24"/>
        </w:rPr>
        <w:t>Specification)</w:t>
      </w:r>
      <w:r w:rsidR="00844713">
        <w:rPr>
          <w:szCs w:val="24"/>
        </w:rPr>
        <w:t xml:space="preserve">. </w:t>
      </w:r>
      <w:r w:rsidR="00C86365">
        <w:rPr>
          <w:szCs w:val="24"/>
        </w:rPr>
        <w:t xml:space="preserve">A </w:t>
      </w:r>
      <w:r w:rsidR="009D2308">
        <w:rPr>
          <w:szCs w:val="24"/>
        </w:rPr>
        <w:t>high-level</w:t>
      </w:r>
      <w:r w:rsidR="00C86365">
        <w:rPr>
          <w:szCs w:val="24"/>
        </w:rPr>
        <w:t xml:space="preserve"> view of the </w:t>
      </w:r>
      <w:r w:rsidR="00CF4D1D">
        <w:rPr>
          <w:szCs w:val="24"/>
        </w:rPr>
        <w:t>device manager</w:t>
      </w:r>
      <w:r w:rsidR="00C86365">
        <w:rPr>
          <w:szCs w:val="24"/>
        </w:rPr>
        <w:t xml:space="preserve"> will be provided </w:t>
      </w:r>
      <w:r w:rsidR="00D96194">
        <w:rPr>
          <w:szCs w:val="24"/>
        </w:rPr>
        <w:t xml:space="preserve">to describe its interaction with the </w:t>
      </w:r>
      <w:r w:rsidR="00CF4D1D">
        <w:rPr>
          <w:szCs w:val="24"/>
        </w:rPr>
        <w:t>Traffic Management Gateway</w:t>
      </w:r>
      <w:r w:rsidRPr="00424F4E">
        <w:rPr>
          <w:szCs w:val="24"/>
        </w:rPr>
        <w:t>;</w:t>
      </w:r>
    </w:p>
    <w:p w14:paraId="3B2BA915" w14:textId="77777777" w:rsidR="00E61552" w:rsidRPr="00424F4E" w:rsidRDefault="00E61552" w:rsidP="00080833">
      <w:pPr>
        <w:pStyle w:val="01TEFBullet"/>
        <w:rPr>
          <w:szCs w:val="24"/>
        </w:rPr>
      </w:pPr>
      <w:r w:rsidRPr="00424F4E">
        <w:rPr>
          <w:szCs w:val="24"/>
        </w:rPr>
        <w:t>Specifics around data residency and ownership (see the Data Residency and Ownership Matrix);</w:t>
      </w:r>
    </w:p>
    <w:p w14:paraId="1BF0AFDA" w14:textId="0982782C" w:rsidR="008B2EBD" w:rsidRPr="00424F4E" w:rsidRDefault="008B2EBD" w:rsidP="008B2EBD">
      <w:pPr>
        <w:pStyle w:val="01TEFBullet"/>
        <w:rPr>
          <w:szCs w:val="24"/>
        </w:rPr>
      </w:pPr>
      <w:r w:rsidRPr="00424F4E">
        <w:rPr>
          <w:szCs w:val="24"/>
        </w:rPr>
        <w:t xml:space="preserve">Projects required to deliver the </w:t>
      </w:r>
      <w:r w:rsidR="00CE2852">
        <w:rPr>
          <w:szCs w:val="24"/>
        </w:rPr>
        <w:t>Traffic Management Gateway</w:t>
      </w:r>
      <w:r w:rsidRPr="00424F4E">
        <w:rPr>
          <w:szCs w:val="24"/>
        </w:rPr>
        <w:t xml:space="preserve"> services;</w:t>
      </w:r>
    </w:p>
    <w:p w14:paraId="32880987" w14:textId="3340F984" w:rsidR="008B2EBD" w:rsidRPr="00424F4E" w:rsidRDefault="008B2EBD" w:rsidP="008B2EBD">
      <w:pPr>
        <w:pStyle w:val="01TEFBullet"/>
        <w:rPr>
          <w:szCs w:val="24"/>
        </w:rPr>
      </w:pPr>
      <w:r w:rsidRPr="00424F4E">
        <w:rPr>
          <w:szCs w:val="24"/>
        </w:rPr>
        <w:t xml:space="preserve">Detailed timelines for delivery of the </w:t>
      </w:r>
      <w:r w:rsidR="00CE2852">
        <w:rPr>
          <w:szCs w:val="24"/>
        </w:rPr>
        <w:t>Traffic Management Gateway</w:t>
      </w:r>
      <w:r w:rsidR="00CE2852" w:rsidRPr="00424F4E">
        <w:rPr>
          <w:szCs w:val="24"/>
        </w:rPr>
        <w:t xml:space="preserve"> </w:t>
      </w:r>
      <w:r w:rsidRPr="00424F4E">
        <w:rPr>
          <w:szCs w:val="24"/>
        </w:rPr>
        <w:t>services;</w:t>
      </w:r>
    </w:p>
    <w:p w14:paraId="43A35CC7" w14:textId="77777777" w:rsidR="005F68F5" w:rsidRDefault="005F68F5" w:rsidP="008901F6">
      <w:pPr>
        <w:pStyle w:val="01TEFBullet"/>
        <w:rPr>
          <w:szCs w:val="24"/>
        </w:rPr>
      </w:pPr>
      <w:r>
        <w:rPr>
          <w:szCs w:val="24"/>
        </w:rPr>
        <w:t>Detailed application architecture;</w:t>
      </w:r>
    </w:p>
    <w:p w14:paraId="15025722" w14:textId="4C326040" w:rsidR="00E61552" w:rsidRPr="00424F4E" w:rsidRDefault="00FD2FF2" w:rsidP="008901F6">
      <w:pPr>
        <w:pStyle w:val="01TEFBullet"/>
        <w:rPr>
          <w:szCs w:val="24"/>
        </w:rPr>
      </w:pPr>
      <w:r w:rsidRPr="00424F4E">
        <w:rPr>
          <w:szCs w:val="24"/>
        </w:rPr>
        <w:t>Detailed s</w:t>
      </w:r>
      <w:r w:rsidR="00E61552" w:rsidRPr="00424F4E">
        <w:rPr>
          <w:szCs w:val="24"/>
        </w:rPr>
        <w:t xml:space="preserve">ecurity </w:t>
      </w:r>
      <w:r w:rsidRPr="00424F4E">
        <w:rPr>
          <w:szCs w:val="24"/>
        </w:rPr>
        <w:t>architecture</w:t>
      </w:r>
      <w:r w:rsidR="00E61552" w:rsidRPr="00424F4E">
        <w:rPr>
          <w:szCs w:val="24"/>
        </w:rPr>
        <w:t>;</w:t>
      </w:r>
    </w:p>
    <w:p w14:paraId="5584DE48" w14:textId="11D8AE36" w:rsidR="005F68F5" w:rsidRPr="005F68F5" w:rsidRDefault="005F68F5" w:rsidP="005F68F5">
      <w:pPr>
        <w:pStyle w:val="01TEFBullet"/>
        <w:rPr>
          <w:szCs w:val="24"/>
        </w:rPr>
      </w:pPr>
      <w:r>
        <w:rPr>
          <w:szCs w:val="24"/>
        </w:rPr>
        <w:t xml:space="preserve">Detailed </w:t>
      </w:r>
      <w:r w:rsidR="00CE2852">
        <w:rPr>
          <w:szCs w:val="24"/>
        </w:rPr>
        <w:t>device manager</w:t>
      </w:r>
      <w:r>
        <w:rPr>
          <w:szCs w:val="24"/>
        </w:rPr>
        <w:t xml:space="preserve"> architecture;</w:t>
      </w:r>
    </w:p>
    <w:p w14:paraId="4006ED69" w14:textId="648E2B1B" w:rsidR="00FD2FF2" w:rsidRPr="00424F4E" w:rsidRDefault="00FD2FF2">
      <w:pPr>
        <w:pStyle w:val="01TEFBullet"/>
        <w:rPr>
          <w:szCs w:val="24"/>
        </w:rPr>
      </w:pPr>
      <w:r w:rsidRPr="00424F4E">
        <w:rPr>
          <w:szCs w:val="24"/>
        </w:rPr>
        <w:t>Detailed network design;</w:t>
      </w:r>
    </w:p>
    <w:p w14:paraId="418F2DDA" w14:textId="77777777" w:rsidR="00E61552" w:rsidRPr="00424F4E" w:rsidRDefault="00E61552">
      <w:pPr>
        <w:pStyle w:val="01TEFBullet"/>
        <w:rPr>
          <w:szCs w:val="24"/>
        </w:rPr>
      </w:pPr>
      <w:r w:rsidRPr="00424F4E">
        <w:rPr>
          <w:szCs w:val="24"/>
        </w:rPr>
        <w:t>Detailed design of interfaces;</w:t>
      </w:r>
    </w:p>
    <w:p w14:paraId="2CDEDCFD" w14:textId="77777777" w:rsidR="00E61552" w:rsidRDefault="00E61552">
      <w:pPr>
        <w:pStyle w:val="01TEFBullet"/>
        <w:rPr>
          <w:szCs w:val="24"/>
        </w:rPr>
      </w:pPr>
      <w:r w:rsidRPr="00424F4E">
        <w:rPr>
          <w:szCs w:val="24"/>
        </w:rPr>
        <w:t>Detailed design of data migrations;</w:t>
      </w:r>
    </w:p>
    <w:p w14:paraId="7CD092C0" w14:textId="77777777" w:rsidR="00E61552" w:rsidRPr="00424F4E" w:rsidRDefault="00E61552">
      <w:pPr>
        <w:pStyle w:val="01TEFBullet"/>
        <w:rPr>
          <w:szCs w:val="24"/>
        </w:rPr>
      </w:pPr>
      <w:r w:rsidRPr="00424F4E">
        <w:rPr>
          <w:szCs w:val="24"/>
        </w:rPr>
        <w:t>Volumes of business transactions;</w:t>
      </w:r>
    </w:p>
    <w:p w14:paraId="133D3704" w14:textId="6D64319F" w:rsidR="00E61552" w:rsidRPr="00424F4E" w:rsidRDefault="00E61552">
      <w:pPr>
        <w:pStyle w:val="01TEFBullet"/>
        <w:rPr>
          <w:szCs w:val="24"/>
        </w:rPr>
      </w:pPr>
      <w:r w:rsidRPr="00424F4E">
        <w:rPr>
          <w:szCs w:val="24"/>
        </w:rPr>
        <w:t xml:space="preserve">Shared infrastructure required to support </w:t>
      </w:r>
      <w:r w:rsidR="00FE21D5" w:rsidRPr="00424F4E">
        <w:rPr>
          <w:szCs w:val="24"/>
        </w:rPr>
        <w:t>smart metering</w:t>
      </w:r>
      <w:r w:rsidR="00953536" w:rsidRPr="00424F4E">
        <w:rPr>
          <w:szCs w:val="24"/>
        </w:rPr>
        <w:t>.  These systems include:</w:t>
      </w:r>
    </w:p>
    <w:p w14:paraId="30028D97" w14:textId="77777777" w:rsidR="00E61552" w:rsidRPr="00424F4E" w:rsidRDefault="00E61552">
      <w:pPr>
        <w:pStyle w:val="01TEFBullets-Sub"/>
        <w:rPr>
          <w:rFonts w:ascii="Times New Roman" w:hAnsi="Times New Roman"/>
          <w:szCs w:val="24"/>
        </w:rPr>
      </w:pPr>
      <w:r w:rsidRPr="00424F4E">
        <w:rPr>
          <w:szCs w:val="24"/>
        </w:rPr>
        <w:t>Patch management;</w:t>
      </w:r>
    </w:p>
    <w:p w14:paraId="6CFEB1E5" w14:textId="77777777" w:rsidR="00E61552" w:rsidRPr="00424F4E" w:rsidRDefault="00E61552">
      <w:pPr>
        <w:pStyle w:val="01TEFBullets-Sub"/>
        <w:rPr>
          <w:rFonts w:ascii="Times New Roman" w:hAnsi="Times New Roman"/>
          <w:szCs w:val="24"/>
        </w:rPr>
      </w:pPr>
      <w:r w:rsidRPr="00424F4E">
        <w:rPr>
          <w:szCs w:val="24"/>
        </w:rPr>
        <w:t>DCC IPsec VPN;</w:t>
      </w:r>
    </w:p>
    <w:p w14:paraId="01FB8872" w14:textId="77777777" w:rsidR="00E61552" w:rsidRPr="00424F4E" w:rsidRDefault="00E61552">
      <w:pPr>
        <w:pStyle w:val="01TEFBullets-Sub"/>
        <w:rPr>
          <w:rFonts w:ascii="Times New Roman" w:hAnsi="Times New Roman"/>
          <w:szCs w:val="24"/>
        </w:rPr>
      </w:pPr>
      <w:r w:rsidRPr="00424F4E">
        <w:rPr>
          <w:szCs w:val="24"/>
        </w:rPr>
        <w:t>RSA Secure ID;</w:t>
      </w:r>
    </w:p>
    <w:p w14:paraId="29AE2068" w14:textId="77777777" w:rsidR="00E61552" w:rsidRPr="00424F4E" w:rsidRDefault="00E61552">
      <w:pPr>
        <w:pStyle w:val="01TEFBullets-Sub"/>
        <w:rPr>
          <w:rFonts w:ascii="Times New Roman" w:hAnsi="Times New Roman"/>
          <w:szCs w:val="24"/>
        </w:rPr>
      </w:pPr>
      <w:r w:rsidRPr="00424F4E">
        <w:rPr>
          <w:szCs w:val="24"/>
        </w:rPr>
        <w:t>LAN Routers;</w:t>
      </w:r>
    </w:p>
    <w:p w14:paraId="181E08F5" w14:textId="77777777" w:rsidR="00E61552" w:rsidRPr="00424F4E" w:rsidRDefault="00E61552">
      <w:pPr>
        <w:pStyle w:val="01TEFBullets-Sub"/>
        <w:rPr>
          <w:rFonts w:ascii="Times New Roman" w:hAnsi="Times New Roman"/>
          <w:szCs w:val="24"/>
        </w:rPr>
      </w:pPr>
      <w:r w:rsidRPr="00424F4E">
        <w:rPr>
          <w:szCs w:val="24"/>
        </w:rPr>
        <w:t>LAN Switches;</w:t>
      </w:r>
    </w:p>
    <w:p w14:paraId="27DBA99E" w14:textId="25965A4D" w:rsidR="008B5C06" w:rsidRPr="00424F4E" w:rsidRDefault="008B5C06">
      <w:pPr>
        <w:pStyle w:val="01TEFBullets-Sub"/>
        <w:rPr>
          <w:rFonts w:ascii="Times New Roman" w:hAnsi="Times New Roman"/>
          <w:szCs w:val="24"/>
        </w:rPr>
      </w:pPr>
      <w:r w:rsidRPr="00424F4E">
        <w:rPr>
          <w:szCs w:val="24"/>
        </w:rPr>
        <w:t>SMTP infrastructure</w:t>
      </w:r>
      <w:r w:rsidR="005F28AB" w:rsidRPr="00424F4E">
        <w:rPr>
          <w:szCs w:val="24"/>
        </w:rPr>
        <w:t>;</w:t>
      </w:r>
    </w:p>
    <w:p w14:paraId="618072AB" w14:textId="4D1F4F7E" w:rsidR="008B13F1" w:rsidRPr="00424F4E" w:rsidRDefault="00E61552" w:rsidP="003810F6">
      <w:pPr>
        <w:pStyle w:val="01TEFBullet"/>
        <w:rPr>
          <w:szCs w:val="24"/>
        </w:rPr>
      </w:pPr>
      <w:r w:rsidRPr="00424F4E">
        <w:rPr>
          <w:szCs w:val="24"/>
        </w:rPr>
        <w:t>Systems to support People and Organisation such as A</w:t>
      </w:r>
      <w:r w:rsidR="001B4A01" w:rsidRPr="00424F4E">
        <w:rPr>
          <w:szCs w:val="24"/>
        </w:rPr>
        <w:t>ctive Directory</w:t>
      </w:r>
      <w:r w:rsidR="00BA2BA7">
        <w:rPr>
          <w:szCs w:val="24"/>
        </w:rPr>
        <w:t xml:space="preserve"> and Okta</w:t>
      </w:r>
      <w:r w:rsidR="008B13F1" w:rsidRPr="00424F4E">
        <w:rPr>
          <w:szCs w:val="24"/>
        </w:rPr>
        <w:t>;</w:t>
      </w:r>
    </w:p>
    <w:p w14:paraId="37EDDC18" w14:textId="64E4D5D5" w:rsidR="00E61552" w:rsidRPr="00C95D8F" w:rsidRDefault="00624FD7" w:rsidP="00C95D8F">
      <w:pPr>
        <w:pStyle w:val="Heading2"/>
      </w:pPr>
      <w:bookmarkStart w:id="65" w:name="_Toc372039451"/>
      <w:bookmarkStart w:id="66" w:name="_Toc372817112"/>
      <w:bookmarkStart w:id="67" w:name="_Toc372817409"/>
      <w:bookmarkStart w:id="68" w:name="_Toc372883125"/>
      <w:bookmarkStart w:id="69" w:name="_Toc372884864"/>
      <w:bookmarkStart w:id="70" w:name="_Toc372886961"/>
      <w:bookmarkStart w:id="71" w:name="_Toc372887155"/>
      <w:bookmarkStart w:id="72" w:name="_Toc372890598"/>
      <w:bookmarkStart w:id="73" w:name="_Toc372890784"/>
      <w:bookmarkStart w:id="74" w:name="_Toc373169013"/>
      <w:bookmarkStart w:id="75" w:name="_Toc373247655"/>
      <w:bookmarkStart w:id="76" w:name="_Toc373247907"/>
      <w:bookmarkStart w:id="77" w:name="_Toc373249076"/>
      <w:bookmarkStart w:id="78" w:name="_Toc373439736"/>
      <w:bookmarkStart w:id="79" w:name="_Toc374531111"/>
      <w:bookmarkStart w:id="80" w:name="_Toc374541779"/>
      <w:bookmarkStart w:id="81" w:name="_Toc374617496"/>
      <w:bookmarkStart w:id="82" w:name="_Toc374631480"/>
      <w:bookmarkStart w:id="83" w:name="_Toc375129767"/>
      <w:bookmarkStart w:id="84" w:name="_Toc375129768"/>
      <w:bookmarkStart w:id="85" w:name="_Toc375213642"/>
      <w:bookmarkStart w:id="86" w:name="_Toc87460114"/>
      <w:bookmarkStart w:id="87" w:name="_Toc167978266"/>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r>
        <w:rPr>
          <w:caps w:val="0"/>
        </w:rPr>
        <w:t>DOCUMENT STRUCTURE</w:t>
      </w:r>
      <w:bookmarkEnd w:id="84"/>
      <w:bookmarkEnd w:id="85"/>
      <w:bookmarkEnd w:id="86"/>
      <w:bookmarkEnd w:id="87"/>
      <w:r w:rsidRPr="00C95D8F">
        <w:rPr>
          <w:caps w:val="0"/>
        </w:rPr>
        <w:tab/>
      </w:r>
    </w:p>
    <w:p w14:paraId="3B2156EA" w14:textId="1385593C" w:rsidR="00E61552" w:rsidRPr="00424F4E" w:rsidRDefault="00E61552" w:rsidP="00B8344A">
      <w:pPr>
        <w:pStyle w:val="01TEFBodyText"/>
        <w:rPr>
          <w:szCs w:val="24"/>
        </w:rPr>
      </w:pPr>
      <w:r w:rsidRPr="00424F4E">
        <w:rPr>
          <w:szCs w:val="24"/>
        </w:rPr>
        <w:t xml:space="preserve">In the remainder of the document, the </w:t>
      </w:r>
      <w:r w:rsidR="00773157">
        <w:rPr>
          <w:szCs w:val="24"/>
        </w:rPr>
        <w:t xml:space="preserve">Traffic Management </w:t>
      </w:r>
      <w:r w:rsidR="008E6E55">
        <w:rPr>
          <w:szCs w:val="24"/>
        </w:rPr>
        <w:t xml:space="preserve">Gateway </w:t>
      </w:r>
      <w:r w:rsidR="008E6E55" w:rsidRPr="00424F4E">
        <w:rPr>
          <w:szCs w:val="24"/>
        </w:rPr>
        <w:t>architecture</w:t>
      </w:r>
      <w:r w:rsidRPr="00424F4E">
        <w:rPr>
          <w:szCs w:val="24"/>
        </w:rPr>
        <w:t xml:space="preserve"> is presented in detail as outlined in section 2.  The remainder of the document will comprise sections as follows:</w:t>
      </w:r>
    </w:p>
    <w:p w14:paraId="091032D1" w14:textId="3D2BBC67" w:rsidR="00E61552" w:rsidRDefault="00E61552" w:rsidP="00080833">
      <w:pPr>
        <w:pStyle w:val="01TEFBullet"/>
        <w:rPr>
          <w:szCs w:val="24"/>
        </w:rPr>
      </w:pPr>
      <w:r w:rsidRPr="00424F4E">
        <w:rPr>
          <w:szCs w:val="24"/>
        </w:rPr>
        <w:lastRenderedPageBreak/>
        <w:t>Section</w:t>
      </w:r>
      <w:r w:rsidR="00A6095F">
        <w:rPr>
          <w:szCs w:val="24"/>
        </w:rPr>
        <w:t xml:space="preserve"> </w:t>
      </w:r>
      <w:r w:rsidR="00A6095F">
        <w:rPr>
          <w:szCs w:val="24"/>
        </w:rPr>
        <w:fldChar w:fldCharType="begin"/>
      </w:r>
      <w:r w:rsidR="00A6095F">
        <w:rPr>
          <w:szCs w:val="24"/>
        </w:rPr>
        <w:instrText xml:space="preserve"> REF _Ref168042005 \r \h </w:instrText>
      </w:r>
      <w:r w:rsidR="00A6095F">
        <w:rPr>
          <w:szCs w:val="24"/>
        </w:rPr>
      </w:r>
      <w:r w:rsidR="00A6095F">
        <w:rPr>
          <w:szCs w:val="24"/>
        </w:rPr>
        <w:fldChar w:fldCharType="separate"/>
      </w:r>
      <w:r w:rsidR="00A6095F">
        <w:rPr>
          <w:szCs w:val="24"/>
        </w:rPr>
        <w:t>2</w:t>
      </w:r>
      <w:r w:rsidR="00A6095F">
        <w:rPr>
          <w:szCs w:val="24"/>
        </w:rPr>
        <w:fldChar w:fldCharType="end"/>
      </w:r>
      <w:r w:rsidRPr="00424F4E">
        <w:rPr>
          <w:szCs w:val="24"/>
        </w:rPr>
        <w:t xml:space="preserve">: </w:t>
      </w:r>
      <w:r w:rsidR="00813639" w:rsidRPr="00D44F98">
        <w:rPr>
          <w:szCs w:val="24"/>
        </w:rPr>
        <w:t>Telefónica</w:t>
      </w:r>
      <w:r w:rsidR="00813639">
        <w:rPr>
          <w:szCs w:val="24"/>
        </w:rPr>
        <w:t>’s</w:t>
      </w:r>
      <w:r w:rsidRPr="00424F4E">
        <w:rPr>
          <w:szCs w:val="24"/>
        </w:rPr>
        <w:t xml:space="preserve"> </w:t>
      </w:r>
      <w:r w:rsidR="00E50F22">
        <w:rPr>
          <w:szCs w:val="24"/>
        </w:rPr>
        <w:t xml:space="preserve">End State Architecture and </w:t>
      </w:r>
      <w:r w:rsidR="007879D0">
        <w:rPr>
          <w:szCs w:val="24"/>
        </w:rPr>
        <w:t>Traffic Management Gateway</w:t>
      </w:r>
      <w:r w:rsidR="00E50F22">
        <w:rPr>
          <w:szCs w:val="24"/>
        </w:rPr>
        <w:t xml:space="preserve"> Services</w:t>
      </w:r>
      <w:r w:rsidRPr="00424F4E">
        <w:rPr>
          <w:szCs w:val="24"/>
        </w:rPr>
        <w:t xml:space="preserve"> - This section will describe how the </w:t>
      </w:r>
      <w:r w:rsidR="00FE21D5" w:rsidRPr="00424F4E">
        <w:rPr>
          <w:szCs w:val="24"/>
        </w:rPr>
        <w:t>smart metering</w:t>
      </w:r>
      <w:r w:rsidR="003B4F8C">
        <w:rPr>
          <w:szCs w:val="24"/>
        </w:rPr>
        <w:t xml:space="preserve"> </w:t>
      </w:r>
      <w:r w:rsidR="00323C06">
        <w:rPr>
          <w:szCs w:val="24"/>
        </w:rPr>
        <w:t>traffic management gateway</w:t>
      </w:r>
      <w:r w:rsidRPr="00424F4E">
        <w:rPr>
          <w:szCs w:val="24"/>
        </w:rPr>
        <w:t xml:space="preserve"> functionality will be allocated across </w:t>
      </w:r>
      <w:r w:rsidR="009E6E61">
        <w:rPr>
          <w:szCs w:val="24"/>
        </w:rPr>
        <w:t>distinct services</w:t>
      </w:r>
      <w:r w:rsidRPr="00424F4E">
        <w:rPr>
          <w:szCs w:val="24"/>
        </w:rPr>
        <w:t xml:space="preserve">, and the interfaces required supporting </w:t>
      </w:r>
      <w:r w:rsidR="009E6E61">
        <w:rPr>
          <w:szCs w:val="24"/>
        </w:rPr>
        <w:t>the</w:t>
      </w:r>
      <w:r w:rsidRPr="00424F4E">
        <w:rPr>
          <w:szCs w:val="24"/>
        </w:rPr>
        <w:t xml:space="preserve"> </w:t>
      </w:r>
      <w:r w:rsidR="009E6E61">
        <w:rPr>
          <w:szCs w:val="24"/>
        </w:rPr>
        <w:t>service</w:t>
      </w:r>
      <w:r w:rsidRPr="00424F4E">
        <w:rPr>
          <w:szCs w:val="24"/>
        </w:rPr>
        <w:t xml:space="preserve">. For each capability, the applications, associated functionality and logical data flows will be presented. </w:t>
      </w:r>
      <w:r w:rsidR="00B91792">
        <w:rPr>
          <w:szCs w:val="24"/>
        </w:rPr>
        <w:t xml:space="preserve">A set </w:t>
      </w:r>
      <w:r w:rsidR="008E6E55">
        <w:rPr>
          <w:szCs w:val="24"/>
        </w:rPr>
        <w:t xml:space="preserve">of </w:t>
      </w:r>
      <w:r w:rsidR="008E6E55" w:rsidRPr="00424F4E">
        <w:rPr>
          <w:szCs w:val="24"/>
        </w:rPr>
        <w:t>diagrams</w:t>
      </w:r>
      <w:r w:rsidRPr="00424F4E">
        <w:rPr>
          <w:szCs w:val="24"/>
        </w:rPr>
        <w:t xml:space="preserve"> will be used to illustrate interaction</w:t>
      </w:r>
      <w:r w:rsidR="00B91792">
        <w:rPr>
          <w:szCs w:val="24"/>
        </w:rPr>
        <w:t>s</w:t>
      </w:r>
      <w:r w:rsidRPr="00424F4E">
        <w:rPr>
          <w:szCs w:val="24"/>
        </w:rPr>
        <w:t xml:space="preserve"> with other </w:t>
      </w:r>
      <w:r w:rsidR="00B91792">
        <w:rPr>
          <w:szCs w:val="24"/>
        </w:rPr>
        <w:t>services and applications</w:t>
      </w:r>
      <w:r w:rsidRPr="00424F4E">
        <w:rPr>
          <w:szCs w:val="24"/>
        </w:rPr>
        <w:t xml:space="preserve"> (these diagrams are purely logical and do not represent how the interfaces should be implemented);</w:t>
      </w:r>
    </w:p>
    <w:p w14:paraId="53A409E4" w14:textId="018F4DFB" w:rsidR="00472C55" w:rsidRPr="00A27A2F" w:rsidRDefault="00472C55" w:rsidP="00080833">
      <w:pPr>
        <w:pStyle w:val="01TEFBullet"/>
        <w:rPr>
          <w:szCs w:val="24"/>
        </w:rPr>
      </w:pPr>
      <w:r>
        <w:rPr>
          <w:szCs w:val="24"/>
        </w:rPr>
        <w:t xml:space="preserve">Section </w:t>
      </w:r>
      <w:r w:rsidR="004845C9">
        <w:rPr>
          <w:szCs w:val="24"/>
        </w:rPr>
        <w:fldChar w:fldCharType="begin"/>
      </w:r>
      <w:r w:rsidR="004845C9">
        <w:rPr>
          <w:szCs w:val="24"/>
        </w:rPr>
        <w:instrText xml:space="preserve"> REF _Ref145911109 \r \h </w:instrText>
      </w:r>
      <w:r w:rsidR="004845C9">
        <w:rPr>
          <w:szCs w:val="24"/>
        </w:rPr>
      </w:r>
      <w:r w:rsidR="004845C9">
        <w:rPr>
          <w:szCs w:val="24"/>
        </w:rPr>
        <w:fldChar w:fldCharType="separate"/>
      </w:r>
      <w:r w:rsidR="00D66729">
        <w:rPr>
          <w:szCs w:val="24"/>
        </w:rPr>
        <w:t>3</w:t>
      </w:r>
      <w:r w:rsidR="004845C9">
        <w:rPr>
          <w:szCs w:val="24"/>
        </w:rPr>
        <w:fldChar w:fldCharType="end"/>
      </w:r>
      <w:r>
        <w:rPr>
          <w:szCs w:val="24"/>
        </w:rPr>
        <w:t xml:space="preserve">: </w:t>
      </w:r>
      <w:r w:rsidR="00212A48">
        <w:rPr>
          <w:szCs w:val="24"/>
        </w:rPr>
        <w:t>Telefónica</w:t>
      </w:r>
      <w:r>
        <w:rPr>
          <w:szCs w:val="24"/>
        </w:rPr>
        <w:t xml:space="preserve">’s </w:t>
      </w:r>
      <w:r w:rsidR="00362CB0">
        <w:rPr>
          <w:szCs w:val="24"/>
        </w:rPr>
        <w:t xml:space="preserve">Architecture Roadmap – this section will describe smart metering’s journey </w:t>
      </w:r>
      <w:r w:rsidR="00A27A2F">
        <w:t>to enhance the service for the DCC.</w:t>
      </w:r>
    </w:p>
    <w:p w14:paraId="062886CF" w14:textId="69AE7C67" w:rsidR="009D214A" w:rsidRPr="00D05F6A" w:rsidRDefault="009D214A" w:rsidP="009D214A">
      <w:pPr>
        <w:pStyle w:val="01TEFBullet"/>
        <w:rPr>
          <w:szCs w:val="24"/>
        </w:rPr>
      </w:pPr>
      <w:r>
        <w:t xml:space="preserve">Section </w:t>
      </w:r>
      <w:r>
        <w:fldChar w:fldCharType="begin"/>
      </w:r>
      <w:r>
        <w:instrText xml:space="preserve"> REF _Ref145911171 \r \h </w:instrText>
      </w:r>
      <w:r>
        <w:fldChar w:fldCharType="separate"/>
      </w:r>
      <w:r w:rsidR="00D66729">
        <w:t>4</w:t>
      </w:r>
      <w:r>
        <w:fldChar w:fldCharType="end"/>
      </w:r>
      <w:r>
        <w:t>: Autoscaling – This section details the</w:t>
      </w:r>
      <w:r w:rsidRPr="00FD1D95">
        <w:rPr>
          <w:rFonts w:eastAsia="Calibri" w:cstheme="minorHAnsi"/>
        </w:rPr>
        <w:t xml:space="preserve"> significant improvements in overall performance flexibility and autoscaling </w:t>
      </w:r>
      <w:proofErr w:type="gramStart"/>
      <w:r w:rsidRPr="00FD1D95">
        <w:rPr>
          <w:rFonts w:eastAsia="Calibri" w:cstheme="minorHAnsi"/>
        </w:rPr>
        <w:t>as a result of</w:t>
      </w:r>
      <w:proofErr w:type="gramEnd"/>
      <w:r w:rsidRPr="00FD1D95">
        <w:rPr>
          <w:rFonts w:eastAsia="Calibri" w:cstheme="minorHAnsi"/>
        </w:rPr>
        <w:t xml:space="preserve"> placing the </w:t>
      </w:r>
      <w:r w:rsidR="00017C7A">
        <w:rPr>
          <w:rFonts w:eastAsia="Calibri" w:cstheme="minorHAnsi"/>
        </w:rPr>
        <w:t>Traffic Management Gateway</w:t>
      </w:r>
      <w:r w:rsidRPr="00FD1D95">
        <w:rPr>
          <w:rFonts w:eastAsia="Calibri" w:cstheme="minorHAnsi"/>
        </w:rPr>
        <w:t xml:space="preserve"> components in a cloud environment</w:t>
      </w:r>
      <w:r>
        <w:rPr>
          <w:rFonts w:eastAsia="Calibri" w:cstheme="minorHAnsi"/>
        </w:rPr>
        <w:t>.</w:t>
      </w:r>
    </w:p>
    <w:p w14:paraId="2D9D99B1" w14:textId="7884C236" w:rsidR="00A27A2F" w:rsidRPr="00424F4E" w:rsidRDefault="00A27A2F" w:rsidP="00080833">
      <w:pPr>
        <w:pStyle w:val="01TEFBullet"/>
        <w:rPr>
          <w:szCs w:val="24"/>
        </w:rPr>
      </w:pPr>
      <w:r>
        <w:t xml:space="preserve">Section </w:t>
      </w:r>
      <w:r w:rsidR="00017C7A">
        <w:fldChar w:fldCharType="begin"/>
      </w:r>
      <w:r w:rsidR="00017C7A">
        <w:instrText xml:space="preserve"> REF _Ref148086154 \r \h </w:instrText>
      </w:r>
      <w:r w:rsidR="00017C7A">
        <w:fldChar w:fldCharType="separate"/>
      </w:r>
      <w:r w:rsidR="00D66729">
        <w:t>5</w:t>
      </w:r>
      <w:r w:rsidR="00017C7A">
        <w:fldChar w:fldCharType="end"/>
      </w:r>
      <w:r>
        <w:t xml:space="preserve">: Hosting </w:t>
      </w:r>
      <w:r w:rsidR="007E7CF2">
        <w:t xml:space="preserve">Strategy – this section will describe </w:t>
      </w:r>
      <w:r w:rsidR="007E7CF2" w:rsidRPr="00D44F98">
        <w:rPr>
          <w:rFonts w:eastAsia="Calibri" w:cstheme="minorHAnsi"/>
        </w:rPr>
        <w:t>Telefónica</w:t>
      </w:r>
      <w:r w:rsidR="007E7CF2">
        <w:rPr>
          <w:rFonts w:eastAsia="Calibri" w:cstheme="minorHAnsi"/>
        </w:rPr>
        <w:t>’s hosting approach</w:t>
      </w:r>
      <w:r w:rsidR="007E7CF2" w:rsidRPr="00D4078C">
        <w:rPr>
          <w:rFonts w:eastAsia="Calibri" w:cstheme="minorHAnsi"/>
        </w:rPr>
        <w:t xml:space="preserve"> </w:t>
      </w:r>
      <w:r w:rsidR="007E7CF2">
        <w:rPr>
          <w:rFonts w:eastAsia="Calibri" w:cstheme="minorHAnsi"/>
        </w:rPr>
        <w:t>to</w:t>
      </w:r>
      <w:r w:rsidR="007E7CF2" w:rsidRPr="00D4078C">
        <w:rPr>
          <w:rFonts w:eastAsia="Calibri" w:cstheme="minorHAnsi"/>
        </w:rPr>
        <w:t xml:space="preserve"> take advantage of cloud capabilities </w:t>
      </w:r>
      <w:r w:rsidR="00323B85">
        <w:rPr>
          <w:rFonts w:eastAsia="Calibri" w:cstheme="minorHAnsi"/>
        </w:rPr>
        <w:t xml:space="preserve">to serves as a platform for </w:t>
      </w:r>
      <w:r w:rsidR="007E7CF2" w:rsidRPr="00D4078C">
        <w:rPr>
          <w:rFonts w:eastAsia="Calibri" w:cstheme="minorHAnsi"/>
        </w:rPr>
        <w:t>an agile flexible service</w:t>
      </w:r>
      <w:r w:rsidR="00882D29">
        <w:rPr>
          <w:rFonts w:eastAsia="Calibri" w:cstheme="minorHAnsi"/>
        </w:rPr>
        <w:t xml:space="preserve">. Through the use of Cloud services, </w:t>
      </w:r>
      <w:r w:rsidR="00882D29" w:rsidRPr="68D82AFA">
        <w:rPr>
          <w:rFonts w:eastAsia="Calibri"/>
        </w:rPr>
        <w:t>Telefónica’s</w:t>
      </w:r>
      <w:r w:rsidR="00882D29">
        <w:rPr>
          <w:rFonts w:eastAsia="Calibri" w:cstheme="minorHAnsi"/>
        </w:rPr>
        <w:t xml:space="preserve"> will</w:t>
      </w:r>
      <w:r w:rsidR="007E7CF2" w:rsidRPr="00D4078C">
        <w:rPr>
          <w:rFonts w:eastAsia="Calibri" w:cstheme="minorHAnsi"/>
        </w:rPr>
        <w:t xml:space="preserve"> provide on demand </w:t>
      </w:r>
      <w:r w:rsidR="00494962">
        <w:rPr>
          <w:rFonts w:eastAsia="Calibri" w:cstheme="minorHAnsi"/>
        </w:rPr>
        <w:t>elasticity</w:t>
      </w:r>
      <w:r w:rsidR="007E7CF2" w:rsidRPr="00D4078C">
        <w:rPr>
          <w:rFonts w:eastAsia="Calibri" w:cstheme="minorHAnsi"/>
        </w:rPr>
        <w:t xml:space="preserve"> but still remain compliant when it comes to </w:t>
      </w:r>
      <w:r w:rsidR="00323B85" w:rsidRPr="00D44F98">
        <w:rPr>
          <w:rFonts w:eastAsia="Calibri" w:cstheme="minorHAnsi"/>
        </w:rPr>
        <w:t>Telefónica</w:t>
      </w:r>
      <w:r w:rsidR="00323B85">
        <w:rPr>
          <w:rFonts w:eastAsia="Calibri" w:cstheme="minorHAnsi"/>
        </w:rPr>
        <w:t xml:space="preserve">’s </w:t>
      </w:r>
      <w:r w:rsidR="007E7CF2" w:rsidRPr="00D4078C">
        <w:rPr>
          <w:rFonts w:eastAsia="Calibri" w:cstheme="minorHAnsi"/>
        </w:rPr>
        <w:t xml:space="preserve">security obligations. </w:t>
      </w:r>
      <w:r w:rsidR="007E7CF2" w:rsidRPr="00D44F98">
        <w:rPr>
          <w:rFonts w:eastAsia="Calibri" w:cstheme="minorHAnsi"/>
        </w:rPr>
        <w:t>Telefónica</w:t>
      </w:r>
      <w:r w:rsidR="007E7CF2" w:rsidRPr="00D4078C">
        <w:rPr>
          <w:rFonts w:eastAsia="Calibri" w:cstheme="minorHAnsi"/>
        </w:rPr>
        <w:t xml:space="preserve"> will align to the DCC’s Cloud Policy</w:t>
      </w:r>
    </w:p>
    <w:p w14:paraId="4D7A2D4E" w14:textId="74CCF600" w:rsidR="00E61552" w:rsidRDefault="00E61552" w:rsidP="003D6E8A">
      <w:pPr>
        <w:pStyle w:val="01TEFBullet"/>
        <w:rPr>
          <w:szCs w:val="24"/>
        </w:rPr>
      </w:pPr>
      <w:r w:rsidRPr="00424F4E">
        <w:rPr>
          <w:szCs w:val="24"/>
        </w:rPr>
        <w:t xml:space="preserve">Section </w:t>
      </w:r>
      <w:r w:rsidR="004845C9">
        <w:rPr>
          <w:szCs w:val="24"/>
        </w:rPr>
        <w:fldChar w:fldCharType="begin"/>
      </w:r>
      <w:r w:rsidR="004845C9">
        <w:rPr>
          <w:szCs w:val="24"/>
        </w:rPr>
        <w:instrText xml:space="preserve"> REF _Ref145911141 \r \h </w:instrText>
      </w:r>
      <w:r w:rsidR="004845C9">
        <w:rPr>
          <w:szCs w:val="24"/>
        </w:rPr>
      </w:r>
      <w:r w:rsidR="004845C9">
        <w:rPr>
          <w:szCs w:val="24"/>
        </w:rPr>
        <w:fldChar w:fldCharType="separate"/>
      </w:r>
      <w:r w:rsidR="00D66729">
        <w:rPr>
          <w:szCs w:val="24"/>
        </w:rPr>
        <w:t>6</w:t>
      </w:r>
      <w:r w:rsidR="004845C9">
        <w:rPr>
          <w:szCs w:val="24"/>
        </w:rPr>
        <w:fldChar w:fldCharType="end"/>
      </w:r>
      <w:r w:rsidRPr="00424F4E">
        <w:rPr>
          <w:szCs w:val="24"/>
        </w:rPr>
        <w:t>:</w:t>
      </w:r>
      <w:r w:rsidR="00D05F6A">
        <w:rPr>
          <w:szCs w:val="24"/>
        </w:rPr>
        <w:t xml:space="preserve"> </w:t>
      </w:r>
      <w:r w:rsidR="00F375CB">
        <w:rPr>
          <w:szCs w:val="24"/>
        </w:rPr>
        <w:t>Disaster Recovery and HA</w:t>
      </w:r>
      <w:r w:rsidRPr="00424F4E">
        <w:rPr>
          <w:szCs w:val="24"/>
        </w:rPr>
        <w:t xml:space="preserve"> </w:t>
      </w:r>
      <w:r w:rsidR="00F375CB">
        <w:rPr>
          <w:szCs w:val="24"/>
        </w:rPr>
        <w:t>–</w:t>
      </w:r>
      <w:r w:rsidRPr="00424F4E">
        <w:rPr>
          <w:szCs w:val="24"/>
        </w:rPr>
        <w:t xml:space="preserve"> </w:t>
      </w:r>
      <w:r w:rsidR="00F375CB">
        <w:rPr>
          <w:szCs w:val="24"/>
        </w:rPr>
        <w:t xml:space="preserve">This section will describe how </w:t>
      </w:r>
      <w:r w:rsidR="00F375CB" w:rsidRPr="00D44F98">
        <w:t>Telefónica</w:t>
      </w:r>
      <w:r w:rsidR="00F375CB" w:rsidRPr="007B656F">
        <w:t xml:space="preserve"> intends to use Microsoft Azure as the cloud hosting platform for </w:t>
      </w:r>
      <w:r w:rsidR="007721E7">
        <w:t>the Traffic Management Gateway</w:t>
      </w:r>
      <w:r w:rsidR="00F375CB">
        <w:t xml:space="preserve"> to ensure it meets its Performance measure, SLA, </w:t>
      </w:r>
      <w:r w:rsidR="007E6B1D">
        <w:t xml:space="preserve">RTO and RPO </w:t>
      </w:r>
      <w:proofErr w:type="gramStart"/>
      <w:r w:rsidR="002C01CD">
        <w:t>requirements</w:t>
      </w:r>
      <w:r w:rsidRPr="00424F4E">
        <w:rPr>
          <w:szCs w:val="24"/>
        </w:rPr>
        <w:t>;</w:t>
      </w:r>
      <w:proofErr w:type="gramEnd"/>
      <w:r w:rsidRPr="00424F4E">
        <w:rPr>
          <w:szCs w:val="24"/>
        </w:rPr>
        <w:t xml:space="preserve"> </w:t>
      </w:r>
    </w:p>
    <w:p w14:paraId="4DF7D790" w14:textId="3BAF1E26" w:rsidR="008A2B60" w:rsidRPr="007A04F8" w:rsidRDefault="008A2B60" w:rsidP="003D6E8A">
      <w:pPr>
        <w:pStyle w:val="01TEFBullet"/>
        <w:rPr>
          <w:szCs w:val="24"/>
        </w:rPr>
      </w:pPr>
      <w:r>
        <w:rPr>
          <w:szCs w:val="24"/>
        </w:rPr>
        <w:t>Section</w:t>
      </w:r>
      <w:r w:rsidR="00A6095F">
        <w:rPr>
          <w:szCs w:val="24"/>
        </w:rPr>
        <w:t xml:space="preserve"> </w:t>
      </w:r>
      <w:r w:rsidR="00A6095F">
        <w:rPr>
          <w:szCs w:val="24"/>
        </w:rPr>
        <w:fldChar w:fldCharType="begin"/>
      </w:r>
      <w:r w:rsidR="00A6095F">
        <w:rPr>
          <w:szCs w:val="24"/>
        </w:rPr>
        <w:instrText xml:space="preserve"> REF _Ref168042041 \r \h </w:instrText>
      </w:r>
      <w:r w:rsidR="00A6095F">
        <w:rPr>
          <w:szCs w:val="24"/>
        </w:rPr>
      </w:r>
      <w:r w:rsidR="00A6095F">
        <w:rPr>
          <w:szCs w:val="24"/>
        </w:rPr>
        <w:fldChar w:fldCharType="separate"/>
      </w:r>
      <w:r w:rsidR="00A6095F">
        <w:rPr>
          <w:szCs w:val="24"/>
        </w:rPr>
        <w:t>7</w:t>
      </w:r>
      <w:r w:rsidR="00A6095F">
        <w:rPr>
          <w:szCs w:val="24"/>
        </w:rPr>
        <w:fldChar w:fldCharType="end"/>
      </w:r>
      <w:r>
        <w:rPr>
          <w:szCs w:val="24"/>
        </w:rPr>
        <w:t>:</w:t>
      </w:r>
      <w:r w:rsidR="00D05F6A">
        <w:rPr>
          <w:szCs w:val="24"/>
        </w:rPr>
        <w:t xml:space="preserve"> </w:t>
      </w:r>
      <w:r w:rsidR="00785796">
        <w:rPr>
          <w:szCs w:val="24"/>
        </w:rPr>
        <w:t xml:space="preserve">Environments – This section </w:t>
      </w:r>
      <w:r w:rsidR="00785796" w:rsidRPr="00D4078C">
        <w:t xml:space="preserve">details the environment strategy to support development, Test and Production </w:t>
      </w:r>
      <w:r w:rsidR="00785796">
        <w:t xml:space="preserve">of the </w:t>
      </w:r>
      <w:r w:rsidR="003031E1">
        <w:t>Traffic Management Gateway</w:t>
      </w:r>
      <w:r w:rsidR="007A04F8">
        <w:t xml:space="preserve"> services.</w:t>
      </w:r>
    </w:p>
    <w:p w14:paraId="75BE4864" w14:textId="3A6A8A21" w:rsidR="00D05F6A" w:rsidRPr="00DD7504" w:rsidRDefault="00D05F6A" w:rsidP="00E93874">
      <w:pPr>
        <w:pStyle w:val="01TEFBullet"/>
        <w:rPr>
          <w:szCs w:val="24"/>
        </w:rPr>
      </w:pPr>
      <w:r>
        <w:rPr>
          <w:rFonts w:eastAsia="Calibri" w:cstheme="minorHAnsi"/>
        </w:rPr>
        <w:t>Section</w:t>
      </w:r>
      <w:r w:rsidR="00A6095F">
        <w:rPr>
          <w:rFonts w:eastAsia="Calibri" w:cstheme="minorHAnsi"/>
        </w:rPr>
        <w:t xml:space="preserve"> </w:t>
      </w:r>
      <w:r w:rsidR="00A6095F">
        <w:rPr>
          <w:rFonts w:eastAsia="Calibri" w:cstheme="minorHAnsi"/>
        </w:rPr>
        <w:fldChar w:fldCharType="begin"/>
      </w:r>
      <w:r w:rsidR="00A6095F">
        <w:rPr>
          <w:rFonts w:eastAsia="Calibri" w:cstheme="minorHAnsi"/>
        </w:rPr>
        <w:instrText xml:space="preserve"> REF _Ref168042057 \r \h </w:instrText>
      </w:r>
      <w:r w:rsidR="00A6095F">
        <w:rPr>
          <w:rFonts w:eastAsia="Calibri" w:cstheme="minorHAnsi"/>
        </w:rPr>
      </w:r>
      <w:r w:rsidR="00A6095F">
        <w:rPr>
          <w:rFonts w:eastAsia="Calibri" w:cstheme="minorHAnsi"/>
        </w:rPr>
        <w:fldChar w:fldCharType="separate"/>
      </w:r>
      <w:r w:rsidR="00A6095F">
        <w:rPr>
          <w:rFonts w:eastAsia="Calibri" w:cstheme="minorHAnsi"/>
        </w:rPr>
        <w:t>8</w:t>
      </w:r>
      <w:r w:rsidR="00A6095F">
        <w:rPr>
          <w:rFonts w:eastAsia="Calibri" w:cstheme="minorHAnsi"/>
        </w:rPr>
        <w:fldChar w:fldCharType="end"/>
      </w:r>
      <w:r>
        <w:rPr>
          <w:rFonts w:eastAsia="Calibri" w:cstheme="minorHAnsi"/>
        </w:rPr>
        <w:t xml:space="preserve">: DCC Parties – This </w:t>
      </w:r>
      <w:r w:rsidR="000E31C7">
        <w:rPr>
          <w:rFonts w:eastAsia="Calibri" w:cstheme="minorHAnsi"/>
        </w:rPr>
        <w:t xml:space="preserve">section details the </w:t>
      </w:r>
      <w:r w:rsidR="00E93874">
        <w:rPr>
          <w:rFonts w:eastAsia="Calibri" w:cstheme="minorHAnsi"/>
        </w:rPr>
        <w:t xml:space="preserve">impacts of integrating with the DCC parties </w:t>
      </w:r>
      <w:proofErr w:type="gramStart"/>
      <w:r w:rsidR="00E93874">
        <w:rPr>
          <w:rFonts w:eastAsia="Calibri" w:cstheme="minorHAnsi"/>
        </w:rPr>
        <w:t>as a result of</w:t>
      </w:r>
      <w:proofErr w:type="gramEnd"/>
      <w:r w:rsidR="00E93874">
        <w:rPr>
          <w:rFonts w:eastAsia="Calibri" w:cstheme="minorHAnsi"/>
        </w:rPr>
        <w:t xml:space="preserve"> </w:t>
      </w:r>
      <w:r w:rsidR="00E93874" w:rsidRPr="00FD1D95">
        <w:rPr>
          <w:rFonts w:eastAsia="Calibri" w:cstheme="minorHAnsi"/>
        </w:rPr>
        <w:t xml:space="preserve">placing the </w:t>
      </w:r>
      <w:r w:rsidR="00CE64A0">
        <w:t>Traffic Management Gateway</w:t>
      </w:r>
      <w:r w:rsidR="00E93874" w:rsidRPr="00FD1D95">
        <w:rPr>
          <w:rFonts w:eastAsia="Calibri" w:cstheme="minorHAnsi"/>
        </w:rPr>
        <w:t xml:space="preserve"> components in a cloud environment</w:t>
      </w:r>
      <w:r w:rsidR="00E93874">
        <w:rPr>
          <w:rFonts w:eastAsia="Calibri" w:cstheme="minorHAnsi"/>
        </w:rPr>
        <w:t>.</w:t>
      </w:r>
    </w:p>
    <w:p w14:paraId="7CF92130" w14:textId="38116960" w:rsidR="0066444A" w:rsidRPr="004B0201" w:rsidRDefault="0066444A" w:rsidP="0066444A">
      <w:pPr>
        <w:pStyle w:val="01TEFBullet"/>
        <w:rPr>
          <w:szCs w:val="24"/>
        </w:rPr>
      </w:pPr>
      <w:r w:rsidRPr="004B0201">
        <w:rPr>
          <w:rFonts w:eastAsia="Calibri" w:cstheme="minorHAnsi"/>
        </w:rPr>
        <w:t xml:space="preserve">Section </w:t>
      </w:r>
      <w:r w:rsidR="004845C9">
        <w:rPr>
          <w:rFonts w:eastAsia="Calibri" w:cstheme="minorHAnsi"/>
        </w:rPr>
        <w:fldChar w:fldCharType="begin"/>
      </w:r>
      <w:r w:rsidR="004845C9">
        <w:rPr>
          <w:rFonts w:eastAsia="Calibri" w:cstheme="minorHAnsi"/>
        </w:rPr>
        <w:instrText xml:space="preserve"> REF _Ref145911196 \r \h </w:instrText>
      </w:r>
      <w:r w:rsidR="004845C9">
        <w:rPr>
          <w:rFonts w:eastAsia="Calibri" w:cstheme="minorHAnsi"/>
        </w:rPr>
      </w:r>
      <w:r w:rsidR="004845C9">
        <w:rPr>
          <w:rFonts w:eastAsia="Calibri" w:cstheme="minorHAnsi"/>
        </w:rPr>
        <w:fldChar w:fldCharType="separate"/>
      </w:r>
      <w:r w:rsidR="00D66729">
        <w:rPr>
          <w:rFonts w:eastAsia="Calibri" w:cstheme="minorHAnsi"/>
        </w:rPr>
        <w:t>9</w:t>
      </w:r>
      <w:r w:rsidR="004845C9">
        <w:rPr>
          <w:rFonts w:eastAsia="Calibri" w:cstheme="minorHAnsi"/>
        </w:rPr>
        <w:fldChar w:fldCharType="end"/>
      </w:r>
      <w:r w:rsidRPr="004B0201">
        <w:rPr>
          <w:rFonts w:eastAsia="Calibri" w:cstheme="minorHAnsi"/>
        </w:rPr>
        <w:t>: Security – This section will describe the security controls that will be implemented to ensure the Traffic Management Gateway meets our security contractual obligations</w:t>
      </w:r>
      <w:r w:rsidRPr="004B0201">
        <w:t>.</w:t>
      </w:r>
      <w:r w:rsidRPr="004B0201">
        <w:rPr>
          <w:rFonts w:eastAsia="Calibri" w:cstheme="minorHAnsi"/>
        </w:rPr>
        <w:t xml:space="preserve"> </w:t>
      </w:r>
    </w:p>
    <w:p w14:paraId="6F6FDBC5" w14:textId="100E7289" w:rsidR="00EC0A28" w:rsidRPr="00017C7A" w:rsidRDefault="00017C7A" w:rsidP="00955800">
      <w:pPr>
        <w:pStyle w:val="01TEFBullet"/>
        <w:rPr>
          <w:szCs w:val="24"/>
        </w:rPr>
      </w:pPr>
      <w:r w:rsidRPr="00017C7A">
        <w:rPr>
          <w:rFonts w:eastAsia="Calibri" w:cstheme="minorHAnsi"/>
        </w:rPr>
        <w:t>Section</w:t>
      </w:r>
      <w:r w:rsidR="00A6095F">
        <w:rPr>
          <w:rFonts w:eastAsia="Calibri" w:cstheme="minorHAnsi"/>
        </w:rPr>
        <w:t xml:space="preserve"> </w:t>
      </w:r>
      <w:r w:rsidR="00A6095F">
        <w:rPr>
          <w:rFonts w:eastAsia="Calibri" w:cstheme="minorHAnsi"/>
        </w:rPr>
        <w:fldChar w:fldCharType="begin"/>
      </w:r>
      <w:r w:rsidR="00A6095F">
        <w:rPr>
          <w:rFonts w:eastAsia="Calibri" w:cstheme="minorHAnsi"/>
        </w:rPr>
        <w:instrText xml:space="preserve"> REF _Ref168042088 \r \h </w:instrText>
      </w:r>
      <w:r w:rsidR="00A6095F">
        <w:rPr>
          <w:rFonts w:eastAsia="Calibri" w:cstheme="minorHAnsi"/>
        </w:rPr>
      </w:r>
      <w:r w:rsidR="00A6095F">
        <w:rPr>
          <w:rFonts w:eastAsia="Calibri" w:cstheme="minorHAnsi"/>
        </w:rPr>
        <w:fldChar w:fldCharType="separate"/>
      </w:r>
      <w:r w:rsidR="00A6095F">
        <w:rPr>
          <w:rFonts w:eastAsia="Calibri" w:cstheme="minorHAnsi"/>
        </w:rPr>
        <w:t>10</w:t>
      </w:r>
      <w:r w:rsidR="00A6095F">
        <w:rPr>
          <w:rFonts w:eastAsia="Calibri" w:cstheme="minorHAnsi"/>
        </w:rPr>
        <w:fldChar w:fldCharType="end"/>
      </w:r>
      <w:r w:rsidR="00EC0A28" w:rsidRPr="00017C7A">
        <w:rPr>
          <w:rFonts w:eastAsia="Calibri" w:cstheme="minorHAnsi"/>
        </w:rPr>
        <w:t xml:space="preserve">: </w:t>
      </w:r>
      <w:r w:rsidR="001D334D" w:rsidRPr="00017C7A">
        <w:rPr>
          <w:rFonts w:eastAsia="Calibri" w:cstheme="minorHAnsi"/>
        </w:rPr>
        <w:t>Monitoring</w:t>
      </w:r>
      <w:r w:rsidR="00EC0A28" w:rsidRPr="00017C7A">
        <w:rPr>
          <w:rFonts w:eastAsia="Calibri" w:cstheme="minorHAnsi"/>
        </w:rPr>
        <w:t xml:space="preserve"> – This section will describe how </w:t>
      </w:r>
      <w:r w:rsidR="00EC0A28" w:rsidRPr="004B0201">
        <w:t xml:space="preserve">Telefónica intends to </w:t>
      </w:r>
      <w:r w:rsidR="00BC3A10">
        <w:t>monitor the</w:t>
      </w:r>
      <w:r w:rsidR="00066E21">
        <w:t xml:space="preserve"> Traffic Management Gateway and integrate </w:t>
      </w:r>
      <w:r w:rsidR="00D86131">
        <w:t>with the BMC Helix platform</w:t>
      </w:r>
      <w:r w:rsidR="00EC0A28" w:rsidRPr="004B0201">
        <w:t>.</w:t>
      </w:r>
      <w:r w:rsidR="00EC0A28" w:rsidRPr="00017C7A">
        <w:rPr>
          <w:rFonts w:eastAsia="Calibri" w:cstheme="minorHAnsi"/>
        </w:rPr>
        <w:t xml:space="preserve"> </w:t>
      </w:r>
    </w:p>
    <w:p w14:paraId="699CFE9B" w14:textId="761A74CB" w:rsidR="0066444A" w:rsidRPr="004B0201" w:rsidRDefault="00EC0A28" w:rsidP="00F4165A">
      <w:pPr>
        <w:pStyle w:val="01TEFBullet"/>
        <w:rPr>
          <w:szCs w:val="24"/>
        </w:rPr>
      </w:pPr>
      <w:r w:rsidRPr="004B0201">
        <w:rPr>
          <w:rFonts w:eastAsia="Calibri" w:cstheme="minorHAnsi"/>
        </w:rPr>
        <w:t>Section</w:t>
      </w:r>
      <w:r w:rsidR="00017C7A">
        <w:rPr>
          <w:rFonts w:eastAsia="Calibri" w:cstheme="minorHAnsi"/>
        </w:rPr>
        <w:t xml:space="preserve"> </w:t>
      </w:r>
      <w:r w:rsidR="00017C7A">
        <w:rPr>
          <w:rFonts w:eastAsia="Calibri" w:cstheme="minorHAnsi"/>
        </w:rPr>
        <w:fldChar w:fldCharType="begin"/>
      </w:r>
      <w:r w:rsidR="00017C7A">
        <w:rPr>
          <w:rFonts w:eastAsia="Calibri" w:cstheme="minorHAnsi"/>
        </w:rPr>
        <w:instrText xml:space="preserve"> REF _Ref148086289 \r \h </w:instrText>
      </w:r>
      <w:r w:rsidR="00017C7A">
        <w:rPr>
          <w:rFonts w:eastAsia="Calibri" w:cstheme="minorHAnsi"/>
        </w:rPr>
      </w:r>
      <w:r w:rsidR="00017C7A">
        <w:rPr>
          <w:rFonts w:eastAsia="Calibri" w:cstheme="minorHAnsi"/>
        </w:rPr>
        <w:fldChar w:fldCharType="separate"/>
      </w:r>
      <w:r w:rsidR="00D66729">
        <w:rPr>
          <w:rFonts w:eastAsia="Calibri" w:cstheme="minorHAnsi"/>
        </w:rPr>
        <w:t>11</w:t>
      </w:r>
      <w:r w:rsidR="00017C7A">
        <w:rPr>
          <w:rFonts w:eastAsia="Calibri" w:cstheme="minorHAnsi"/>
        </w:rPr>
        <w:fldChar w:fldCharType="end"/>
      </w:r>
      <w:r w:rsidRPr="004B0201">
        <w:rPr>
          <w:rFonts w:eastAsia="Calibri" w:cstheme="minorHAnsi"/>
        </w:rPr>
        <w:t xml:space="preserve">: </w:t>
      </w:r>
      <w:r w:rsidR="00AF55C4" w:rsidRPr="004B0201">
        <w:rPr>
          <w:rFonts w:eastAsia="Calibri" w:cstheme="minorHAnsi"/>
        </w:rPr>
        <w:t>Design Questions</w:t>
      </w:r>
      <w:r w:rsidRPr="004B0201">
        <w:rPr>
          <w:rFonts w:eastAsia="Calibri" w:cstheme="minorHAnsi"/>
        </w:rPr>
        <w:t xml:space="preserve"> – This section </w:t>
      </w:r>
      <w:r w:rsidR="004B0201" w:rsidRPr="004B0201">
        <w:rPr>
          <w:rFonts w:eastAsia="Calibri" w:cstheme="minorHAnsi"/>
        </w:rPr>
        <w:t>captures any design question and their outcome</w:t>
      </w:r>
      <w:r w:rsidRPr="004B0201">
        <w:t>.</w:t>
      </w:r>
      <w:r w:rsidRPr="004B0201">
        <w:rPr>
          <w:rFonts w:eastAsia="Calibri" w:cstheme="minorHAnsi"/>
        </w:rPr>
        <w:t xml:space="preserve"> </w:t>
      </w:r>
    </w:p>
    <w:p w14:paraId="6328D7B6" w14:textId="29061359" w:rsidR="00E61552" w:rsidRPr="00522964" w:rsidRDefault="00E61552">
      <w:pPr>
        <w:pStyle w:val="01TEFBullet"/>
        <w:rPr>
          <w:szCs w:val="24"/>
        </w:rPr>
      </w:pPr>
      <w:r w:rsidRPr="004B0201">
        <w:rPr>
          <w:szCs w:val="24"/>
        </w:rPr>
        <w:t>Section</w:t>
      </w:r>
      <w:r w:rsidR="004845C9">
        <w:rPr>
          <w:szCs w:val="24"/>
        </w:rPr>
        <w:t xml:space="preserve"> </w:t>
      </w:r>
      <w:r w:rsidR="004845C9">
        <w:rPr>
          <w:rFonts w:eastAsia="Calibri" w:cstheme="minorHAnsi"/>
        </w:rPr>
        <w:fldChar w:fldCharType="begin"/>
      </w:r>
      <w:r w:rsidR="004845C9">
        <w:rPr>
          <w:rFonts w:eastAsia="Calibri" w:cstheme="minorHAnsi"/>
        </w:rPr>
        <w:instrText xml:space="preserve"> REF _Ref145911244 \r \h </w:instrText>
      </w:r>
      <w:r w:rsidR="004845C9">
        <w:rPr>
          <w:rFonts w:eastAsia="Calibri" w:cstheme="minorHAnsi"/>
        </w:rPr>
      </w:r>
      <w:r w:rsidR="004845C9">
        <w:rPr>
          <w:rFonts w:eastAsia="Calibri" w:cstheme="minorHAnsi"/>
        </w:rPr>
        <w:fldChar w:fldCharType="separate"/>
      </w:r>
      <w:r w:rsidR="00D66729">
        <w:rPr>
          <w:rFonts w:eastAsia="Calibri" w:cstheme="minorHAnsi"/>
        </w:rPr>
        <w:t>12</w:t>
      </w:r>
      <w:r w:rsidR="004845C9">
        <w:rPr>
          <w:rFonts w:eastAsia="Calibri" w:cstheme="minorHAnsi"/>
        </w:rPr>
        <w:fldChar w:fldCharType="end"/>
      </w:r>
      <w:r w:rsidRPr="004B0201">
        <w:rPr>
          <w:szCs w:val="24"/>
        </w:rPr>
        <w:t xml:space="preserve">: Risks, Issues and Dependencies - This section will include Risk, Issues and Dependencies items that relate to this process but are not managed through this document. The list will be reflective of the date the document was written. Assumptions are captured in </w:t>
      </w:r>
      <w:r w:rsidRPr="00522964">
        <w:rPr>
          <w:szCs w:val="24"/>
        </w:rPr>
        <w:t xml:space="preserve">section </w:t>
      </w:r>
      <w:r w:rsidR="004845C9">
        <w:rPr>
          <w:szCs w:val="24"/>
        </w:rPr>
        <w:fldChar w:fldCharType="begin"/>
      </w:r>
      <w:r w:rsidR="004845C9">
        <w:rPr>
          <w:szCs w:val="24"/>
        </w:rPr>
        <w:instrText xml:space="preserve"> REF _Ref145911076 \r \h </w:instrText>
      </w:r>
      <w:r w:rsidR="004845C9">
        <w:rPr>
          <w:szCs w:val="24"/>
        </w:rPr>
      </w:r>
      <w:r w:rsidR="004845C9">
        <w:rPr>
          <w:szCs w:val="24"/>
        </w:rPr>
        <w:fldChar w:fldCharType="separate"/>
      </w:r>
      <w:r w:rsidR="00D66729">
        <w:rPr>
          <w:szCs w:val="24"/>
        </w:rPr>
        <w:t>1.6</w:t>
      </w:r>
      <w:r w:rsidR="004845C9">
        <w:rPr>
          <w:szCs w:val="24"/>
        </w:rPr>
        <w:fldChar w:fldCharType="end"/>
      </w:r>
      <w:r w:rsidRPr="00522964">
        <w:rPr>
          <w:szCs w:val="24"/>
        </w:rPr>
        <w:t>, to provide context for the rest of the document. For the most up to date list of RAID items, see the SMIP Programme RAID log.</w:t>
      </w:r>
    </w:p>
    <w:p w14:paraId="462D823C" w14:textId="324CA9A5" w:rsidR="00A50937" w:rsidRPr="00522964" w:rsidRDefault="00A50937" w:rsidP="00A50937">
      <w:pPr>
        <w:pStyle w:val="01TEFBullet"/>
        <w:rPr>
          <w:szCs w:val="24"/>
        </w:rPr>
      </w:pPr>
      <w:r w:rsidRPr="00522964">
        <w:rPr>
          <w:rFonts w:eastAsia="Calibri" w:cstheme="minorHAnsi"/>
        </w:rPr>
        <w:t xml:space="preserve">Section </w:t>
      </w:r>
      <w:r w:rsidR="004845C9">
        <w:rPr>
          <w:rFonts w:eastAsia="Calibri" w:cstheme="minorHAnsi"/>
        </w:rPr>
        <w:fldChar w:fldCharType="begin"/>
      </w:r>
      <w:r w:rsidR="004845C9">
        <w:rPr>
          <w:rFonts w:eastAsia="Calibri" w:cstheme="minorHAnsi"/>
        </w:rPr>
        <w:instrText xml:space="preserve"> REF _Ref144893702 \r \h </w:instrText>
      </w:r>
      <w:r w:rsidR="004845C9">
        <w:rPr>
          <w:rFonts w:eastAsia="Calibri" w:cstheme="minorHAnsi"/>
        </w:rPr>
      </w:r>
      <w:r w:rsidR="004845C9">
        <w:rPr>
          <w:rFonts w:eastAsia="Calibri" w:cstheme="minorHAnsi"/>
        </w:rPr>
        <w:fldChar w:fldCharType="separate"/>
      </w:r>
      <w:r w:rsidR="00D66729">
        <w:rPr>
          <w:rFonts w:eastAsia="Calibri" w:cstheme="minorHAnsi"/>
        </w:rPr>
        <w:t>13</w:t>
      </w:r>
      <w:r w:rsidR="004845C9">
        <w:rPr>
          <w:rFonts w:eastAsia="Calibri" w:cstheme="minorHAnsi"/>
        </w:rPr>
        <w:fldChar w:fldCharType="end"/>
      </w:r>
      <w:r w:rsidRPr="00522964">
        <w:rPr>
          <w:rFonts w:eastAsia="Calibri" w:cstheme="minorHAnsi"/>
        </w:rPr>
        <w:t xml:space="preserve">: </w:t>
      </w:r>
      <w:r w:rsidR="009C6AB8" w:rsidRPr="00522964">
        <w:rPr>
          <w:rFonts w:eastAsia="Calibri" w:cstheme="minorHAnsi"/>
        </w:rPr>
        <w:t>Appendix</w:t>
      </w:r>
      <w:r w:rsidRPr="00522964">
        <w:rPr>
          <w:rFonts w:eastAsia="Calibri" w:cstheme="minorHAnsi"/>
        </w:rPr>
        <w:t xml:space="preserve"> </w:t>
      </w:r>
      <w:r w:rsidR="004845C9">
        <w:rPr>
          <w:rFonts w:eastAsia="Calibri" w:cstheme="minorHAnsi"/>
        </w:rPr>
        <w:t xml:space="preserve">A </w:t>
      </w:r>
      <w:r w:rsidRPr="00522964">
        <w:rPr>
          <w:rFonts w:eastAsia="Calibri" w:cstheme="minorHAnsi"/>
        </w:rPr>
        <w:t xml:space="preserve">– This section will </w:t>
      </w:r>
      <w:r w:rsidR="00994706" w:rsidRPr="00522964">
        <w:rPr>
          <w:rFonts w:eastAsia="Calibri" w:cstheme="minorHAnsi"/>
        </w:rPr>
        <w:t xml:space="preserve">describe </w:t>
      </w:r>
      <w:r w:rsidR="009C6AB8" w:rsidRPr="00522964">
        <w:rPr>
          <w:rFonts w:eastAsia="Calibri" w:cstheme="minorHAnsi"/>
        </w:rPr>
        <w:t xml:space="preserve">the </w:t>
      </w:r>
      <w:r w:rsidR="00F91A14">
        <w:rPr>
          <w:rFonts w:eastAsia="Calibri" w:cstheme="minorHAnsi"/>
        </w:rPr>
        <w:t>Communication Hub</w:t>
      </w:r>
      <w:r w:rsidR="009C6AB8" w:rsidRPr="00522964">
        <w:rPr>
          <w:rFonts w:eastAsia="Calibri" w:cstheme="minorHAnsi"/>
        </w:rPr>
        <w:t xml:space="preserve"> functionality upon receipt of a General Block Transfer (GBT) message</w:t>
      </w:r>
      <w:r w:rsidRPr="00522964">
        <w:t>.</w:t>
      </w:r>
      <w:r w:rsidR="009C6AB8" w:rsidRPr="00522964">
        <w:t xml:space="preserve"> This </w:t>
      </w:r>
      <w:r w:rsidR="003F089E" w:rsidRPr="00522964">
        <w:t xml:space="preserve">behaviour is consistent with the current </w:t>
      </w:r>
      <w:r w:rsidR="00522964" w:rsidRPr="00522964">
        <w:t xml:space="preserve">SMWAN solution. No changes will be made to the </w:t>
      </w:r>
      <w:r w:rsidR="00F91A14">
        <w:t>Communication Hub</w:t>
      </w:r>
      <w:r w:rsidR="00522964" w:rsidRPr="00522964">
        <w:t xml:space="preserve"> to support the Traffic Management Gateway.</w:t>
      </w:r>
      <w:r w:rsidRPr="00522964">
        <w:rPr>
          <w:rFonts w:eastAsia="Calibri" w:cstheme="minorHAnsi"/>
        </w:rPr>
        <w:t xml:space="preserve"> </w:t>
      </w:r>
    </w:p>
    <w:p w14:paraId="30E83ACF" w14:textId="77777777" w:rsidR="00E61552" w:rsidRPr="000A74E1" w:rsidRDefault="00E61552" w:rsidP="00B8344A">
      <w:pPr>
        <w:pStyle w:val="01TEFBodyText"/>
      </w:pPr>
    </w:p>
    <w:p w14:paraId="2AC50910" w14:textId="1EB89268" w:rsidR="003E1836" w:rsidRDefault="00624FD7" w:rsidP="00C95D8F">
      <w:pPr>
        <w:pStyle w:val="Heading2"/>
      </w:pPr>
      <w:bookmarkStart w:id="88" w:name="_Toc375129769"/>
      <w:bookmarkStart w:id="89" w:name="_Toc375213643"/>
      <w:bookmarkStart w:id="90" w:name="_Toc87460115"/>
      <w:bookmarkStart w:id="91" w:name="_Ref145911076"/>
      <w:bookmarkStart w:id="92" w:name="_Ref153440523"/>
      <w:bookmarkStart w:id="93" w:name="_Toc167978267"/>
      <w:r>
        <w:rPr>
          <w:caps w:val="0"/>
        </w:rPr>
        <w:t>ASSUMPTIONS</w:t>
      </w:r>
      <w:bookmarkEnd w:id="88"/>
      <w:bookmarkEnd w:id="89"/>
      <w:bookmarkEnd w:id="90"/>
      <w:bookmarkEnd w:id="91"/>
      <w:bookmarkEnd w:id="92"/>
      <w:bookmarkEnd w:id="93"/>
    </w:p>
    <w:p w14:paraId="461C29FB" w14:textId="6AE1B3E1" w:rsidR="00E61552" w:rsidRPr="00C43C5F" w:rsidRDefault="00C43C5F" w:rsidP="00C43C5F">
      <w:pPr>
        <w:pStyle w:val="01TEFBodyText"/>
      </w:pPr>
      <w:r>
        <w:t xml:space="preserve">The following assumptions have been made in the development of the </w:t>
      </w:r>
      <w:r w:rsidR="00D44F98" w:rsidRPr="00D44F98">
        <w:t>Telefónica</w:t>
      </w:r>
      <w:r>
        <w:t xml:space="preserve"> CSP </w:t>
      </w:r>
      <w:r w:rsidR="00513016">
        <w:t>Device.</w:t>
      </w:r>
      <w:r>
        <w:t xml:space="preserve">  Confirmed assumptions can be treated as design decisions.</w:t>
      </w:r>
    </w:p>
    <w:tbl>
      <w:tblPr>
        <w:tblW w:w="9209" w:type="dxa"/>
        <w:jc w:val="center"/>
        <w:tblBorders>
          <w:top w:val="single" w:sz="4" w:space="0" w:color="215868"/>
          <w:left w:val="single" w:sz="4" w:space="0" w:color="215868"/>
          <w:bottom w:val="single" w:sz="4" w:space="0" w:color="215868"/>
          <w:right w:val="single" w:sz="4" w:space="0" w:color="215868"/>
          <w:insideH w:val="single" w:sz="4" w:space="0" w:color="215868"/>
          <w:insideV w:val="single" w:sz="4" w:space="0" w:color="215868"/>
        </w:tblBorders>
        <w:tblLayout w:type="fixed"/>
        <w:tblCellMar>
          <w:top w:w="85" w:type="dxa"/>
          <w:left w:w="85" w:type="dxa"/>
          <w:bottom w:w="85" w:type="dxa"/>
          <w:right w:w="85" w:type="dxa"/>
        </w:tblCellMar>
        <w:tblLook w:val="04A0" w:firstRow="1" w:lastRow="0" w:firstColumn="1" w:lastColumn="0" w:noHBand="0" w:noVBand="1"/>
      </w:tblPr>
      <w:tblGrid>
        <w:gridCol w:w="710"/>
        <w:gridCol w:w="1478"/>
        <w:gridCol w:w="3355"/>
        <w:gridCol w:w="1376"/>
        <w:gridCol w:w="2290"/>
      </w:tblGrid>
      <w:tr w:rsidR="00E61552" w14:paraId="59BE7A47" w14:textId="19A32CBE" w:rsidTr="00513016">
        <w:trPr>
          <w:trHeight w:val="348"/>
          <w:tblHeader/>
          <w:jc w:val="center"/>
        </w:trPr>
        <w:tc>
          <w:tcPr>
            <w:tcW w:w="710"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shd w:val="clear" w:color="auto" w:fill="31849B" w:themeFill="accent5" w:themeFillShade="BF"/>
            <w:hideMark/>
          </w:tcPr>
          <w:p w14:paraId="7231C983" w14:textId="77777777" w:rsidR="00E61552" w:rsidRPr="00275BC2" w:rsidRDefault="00E61552" w:rsidP="00B8344A">
            <w:pPr>
              <w:pStyle w:val="01TefTableTitleText"/>
            </w:pPr>
            <w:r w:rsidRPr="00275BC2">
              <w:lastRenderedPageBreak/>
              <w:t>No.</w:t>
            </w:r>
          </w:p>
        </w:tc>
        <w:tc>
          <w:tcPr>
            <w:tcW w:w="1478"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shd w:val="clear" w:color="auto" w:fill="31849B" w:themeFill="accent5" w:themeFillShade="BF"/>
            <w:hideMark/>
          </w:tcPr>
          <w:p w14:paraId="7B0C9329" w14:textId="28FEEC00" w:rsidR="00E61552" w:rsidRPr="00275BC2" w:rsidRDefault="00E61552" w:rsidP="00B8344A">
            <w:pPr>
              <w:pStyle w:val="01TefTableTitleText"/>
            </w:pPr>
            <w:r>
              <w:t>System</w:t>
            </w:r>
          </w:p>
        </w:tc>
        <w:tc>
          <w:tcPr>
            <w:tcW w:w="3355"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shd w:val="clear" w:color="auto" w:fill="31849B" w:themeFill="accent5" w:themeFillShade="BF"/>
            <w:hideMark/>
          </w:tcPr>
          <w:p w14:paraId="2C76844E" w14:textId="4FB067EE" w:rsidR="00E61552" w:rsidRPr="00275BC2" w:rsidRDefault="00E61552" w:rsidP="00B8344A">
            <w:pPr>
              <w:pStyle w:val="01TefTableTitleText"/>
            </w:pPr>
            <w:r>
              <w:t>Description</w:t>
            </w:r>
          </w:p>
        </w:tc>
        <w:tc>
          <w:tcPr>
            <w:tcW w:w="1376"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shd w:val="clear" w:color="auto" w:fill="31849B" w:themeFill="accent5" w:themeFillShade="BF"/>
          </w:tcPr>
          <w:p w14:paraId="072C4D4E" w14:textId="790B6276" w:rsidR="00E61552" w:rsidRPr="00275BC2" w:rsidRDefault="00E61552" w:rsidP="00B8344A">
            <w:pPr>
              <w:pStyle w:val="01TefTableTitleText"/>
            </w:pPr>
            <w:r>
              <w:t>Owner</w:t>
            </w:r>
          </w:p>
        </w:tc>
        <w:tc>
          <w:tcPr>
            <w:tcW w:w="2290"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shd w:val="clear" w:color="auto" w:fill="31849B" w:themeFill="accent5" w:themeFillShade="BF"/>
          </w:tcPr>
          <w:p w14:paraId="23F82D12" w14:textId="44CD44E0" w:rsidR="00E61552" w:rsidRPr="00275BC2" w:rsidRDefault="00E61552" w:rsidP="00B8344A">
            <w:pPr>
              <w:pStyle w:val="01TefTableTitleText"/>
            </w:pPr>
            <w:r>
              <w:t>Status</w:t>
            </w:r>
          </w:p>
        </w:tc>
      </w:tr>
      <w:tr w:rsidR="00B8344A" w14:paraId="282473EA" w14:textId="77777777" w:rsidTr="00513016">
        <w:trPr>
          <w:trHeight w:val="283"/>
          <w:tblHeader/>
          <w:jc w:val="center"/>
        </w:trPr>
        <w:tc>
          <w:tcPr>
            <w:tcW w:w="710"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48308A7A" w14:textId="703DB1D3" w:rsidR="00B8344A" w:rsidRDefault="006F0454" w:rsidP="00B8344A">
            <w:pPr>
              <w:pStyle w:val="01TEFTableText"/>
            </w:pPr>
            <w:r>
              <w:t>1</w:t>
            </w:r>
          </w:p>
        </w:tc>
        <w:tc>
          <w:tcPr>
            <w:tcW w:w="1478"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093D5253" w14:textId="184E95BA" w:rsidR="00B8344A" w:rsidRDefault="002507A8" w:rsidP="00D32744">
            <w:pPr>
              <w:pStyle w:val="01TEFTableText"/>
            </w:pPr>
            <w:r>
              <w:t>DSP</w:t>
            </w:r>
          </w:p>
        </w:tc>
        <w:tc>
          <w:tcPr>
            <w:tcW w:w="3355"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108BF221" w14:textId="6AC5E9AF" w:rsidR="00B8344A" w:rsidRDefault="002507A8" w:rsidP="00D32744">
            <w:pPr>
              <w:pStyle w:val="01TEFTableText"/>
            </w:pPr>
            <w:r w:rsidRPr="00D44F98">
              <w:t>Telefónica</w:t>
            </w:r>
            <w:r>
              <w:t xml:space="preserve"> assumes that the interface between </w:t>
            </w:r>
            <w:r w:rsidR="00706946">
              <w:t xml:space="preserve">the Traffic Management Gateway and the DSP will be </w:t>
            </w:r>
            <w:r w:rsidR="00D80623">
              <w:t xml:space="preserve">aligned to </w:t>
            </w:r>
            <w:r w:rsidR="00706946">
              <w:t>SD4.4.</w:t>
            </w:r>
            <w:r w:rsidR="00D80623">
              <w:t>15</w:t>
            </w:r>
            <w:r w:rsidR="00706946">
              <w:t xml:space="preserve">. However, </w:t>
            </w:r>
            <w:r w:rsidR="004F7BAD">
              <w:t>further discussions are required with the DCC to understand whether a publish and subscribe model can be adopted.</w:t>
            </w:r>
          </w:p>
        </w:tc>
        <w:tc>
          <w:tcPr>
            <w:tcW w:w="1376"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63D48366" w14:textId="51A72F8A" w:rsidR="00B8344A" w:rsidRDefault="004F7BAD" w:rsidP="00B8344A">
            <w:pPr>
              <w:pStyle w:val="01TEFTableText"/>
            </w:pPr>
            <w:r>
              <w:t>Asif Maruf</w:t>
            </w:r>
          </w:p>
        </w:tc>
        <w:tc>
          <w:tcPr>
            <w:tcW w:w="2290"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6AC1CEB9" w14:textId="6FBEA8E9" w:rsidR="00B8344A" w:rsidRDefault="00081985" w:rsidP="00D32744">
            <w:pPr>
              <w:pStyle w:val="01TEFTableText"/>
            </w:pPr>
            <w:r>
              <w:t xml:space="preserve">Closed. The integration between </w:t>
            </w:r>
            <w:r w:rsidRPr="00D44F98">
              <w:t>Telefónica</w:t>
            </w:r>
            <w:r>
              <w:t xml:space="preserve"> and the DSP will </w:t>
            </w:r>
            <w:r w:rsidR="00F20DAD">
              <w:t>be API based.</w:t>
            </w:r>
            <w:r w:rsidR="0090312A">
              <w:t xml:space="preserve"> The publish and subscribe model to support integration between the two parties will not be adopted.</w:t>
            </w:r>
          </w:p>
        </w:tc>
      </w:tr>
    </w:tbl>
    <w:p w14:paraId="418354FB" w14:textId="0BD9AECC" w:rsidR="00E61552" w:rsidRDefault="00B8344A" w:rsidP="00E61552">
      <w:pPr>
        <w:pStyle w:val="01TableTitle"/>
      </w:pPr>
      <w:r>
        <w:t>Assumptions</w:t>
      </w:r>
    </w:p>
    <w:p w14:paraId="620613EB" w14:textId="23099F7C" w:rsidR="00B8344A" w:rsidRPr="00C95D8F" w:rsidRDefault="00624FD7" w:rsidP="00C95D8F">
      <w:pPr>
        <w:pStyle w:val="Heading2"/>
      </w:pPr>
      <w:bookmarkStart w:id="94" w:name="_Toc375129774"/>
      <w:bookmarkStart w:id="95" w:name="_Toc375213644"/>
      <w:bookmarkStart w:id="96" w:name="_Toc87460116"/>
      <w:bookmarkStart w:id="97" w:name="_Toc167978268"/>
      <w:r>
        <w:rPr>
          <w:caps w:val="0"/>
        </w:rPr>
        <w:t>GLOSSARY</w:t>
      </w:r>
      <w:bookmarkEnd w:id="94"/>
      <w:bookmarkEnd w:id="95"/>
      <w:bookmarkEnd w:id="96"/>
      <w:bookmarkEnd w:id="97"/>
    </w:p>
    <w:tbl>
      <w:tblPr>
        <w:tblW w:w="0" w:type="auto"/>
        <w:jc w:val="center"/>
        <w:tblBorders>
          <w:top w:val="single" w:sz="4" w:space="0" w:color="215868"/>
          <w:left w:val="single" w:sz="4" w:space="0" w:color="215868"/>
          <w:bottom w:val="single" w:sz="4" w:space="0" w:color="215868"/>
          <w:right w:val="single" w:sz="4" w:space="0" w:color="215868"/>
          <w:insideH w:val="single" w:sz="4" w:space="0" w:color="215868"/>
          <w:insideV w:val="single" w:sz="4" w:space="0" w:color="215868"/>
        </w:tblBorders>
        <w:tblCellMar>
          <w:top w:w="85" w:type="dxa"/>
          <w:left w:w="85" w:type="dxa"/>
          <w:bottom w:w="85" w:type="dxa"/>
          <w:right w:w="85" w:type="dxa"/>
        </w:tblCellMar>
        <w:tblLook w:val="04A0" w:firstRow="1" w:lastRow="0" w:firstColumn="1" w:lastColumn="0" w:noHBand="0" w:noVBand="1"/>
      </w:tblPr>
      <w:tblGrid>
        <w:gridCol w:w="969"/>
        <w:gridCol w:w="6937"/>
      </w:tblGrid>
      <w:tr w:rsidR="00B8344A" w14:paraId="30EDB766" w14:textId="77777777" w:rsidTr="130831A7">
        <w:trPr>
          <w:trHeight w:val="348"/>
          <w:jc w:val="center"/>
        </w:trPr>
        <w:tc>
          <w:tcPr>
            <w:tcW w:w="969"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shd w:val="clear" w:color="auto" w:fill="31849B" w:themeFill="accent5" w:themeFillShade="BF"/>
            <w:hideMark/>
          </w:tcPr>
          <w:p w14:paraId="7E240E9D" w14:textId="6FB83EF9" w:rsidR="00B8344A" w:rsidRPr="00275BC2" w:rsidRDefault="00B8344A" w:rsidP="00B8344A">
            <w:pPr>
              <w:pStyle w:val="01TefTableTitleText"/>
            </w:pPr>
            <w:r>
              <w:t>Term</w:t>
            </w:r>
          </w:p>
        </w:tc>
        <w:tc>
          <w:tcPr>
            <w:tcW w:w="6937"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shd w:val="clear" w:color="auto" w:fill="31849B" w:themeFill="accent5" w:themeFillShade="BF"/>
            <w:hideMark/>
          </w:tcPr>
          <w:p w14:paraId="4851AA6D" w14:textId="6F9732EF" w:rsidR="00B8344A" w:rsidRPr="00B8344A" w:rsidRDefault="00B8344A" w:rsidP="00B8344A">
            <w:pPr>
              <w:pStyle w:val="01TefTableTitleText"/>
            </w:pPr>
            <w:r>
              <w:t>Definition</w:t>
            </w:r>
          </w:p>
        </w:tc>
      </w:tr>
      <w:tr w:rsidR="00B8344A" w14:paraId="38A7A21F" w14:textId="77777777" w:rsidTr="130831A7">
        <w:trPr>
          <w:trHeight w:val="283"/>
          <w:jc w:val="center"/>
        </w:trPr>
        <w:tc>
          <w:tcPr>
            <w:tcW w:w="969"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vAlign w:val="center"/>
          </w:tcPr>
          <w:p w14:paraId="2AA1835F" w14:textId="0523B173" w:rsidR="00B8344A" w:rsidRPr="00B8344A" w:rsidRDefault="00B8344A" w:rsidP="00C21EA9">
            <w:pPr>
              <w:pStyle w:val="01TEFTableText"/>
            </w:pPr>
            <w:r w:rsidRPr="00B8344A">
              <w:t>AD</w:t>
            </w:r>
          </w:p>
        </w:tc>
        <w:tc>
          <w:tcPr>
            <w:tcW w:w="6937"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1139A779" w14:textId="455B3EA7" w:rsidR="00B8344A" w:rsidRPr="00B8344A" w:rsidRDefault="00B8344A" w:rsidP="00B8344A">
            <w:pPr>
              <w:pStyle w:val="01TEFTableText"/>
            </w:pPr>
            <w:r>
              <w:t>Active Directory – User directory for managing access to systems.</w:t>
            </w:r>
          </w:p>
        </w:tc>
      </w:tr>
      <w:tr w:rsidR="00B8344A" w14:paraId="0625A238" w14:textId="77777777" w:rsidTr="130831A7">
        <w:trPr>
          <w:trHeight w:val="283"/>
          <w:jc w:val="center"/>
        </w:trPr>
        <w:tc>
          <w:tcPr>
            <w:tcW w:w="969"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vAlign w:val="center"/>
          </w:tcPr>
          <w:p w14:paraId="1203568E" w14:textId="587F5725" w:rsidR="00B8344A" w:rsidRPr="00275BC2" w:rsidRDefault="00B8344A" w:rsidP="00C21EA9">
            <w:pPr>
              <w:pStyle w:val="01TEFTableText"/>
              <w:rPr>
                <w:szCs w:val="20"/>
              </w:rPr>
            </w:pPr>
            <w:r w:rsidRPr="0078524A">
              <w:t>AV</w:t>
            </w:r>
          </w:p>
        </w:tc>
        <w:tc>
          <w:tcPr>
            <w:tcW w:w="6937"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251C5084" w14:textId="283F1569" w:rsidR="00B8344A" w:rsidRPr="00275BC2" w:rsidRDefault="00B8344A" w:rsidP="00B8344A">
            <w:pPr>
              <w:pStyle w:val="01TEFTableText"/>
              <w:rPr>
                <w:szCs w:val="20"/>
              </w:rPr>
            </w:pPr>
            <w:r>
              <w:t>Anti-Virus – Capability installed on systems to detect and quarantine malicious programs.</w:t>
            </w:r>
          </w:p>
        </w:tc>
      </w:tr>
      <w:tr w:rsidR="00B8344A" w14:paraId="1BA08B28" w14:textId="77777777" w:rsidTr="130831A7">
        <w:trPr>
          <w:trHeight w:val="283"/>
          <w:jc w:val="center"/>
        </w:trPr>
        <w:tc>
          <w:tcPr>
            <w:tcW w:w="969"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vAlign w:val="center"/>
          </w:tcPr>
          <w:p w14:paraId="6CCCE860" w14:textId="1725375C" w:rsidR="00B8344A" w:rsidRPr="00275BC2" w:rsidRDefault="00B8344A" w:rsidP="00C21EA9">
            <w:pPr>
              <w:pStyle w:val="01TEFTableText"/>
              <w:rPr>
                <w:szCs w:val="20"/>
              </w:rPr>
            </w:pPr>
            <w:r w:rsidRPr="0078524A">
              <w:t>CIA</w:t>
            </w:r>
          </w:p>
        </w:tc>
        <w:tc>
          <w:tcPr>
            <w:tcW w:w="6937"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0BFBA742" w14:textId="09C99293" w:rsidR="00B8344A" w:rsidRPr="00275BC2" w:rsidRDefault="00B8344A" w:rsidP="00B8344A">
            <w:pPr>
              <w:pStyle w:val="01TEFTableText"/>
              <w:rPr>
                <w:szCs w:val="20"/>
              </w:rPr>
            </w:pPr>
            <w:r>
              <w:t>Change Impact Assessment – Process through which programme change is assessed and impacted.</w:t>
            </w:r>
          </w:p>
        </w:tc>
      </w:tr>
      <w:tr w:rsidR="00B8344A" w14:paraId="7375E7A0" w14:textId="77777777" w:rsidTr="130831A7">
        <w:trPr>
          <w:trHeight w:val="283"/>
          <w:jc w:val="center"/>
        </w:trPr>
        <w:tc>
          <w:tcPr>
            <w:tcW w:w="969"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vAlign w:val="center"/>
          </w:tcPr>
          <w:p w14:paraId="1D79CB48" w14:textId="0D43D4B2" w:rsidR="00B8344A" w:rsidRPr="0078524A" w:rsidRDefault="00B8344A" w:rsidP="00C21EA9">
            <w:pPr>
              <w:pStyle w:val="01TEFTableText"/>
            </w:pPr>
            <w:r w:rsidRPr="0078524A">
              <w:t>CMDB</w:t>
            </w:r>
          </w:p>
        </w:tc>
        <w:tc>
          <w:tcPr>
            <w:tcW w:w="6937"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64783AD5" w14:textId="7DCB2BC1" w:rsidR="00B8344A" w:rsidRDefault="00B8344A" w:rsidP="00B8344A">
            <w:pPr>
              <w:pStyle w:val="01TEFTableText"/>
            </w:pPr>
            <w:r>
              <w:t xml:space="preserve">Configuration Management </w:t>
            </w:r>
            <w:r w:rsidR="00B214BE">
              <w:t xml:space="preserve">Database </w:t>
            </w:r>
            <w:r>
              <w:t xml:space="preserve">– </w:t>
            </w:r>
            <w:r w:rsidR="00D44F98" w:rsidRPr="00D44F98">
              <w:rPr>
                <w:sz w:val="22"/>
              </w:rPr>
              <w:t>Telefónica</w:t>
            </w:r>
            <w:r>
              <w:t xml:space="preserve"> asset tracking database for all items that require service management.</w:t>
            </w:r>
          </w:p>
        </w:tc>
      </w:tr>
      <w:tr w:rsidR="00B8344A" w14:paraId="311AB7F5" w14:textId="77777777" w:rsidTr="130831A7">
        <w:trPr>
          <w:trHeight w:val="283"/>
          <w:jc w:val="center"/>
        </w:trPr>
        <w:tc>
          <w:tcPr>
            <w:tcW w:w="969"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vAlign w:val="center"/>
          </w:tcPr>
          <w:p w14:paraId="3E58E0A3" w14:textId="691004CC" w:rsidR="00B8344A" w:rsidRPr="0078524A" w:rsidRDefault="00B8344A" w:rsidP="00C21EA9">
            <w:pPr>
              <w:pStyle w:val="01TEFTableText"/>
            </w:pPr>
            <w:r w:rsidRPr="0078524A">
              <w:t>CSP</w:t>
            </w:r>
          </w:p>
        </w:tc>
        <w:tc>
          <w:tcPr>
            <w:tcW w:w="6937"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72AEA5C7" w14:textId="0346749D" w:rsidR="00B8344A" w:rsidRDefault="00B8344A" w:rsidP="00B8344A">
            <w:pPr>
              <w:pStyle w:val="01TEFTableText"/>
            </w:pPr>
            <w:r>
              <w:t xml:space="preserve">Communications Service Provider – </w:t>
            </w:r>
            <w:r w:rsidR="00D44F98" w:rsidRPr="00D44F98">
              <w:rPr>
                <w:sz w:val="22"/>
              </w:rPr>
              <w:t>Telefónica</w:t>
            </w:r>
            <w:r>
              <w:t>’s role within the DCC</w:t>
            </w:r>
          </w:p>
        </w:tc>
      </w:tr>
      <w:tr w:rsidR="00A90804" w14:paraId="7CADC2C6" w14:textId="77777777" w:rsidTr="130831A7">
        <w:trPr>
          <w:trHeight w:val="283"/>
          <w:jc w:val="center"/>
        </w:trPr>
        <w:tc>
          <w:tcPr>
            <w:tcW w:w="969"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vAlign w:val="center"/>
          </w:tcPr>
          <w:p w14:paraId="267B792D" w14:textId="31162A41" w:rsidR="00A90804" w:rsidRPr="0078524A" w:rsidRDefault="00A90804" w:rsidP="00C21EA9">
            <w:pPr>
              <w:pStyle w:val="01TEFTableText"/>
            </w:pPr>
            <w:r>
              <w:t>CSR</w:t>
            </w:r>
          </w:p>
        </w:tc>
        <w:tc>
          <w:tcPr>
            <w:tcW w:w="6937"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69E476C8" w14:textId="45A2D795" w:rsidR="00A90804" w:rsidRDefault="00A90804" w:rsidP="00A90804">
            <w:pPr>
              <w:pStyle w:val="01TEFTableText"/>
            </w:pPr>
            <w:r>
              <w:t xml:space="preserve">Credential Signing Request – A request from an endpoint that includes the </w:t>
            </w:r>
            <w:r w:rsidR="009D2308">
              <w:t>publicly</w:t>
            </w:r>
            <w:r>
              <w:t xml:space="preserve"> shared component of the credential, to be signed by a 3</w:t>
            </w:r>
            <w:r w:rsidRPr="001457CB">
              <w:rPr>
                <w:vertAlign w:val="superscript"/>
              </w:rPr>
              <w:t>rd</w:t>
            </w:r>
            <w:r>
              <w:t xml:space="preserve"> party to prove the identity of the endpoint.</w:t>
            </w:r>
          </w:p>
        </w:tc>
      </w:tr>
      <w:tr w:rsidR="00B8344A" w14:paraId="0D9D21D3" w14:textId="77777777" w:rsidTr="130831A7">
        <w:trPr>
          <w:trHeight w:val="283"/>
          <w:jc w:val="center"/>
        </w:trPr>
        <w:tc>
          <w:tcPr>
            <w:tcW w:w="969"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vAlign w:val="center"/>
          </w:tcPr>
          <w:p w14:paraId="1322CD5C" w14:textId="60274F5A" w:rsidR="00B8344A" w:rsidRPr="0078524A" w:rsidRDefault="00B8344A" w:rsidP="00C21EA9">
            <w:pPr>
              <w:pStyle w:val="01TEFTableText"/>
            </w:pPr>
            <w:r w:rsidRPr="0078524A">
              <w:t>DCC</w:t>
            </w:r>
          </w:p>
        </w:tc>
        <w:tc>
          <w:tcPr>
            <w:tcW w:w="6937"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392CFAC5" w14:textId="2254DC92" w:rsidR="00B8344A" w:rsidRDefault="00B8344A" w:rsidP="00B8344A">
            <w:pPr>
              <w:pStyle w:val="01TEFTableText"/>
            </w:pPr>
            <w:r>
              <w:t xml:space="preserve">Data Communications Company – Organisation formed to provide Data Communications for </w:t>
            </w:r>
            <w:r w:rsidR="00FE21D5">
              <w:t>smart metering</w:t>
            </w:r>
          </w:p>
        </w:tc>
      </w:tr>
      <w:tr w:rsidR="0080293D" w14:paraId="37D90163" w14:textId="77777777" w:rsidTr="130831A7">
        <w:trPr>
          <w:trHeight w:val="283"/>
          <w:jc w:val="center"/>
        </w:trPr>
        <w:tc>
          <w:tcPr>
            <w:tcW w:w="969"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vAlign w:val="center"/>
          </w:tcPr>
          <w:p w14:paraId="5C193C1E" w14:textId="1B16F9ED" w:rsidR="0080293D" w:rsidRPr="0078524A" w:rsidRDefault="0080293D" w:rsidP="00C21EA9">
            <w:pPr>
              <w:pStyle w:val="01TEFTableText"/>
            </w:pPr>
            <w:r>
              <w:t>DCCKI</w:t>
            </w:r>
          </w:p>
        </w:tc>
        <w:tc>
          <w:tcPr>
            <w:tcW w:w="6937"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4F241F7E" w14:textId="7CC7D777" w:rsidR="0080293D" w:rsidRDefault="0080293D" w:rsidP="005D48BD">
            <w:pPr>
              <w:pStyle w:val="01TEFTableText"/>
            </w:pPr>
            <w:r>
              <w:t xml:space="preserve">Data Communications Company Key Infrastructure – </w:t>
            </w:r>
            <w:r w:rsidR="005D48BD">
              <w:t>Key infrastructure used to authenticate communications between DCC Service Providers and Service Users</w:t>
            </w:r>
          </w:p>
        </w:tc>
      </w:tr>
      <w:tr w:rsidR="00B8344A" w14:paraId="5957D2EE" w14:textId="77777777" w:rsidTr="130831A7">
        <w:trPr>
          <w:trHeight w:val="283"/>
          <w:jc w:val="center"/>
        </w:trPr>
        <w:tc>
          <w:tcPr>
            <w:tcW w:w="969"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vAlign w:val="center"/>
          </w:tcPr>
          <w:p w14:paraId="11C4B5C0" w14:textId="1943E0E3" w:rsidR="00B8344A" w:rsidRPr="0078524A" w:rsidRDefault="00B8344A" w:rsidP="00C21EA9">
            <w:pPr>
              <w:pStyle w:val="01TEFTableText"/>
            </w:pPr>
            <w:r w:rsidRPr="0078524A">
              <w:t>DCC-L</w:t>
            </w:r>
          </w:p>
        </w:tc>
        <w:tc>
          <w:tcPr>
            <w:tcW w:w="6937"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427D3B46" w14:textId="5C171192" w:rsidR="00B8344A" w:rsidRDefault="00B8344A" w:rsidP="00B8344A">
            <w:pPr>
              <w:pStyle w:val="01TEFTableText"/>
            </w:pPr>
            <w:r>
              <w:t>Data Communications Company Licensee – Organisation formed to oversee the DCC responsibilities.  Capita is the DCC-L.</w:t>
            </w:r>
          </w:p>
        </w:tc>
      </w:tr>
      <w:tr w:rsidR="00B8344A" w14:paraId="012BE413" w14:textId="77777777" w:rsidTr="130831A7">
        <w:trPr>
          <w:trHeight w:val="283"/>
          <w:jc w:val="center"/>
        </w:trPr>
        <w:tc>
          <w:tcPr>
            <w:tcW w:w="969"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vAlign w:val="center"/>
          </w:tcPr>
          <w:p w14:paraId="1CA15A13" w14:textId="0BD961BB" w:rsidR="00B8344A" w:rsidRPr="0078524A" w:rsidRDefault="00B8344A" w:rsidP="00C21EA9">
            <w:pPr>
              <w:pStyle w:val="01TEFTableText"/>
            </w:pPr>
            <w:r w:rsidRPr="0078524A">
              <w:t>DLP</w:t>
            </w:r>
          </w:p>
        </w:tc>
        <w:tc>
          <w:tcPr>
            <w:tcW w:w="6937"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75094F16" w14:textId="3E5566FC" w:rsidR="00B8344A" w:rsidRDefault="00B8344A" w:rsidP="00B8344A">
            <w:pPr>
              <w:pStyle w:val="01TEFTableText"/>
            </w:pPr>
            <w:r>
              <w:t xml:space="preserve">Data Loss Prevention – Capability Installed throughout the </w:t>
            </w:r>
            <w:r w:rsidR="00D44F98" w:rsidRPr="00D44F98">
              <w:rPr>
                <w:sz w:val="22"/>
              </w:rPr>
              <w:t>Telefónica</w:t>
            </w:r>
            <w:r>
              <w:t xml:space="preserve"> solution to track and prevent sensitive data types from leaving </w:t>
            </w:r>
            <w:r w:rsidR="00D44F98" w:rsidRPr="00D44F98">
              <w:rPr>
                <w:sz w:val="22"/>
              </w:rPr>
              <w:t>Telefónica</w:t>
            </w:r>
            <w:r>
              <w:t xml:space="preserve"> boundaries.</w:t>
            </w:r>
          </w:p>
        </w:tc>
      </w:tr>
      <w:tr w:rsidR="0048318A" w14:paraId="69954EF9" w14:textId="77777777" w:rsidTr="130831A7">
        <w:trPr>
          <w:trHeight w:val="283"/>
          <w:jc w:val="center"/>
        </w:trPr>
        <w:tc>
          <w:tcPr>
            <w:tcW w:w="969"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vAlign w:val="center"/>
          </w:tcPr>
          <w:p w14:paraId="61308A6D" w14:textId="423DEB32" w:rsidR="0048318A" w:rsidRPr="0078524A" w:rsidRDefault="0048318A" w:rsidP="00C21EA9">
            <w:pPr>
              <w:pStyle w:val="01TEFTableText"/>
            </w:pPr>
            <w:r>
              <w:t>DM</w:t>
            </w:r>
          </w:p>
        </w:tc>
        <w:tc>
          <w:tcPr>
            <w:tcW w:w="6937"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1E3B721C" w14:textId="2B217260" w:rsidR="0048318A" w:rsidRDefault="0048318A" w:rsidP="00B8344A">
            <w:pPr>
              <w:pStyle w:val="01TEFTableText"/>
            </w:pPr>
            <w:r>
              <w:t>Device Manager</w:t>
            </w:r>
          </w:p>
        </w:tc>
      </w:tr>
      <w:tr w:rsidR="00B8344A" w14:paraId="13702C4F" w14:textId="77777777" w:rsidTr="130831A7">
        <w:trPr>
          <w:trHeight w:val="283"/>
          <w:jc w:val="center"/>
        </w:trPr>
        <w:tc>
          <w:tcPr>
            <w:tcW w:w="969"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vAlign w:val="center"/>
          </w:tcPr>
          <w:p w14:paraId="4095CA63" w14:textId="5160A113" w:rsidR="00B8344A" w:rsidRPr="0078524A" w:rsidRDefault="00B8344A" w:rsidP="00C21EA9">
            <w:pPr>
              <w:pStyle w:val="01TEFTableText"/>
            </w:pPr>
            <w:r w:rsidRPr="0078524A">
              <w:t>DSP</w:t>
            </w:r>
          </w:p>
        </w:tc>
        <w:tc>
          <w:tcPr>
            <w:tcW w:w="6937"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4D821BC5" w14:textId="03102F98" w:rsidR="00B8344A" w:rsidRDefault="00B8344A" w:rsidP="00B8344A">
            <w:pPr>
              <w:pStyle w:val="01TEFTableText"/>
            </w:pPr>
            <w:r>
              <w:t>Data Services Provider</w:t>
            </w:r>
          </w:p>
        </w:tc>
      </w:tr>
      <w:tr w:rsidR="00B8344A" w14:paraId="75302685" w14:textId="77777777" w:rsidTr="130831A7">
        <w:trPr>
          <w:trHeight w:val="283"/>
          <w:jc w:val="center"/>
        </w:trPr>
        <w:tc>
          <w:tcPr>
            <w:tcW w:w="969"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vAlign w:val="center"/>
          </w:tcPr>
          <w:p w14:paraId="45CC10E9" w14:textId="5342BFBD" w:rsidR="00B8344A" w:rsidRPr="0078524A" w:rsidRDefault="00B8344A" w:rsidP="00C21EA9">
            <w:pPr>
              <w:pStyle w:val="01TEFTableText"/>
            </w:pPr>
            <w:r w:rsidRPr="0078524A">
              <w:t>ERP</w:t>
            </w:r>
          </w:p>
        </w:tc>
        <w:tc>
          <w:tcPr>
            <w:tcW w:w="6937"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40B18460" w14:textId="142E08E9" w:rsidR="00B8344A" w:rsidRDefault="00B8344A" w:rsidP="00B8344A">
            <w:pPr>
              <w:pStyle w:val="01TEFTableText"/>
            </w:pPr>
            <w:r>
              <w:t xml:space="preserve">Enterprise Resource Planning – Component that is responsible for managing the core business processes for </w:t>
            </w:r>
            <w:r w:rsidR="00D44F98" w:rsidRPr="00D44F98">
              <w:rPr>
                <w:sz w:val="22"/>
              </w:rPr>
              <w:t>Telefónica</w:t>
            </w:r>
            <w:r>
              <w:t xml:space="preserve"> relating to Purchase Orders to vendors and income.</w:t>
            </w:r>
          </w:p>
        </w:tc>
      </w:tr>
      <w:tr w:rsidR="00B8344A" w14:paraId="2A1BC1D0" w14:textId="77777777" w:rsidTr="130831A7">
        <w:trPr>
          <w:trHeight w:val="283"/>
          <w:jc w:val="center"/>
        </w:trPr>
        <w:tc>
          <w:tcPr>
            <w:tcW w:w="969"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vAlign w:val="center"/>
          </w:tcPr>
          <w:p w14:paraId="352A28B7" w14:textId="05E72208" w:rsidR="00B8344A" w:rsidRPr="0078524A" w:rsidRDefault="00B8344A" w:rsidP="00C21EA9">
            <w:pPr>
              <w:pStyle w:val="01TEFTableText"/>
            </w:pPr>
            <w:r w:rsidRPr="0078524A">
              <w:lastRenderedPageBreak/>
              <w:t>IMEI</w:t>
            </w:r>
          </w:p>
        </w:tc>
        <w:tc>
          <w:tcPr>
            <w:tcW w:w="6937"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2D68D763" w14:textId="2CAE83F3" w:rsidR="00B8344A" w:rsidRDefault="00B8344A" w:rsidP="00B8344A">
            <w:pPr>
              <w:pStyle w:val="01TEFTableText"/>
            </w:pPr>
            <w:r>
              <w:t xml:space="preserve">International Mobile Equipment Identifier – ID given to all GSM mobile devices, including </w:t>
            </w:r>
            <w:r w:rsidR="00D80D56">
              <w:t>Communications Hub</w:t>
            </w:r>
            <w:r>
              <w:t>s</w:t>
            </w:r>
          </w:p>
        </w:tc>
      </w:tr>
      <w:tr w:rsidR="00B8344A" w14:paraId="1774539C" w14:textId="77777777" w:rsidTr="130831A7">
        <w:trPr>
          <w:trHeight w:val="283"/>
          <w:jc w:val="center"/>
        </w:trPr>
        <w:tc>
          <w:tcPr>
            <w:tcW w:w="969"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vAlign w:val="center"/>
          </w:tcPr>
          <w:p w14:paraId="781AA0F1" w14:textId="64B8481C" w:rsidR="00B8344A" w:rsidRPr="0078524A" w:rsidRDefault="00B8344A" w:rsidP="00C21EA9">
            <w:pPr>
              <w:pStyle w:val="01TEFTableText"/>
            </w:pPr>
            <w:r w:rsidRPr="0078524A">
              <w:t>IMSI</w:t>
            </w:r>
          </w:p>
        </w:tc>
        <w:tc>
          <w:tcPr>
            <w:tcW w:w="6937"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309D23D4" w14:textId="0CB33C1B" w:rsidR="00B8344A" w:rsidRDefault="00B8344A" w:rsidP="00B8344A">
            <w:pPr>
              <w:pStyle w:val="01TEFTableText"/>
            </w:pPr>
            <w:r>
              <w:t>International Mobile Subscription Identifier – ID given to all GSM SIM cards.</w:t>
            </w:r>
          </w:p>
        </w:tc>
      </w:tr>
      <w:tr w:rsidR="00F16F53" w14:paraId="36B010C7" w14:textId="77777777" w:rsidTr="130831A7">
        <w:trPr>
          <w:trHeight w:val="283"/>
          <w:jc w:val="center"/>
        </w:trPr>
        <w:tc>
          <w:tcPr>
            <w:tcW w:w="969"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vAlign w:val="center"/>
          </w:tcPr>
          <w:p w14:paraId="20B44DFB" w14:textId="14530AB9" w:rsidR="00F16F53" w:rsidRPr="0078524A" w:rsidRDefault="00F16F53" w:rsidP="00C21EA9">
            <w:pPr>
              <w:pStyle w:val="01TEFTableText"/>
            </w:pPr>
            <w:r>
              <w:t>IAC</w:t>
            </w:r>
          </w:p>
        </w:tc>
        <w:tc>
          <w:tcPr>
            <w:tcW w:w="6937"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40206ADA" w14:textId="4C9CBC1A" w:rsidR="00F16F53" w:rsidRDefault="00F16F53" w:rsidP="00B8344A">
            <w:pPr>
              <w:pStyle w:val="01TEFTableText"/>
            </w:pPr>
            <w:r>
              <w:t>Infrastructure as Code</w:t>
            </w:r>
          </w:p>
        </w:tc>
      </w:tr>
      <w:tr w:rsidR="00B8344A" w14:paraId="61A389C0" w14:textId="77777777" w:rsidTr="130831A7">
        <w:trPr>
          <w:trHeight w:val="283"/>
          <w:jc w:val="center"/>
        </w:trPr>
        <w:tc>
          <w:tcPr>
            <w:tcW w:w="969"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vAlign w:val="center"/>
          </w:tcPr>
          <w:p w14:paraId="7CFA6D8E" w14:textId="59E87D17" w:rsidR="00B8344A" w:rsidRPr="0078524A" w:rsidRDefault="00B8344A" w:rsidP="00C21EA9">
            <w:pPr>
              <w:pStyle w:val="01TEFTableText"/>
            </w:pPr>
            <w:r w:rsidRPr="0078524A">
              <w:t>IPS</w:t>
            </w:r>
          </w:p>
        </w:tc>
        <w:tc>
          <w:tcPr>
            <w:tcW w:w="6937"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2E49D600" w14:textId="5B7EC6AC" w:rsidR="00B8344A" w:rsidRDefault="00B8344A" w:rsidP="00B8344A">
            <w:pPr>
              <w:pStyle w:val="01TEFTableText"/>
            </w:pPr>
            <w:r>
              <w:t xml:space="preserve">Intrusion Prevention System – Capability deployed within </w:t>
            </w:r>
            <w:r w:rsidR="00D44F98" w:rsidRPr="00D44F98">
              <w:rPr>
                <w:sz w:val="22"/>
              </w:rPr>
              <w:t>Telefónica</w:t>
            </w:r>
            <w:r>
              <w:t>’s solution to identify and block unusual behaviour.</w:t>
            </w:r>
          </w:p>
        </w:tc>
      </w:tr>
      <w:tr w:rsidR="00B8344A" w14:paraId="1333FD81" w14:textId="77777777" w:rsidTr="130831A7">
        <w:trPr>
          <w:trHeight w:val="283"/>
          <w:jc w:val="center"/>
        </w:trPr>
        <w:tc>
          <w:tcPr>
            <w:tcW w:w="969"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vAlign w:val="center"/>
          </w:tcPr>
          <w:p w14:paraId="055A48A4" w14:textId="4C90E8A6" w:rsidR="00B8344A" w:rsidRPr="0078524A" w:rsidRDefault="00B8344A" w:rsidP="00C21EA9">
            <w:pPr>
              <w:pStyle w:val="01TEFTableText"/>
            </w:pPr>
            <w:r w:rsidRPr="0078524A">
              <w:t>ITSM</w:t>
            </w:r>
          </w:p>
        </w:tc>
        <w:tc>
          <w:tcPr>
            <w:tcW w:w="6937"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73A16F33" w14:textId="6E39F747" w:rsidR="00B8344A" w:rsidRDefault="00B8344A" w:rsidP="00B8344A">
            <w:pPr>
              <w:pStyle w:val="01TEFTableText"/>
            </w:pPr>
            <w:r>
              <w:t>IT Service Management – Suite of tools for managing change, incidents and problems.</w:t>
            </w:r>
          </w:p>
        </w:tc>
      </w:tr>
      <w:tr w:rsidR="005678CD" w14:paraId="052A9670" w14:textId="77777777" w:rsidTr="130831A7">
        <w:trPr>
          <w:trHeight w:val="283"/>
          <w:jc w:val="center"/>
        </w:trPr>
        <w:tc>
          <w:tcPr>
            <w:tcW w:w="969"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vAlign w:val="center"/>
          </w:tcPr>
          <w:p w14:paraId="5F9C4243" w14:textId="4DD9FBF6" w:rsidR="005678CD" w:rsidRPr="0078524A" w:rsidRDefault="005678CD" w:rsidP="00C21EA9">
            <w:pPr>
              <w:pStyle w:val="01TEFTableText"/>
            </w:pPr>
            <w:r>
              <w:t>MSISDN</w:t>
            </w:r>
          </w:p>
        </w:tc>
        <w:tc>
          <w:tcPr>
            <w:tcW w:w="6937"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08A6E1A1" w14:textId="770D5DA8" w:rsidR="005678CD" w:rsidRDefault="005678CD" w:rsidP="005678CD">
            <w:pPr>
              <w:pStyle w:val="01TEFTableText"/>
            </w:pPr>
            <w:r>
              <w:t>Mobile Subscriber ISDN number. The telephone number allocated to a SIM</w:t>
            </w:r>
            <w:r w:rsidR="006F1DBC">
              <w:t xml:space="preserve">.  As this solution does not use </w:t>
            </w:r>
            <w:proofErr w:type="spellStart"/>
            <w:r w:rsidR="006F1DBC">
              <w:t>publically</w:t>
            </w:r>
            <w:proofErr w:type="spellEnd"/>
            <w:r w:rsidR="006F1DBC">
              <w:t xml:space="preserve"> routable MSISDNs, these are referred to as pseudo MSISDNs in this document.</w:t>
            </w:r>
          </w:p>
        </w:tc>
      </w:tr>
      <w:tr w:rsidR="00B8344A" w14:paraId="27D73CD6" w14:textId="77777777" w:rsidTr="130831A7">
        <w:trPr>
          <w:trHeight w:val="283"/>
          <w:jc w:val="center"/>
        </w:trPr>
        <w:tc>
          <w:tcPr>
            <w:tcW w:w="969"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vAlign w:val="center"/>
          </w:tcPr>
          <w:p w14:paraId="6B4D94D8" w14:textId="0745B6C3" w:rsidR="00B8344A" w:rsidRPr="0078524A" w:rsidRDefault="00B8344A" w:rsidP="00C21EA9">
            <w:pPr>
              <w:pStyle w:val="01TEFTableText"/>
            </w:pPr>
            <w:r w:rsidRPr="0078524A">
              <w:t>NMC</w:t>
            </w:r>
          </w:p>
        </w:tc>
        <w:tc>
          <w:tcPr>
            <w:tcW w:w="6937"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1A541C88" w14:textId="1881023A" w:rsidR="00B8344A" w:rsidRDefault="00B8344A" w:rsidP="00B8344A">
            <w:pPr>
              <w:pStyle w:val="01TEFTableText"/>
            </w:pPr>
            <w:r>
              <w:t>Network Management Centre</w:t>
            </w:r>
          </w:p>
        </w:tc>
      </w:tr>
      <w:tr w:rsidR="00B8344A" w14:paraId="229A4431" w14:textId="77777777" w:rsidTr="130831A7">
        <w:trPr>
          <w:trHeight w:val="283"/>
          <w:jc w:val="center"/>
        </w:trPr>
        <w:tc>
          <w:tcPr>
            <w:tcW w:w="969"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vAlign w:val="center"/>
          </w:tcPr>
          <w:p w14:paraId="63C9DC65" w14:textId="1336BE4E" w:rsidR="00B8344A" w:rsidRPr="0078524A" w:rsidRDefault="00B8344A" w:rsidP="00C21EA9">
            <w:pPr>
              <w:pStyle w:val="01TEFTableText"/>
            </w:pPr>
            <w:r w:rsidRPr="0078524A">
              <w:t>OI</w:t>
            </w:r>
          </w:p>
        </w:tc>
        <w:tc>
          <w:tcPr>
            <w:tcW w:w="6937"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5218F5CB" w14:textId="26AA86C0" w:rsidR="00B8344A" w:rsidRDefault="00B8344A" w:rsidP="00B8344A">
            <w:pPr>
              <w:pStyle w:val="01TEFTableText"/>
            </w:pPr>
            <w:r>
              <w:t xml:space="preserve">Operational Intelligence </w:t>
            </w:r>
            <w:r w:rsidR="00132939">
              <w:t>–</w:t>
            </w:r>
            <w:r>
              <w:t xml:space="preserve"> Correlation engine used as part of the Operational Management capability. </w:t>
            </w:r>
          </w:p>
        </w:tc>
      </w:tr>
      <w:tr w:rsidR="00B8344A" w14:paraId="3B6AA42C" w14:textId="77777777" w:rsidTr="130831A7">
        <w:trPr>
          <w:trHeight w:val="283"/>
          <w:jc w:val="center"/>
        </w:trPr>
        <w:tc>
          <w:tcPr>
            <w:tcW w:w="969"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vAlign w:val="center"/>
          </w:tcPr>
          <w:p w14:paraId="353118DE" w14:textId="0528FF3C" w:rsidR="00B8344A" w:rsidRPr="0078524A" w:rsidRDefault="00B8344A" w:rsidP="00C21EA9">
            <w:pPr>
              <w:pStyle w:val="01TEFTableText"/>
            </w:pPr>
            <w:r w:rsidRPr="0078524A">
              <w:t>PKI</w:t>
            </w:r>
          </w:p>
        </w:tc>
        <w:tc>
          <w:tcPr>
            <w:tcW w:w="6937"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3793C7F4" w14:textId="2C9EA408" w:rsidR="00B8344A" w:rsidRDefault="00B8344A" w:rsidP="00FE21D5">
            <w:pPr>
              <w:pStyle w:val="01TEFTableText"/>
            </w:pPr>
            <w:r>
              <w:t xml:space="preserve">Public Key Infrastructure – Set of processes and tools to distribute and manage digital certificates, used to prove identity and maintain confidentiality between systems and </w:t>
            </w:r>
            <w:r w:rsidR="00FE21D5">
              <w:t xml:space="preserve">smart metering </w:t>
            </w:r>
            <w:r>
              <w:t xml:space="preserve">devices </w:t>
            </w:r>
          </w:p>
        </w:tc>
      </w:tr>
      <w:tr w:rsidR="00B8344A" w14:paraId="5D0CFC68" w14:textId="77777777" w:rsidTr="130831A7">
        <w:trPr>
          <w:trHeight w:val="283"/>
          <w:jc w:val="center"/>
        </w:trPr>
        <w:tc>
          <w:tcPr>
            <w:tcW w:w="969"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vAlign w:val="center"/>
          </w:tcPr>
          <w:p w14:paraId="7CBFEC7C" w14:textId="563C1339" w:rsidR="00B8344A" w:rsidRPr="0078524A" w:rsidRDefault="00B8344A" w:rsidP="00C21EA9">
            <w:pPr>
              <w:pStyle w:val="01TEFTableText"/>
            </w:pPr>
            <w:r w:rsidRPr="0078524A">
              <w:t>RFC</w:t>
            </w:r>
          </w:p>
        </w:tc>
        <w:tc>
          <w:tcPr>
            <w:tcW w:w="6937"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69E04D93" w14:textId="59BA4BB2" w:rsidR="00B8344A" w:rsidRDefault="00B8344A" w:rsidP="00B8344A">
            <w:pPr>
              <w:pStyle w:val="01TEFTableText"/>
            </w:pPr>
            <w:r>
              <w:t>Request for Change</w:t>
            </w:r>
          </w:p>
        </w:tc>
      </w:tr>
      <w:tr w:rsidR="006471DF" w14:paraId="27E83708" w14:textId="77777777" w:rsidTr="130831A7">
        <w:trPr>
          <w:trHeight w:val="283"/>
          <w:jc w:val="center"/>
        </w:trPr>
        <w:tc>
          <w:tcPr>
            <w:tcW w:w="969"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vAlign w:val="center"/>
          </w:tcPr>
          <w:p w14:paraId="72639F0E" w14:textId="3BFF1CAA" w:rsidR="006471DF" w:rsidRPr="0078524A" w:rsidRDefault="006471DF" w:rsidP="007A6EBA">
            <w:pPr>
              <w:pStyle w:val="01TEFTableText"/>
            </w:pPr>
            <w:r>
              <w:t>SDR</w:t>
            </w:r>
          </w:p>
        </w:tc>
        <w:tc>
          <w:tcPr>
            <w:tcW w:w="6937"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72D9C85B" w14:textId="281A2E5A" w:rsidR="006471DF" w:rsidRDefault="006471DF" w:rsidP="007A6EBA">
            <w:pPr>
              <w:pStyle w:val="01TEFTableText"/>
            </w:pPr>
            <w:r>
              <w:t>Strategic Data and Reporting</w:t>
            </w:r>
          </w:p>
        </w:tc>
      </w:tr>
      <w:tr w:rsidR="00B8344A" w14:paraId="34433B81" w14:textId="77777777" w:rsidTr="130831A7">
        <w:trPr>
          <w:trHeight w:val="283"/>
          <w:jc w:val="center"/>
        </w:trPr>
        <w:tc>
          <w:tcPr>
            <w:tcW w:w="969"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vAlign w:val="center"/>
          </w:tcPr>
          <w:p w14:paraId="7CD2B5BD" w14:textId="124E891A" w:rsidR="00B8344A" w:rsidRPr="0078524A" w:rsidRDefault="00B8344A" w:rsidP="00C21EA9">
            <w:pPr>
              <w:pStyle w:val="01TEFTableText"/>
            </w:pPr>
            <w:r>
              <w:t>SoC</w:t>
            </w:r>
          </w:p>
        </w:tc>
        <w:tc>
          <w:tcPr>
            <w:tcW w:w="6937"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3A92FEBC" w14:textId="69EE57A0" w:rsidR="00B8344A" w:rsidRDefault="00B8344A" w:rsidP="00B8344A">
            <w:pPr>
              <w:pStyle w:val="01TEFTableText"/>
            </w:pPr>
            <w:r>
              <w:t>Security operations Centre</w:t>
            </w:r>
          </w:p>
        </w:tc>
      </w:tr>
      <w:tr w:rsidR="00B8344A" w14:paraId="6B258E1B" w14:textId="77777777" w:rsidTr="130831A7">
        <w:trPr>
          <w:trHeight w:val="283"/>
          <w:jc w:val="center"/>
        </w:trPr>
        <w:tc>
          <w:tcPr>
            <w:tcW w:w="969"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vAlign w:val="center"/>
          </w:tcPr>
          <w:p w14:paraId="05AF2042" w14:textId="1AC9A16A" w:rsidR="00B8344A" w:rsidRDefault="00B8344A" w:rsidP="00C21EA9">
            <w:pPr>
              <w:pStyle w:val="01TEFTableText"/>
            </w:pPr>
            <w:r>
              <w:t>SIEM</w:t>
            </w:r>
          </w:p>
        </w:tc>
        <w:tc>
          <w:tcPr>
            <w:tcW w:w="6937"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2A752552" w14:textId="44421FDF" w:rsidR="00B8344A" w:rsidRDefault="00B8344A" w:rsidP="00B8344A">
            <w:pPr>
              <w:pStyle w:val="01TEFTableText"/>
            </w:pPr>
            <w:r>
              <w:t>Security Incident and Event Monitoring</w:t>
            </w:r>
          </w:p>
        </w:tc>
      </w:tr>
      <w:tr w:rsidR="00B8344A" w14:paraId="1C758C49" w14:textId="77777777" w:rsidTr="130831A7">
        <w:trPr>
          <w:trHeight w:val="283"/>
          <w:jc w:val="center"/>
        </w:trPr>
        <w:tc>
          <w:tcPr>
            <w:tcW w:w="969"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vAlign w:val="center"/>
          </w:tcPr>
          <w:p w14:paraId="77465D65" w14:textId="64939D4A" w:rsidR="00B8344A" w:rsidRDefault="00B8344A" w:rsidP="00C21EA9">
            <w:pPr>
              <w:pStyle w:val="01TEFTableText"/>
            </w:pPr>
            <w:r w:rsidRPr="0078524A">
              <w:t>SIM</w:t>
            </w:r>
          </w:p>
        </w:tc>
        <w:tc>
          <w:tcPr>
            <w:tcW w:w="6937"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6179E5E6" w14:textId="0E0618BF" w:rsidR="00B8344A" w:rsidRDefault="00B8344A" w:rsidP="00B8344A">
            <w:pPr>
              <w:pStyle w:val="01TEFTableText"/>
            </w:pPr>
            <w:r>
              <w:t>Subscriber Identity Module – Hardware component within a device that stores credentials for accessing a Cellular network</w:t>
            </w:r>
          </w:p>
        </w:tc>
      </w:tr>
      <w:tr w:rsidR="00B8344A" w14:paraId="0666348B" w14:textId="77777777" w:rsidTr="130831A7">
        <w:trPr>
          <w:trHeight w:val="283"/>
          <w:jc w:val="center"/>
        </w:trPr>
        <w:tc>
          <w:tcPr>
            <w:tcW w:w="969"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vAlign w:val="center"/>
          </w:tcPr>
          <w:p w14:paraId="1C485829" w14:textId="19FA7B43" w:rsidR="00B8344A" w:rsidRPr="0078524A" w:rsidRDefault="00B8344A" w:rsidP="00C21EA9">
            <w:pPr>
              <w:pStyle w:val="01TEFTableText"/>
            </w:pPr>
            <w:r w:rsidRPr="0078524A">
              <w:t>SLM</w:t>
            </w:r>
          </w:p>
        </w:tc>
        <w:tc>
          <w:tcPr>
            <w:tcW w:w="6937"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1E6AE880" w14:textId="395766BF" w:rsidR="00B8344A" w:rsidRDefault="00B8344A" w:rsidP="00B8344A">
            <w:pPr>
              <w:pStyle w:val="01TEFTableText"/>
            </w:pPr>
            <w:r>
              <w:t>Service Level Management</w:t>
            </w:r>
          </w:p>
        </w:tc>
      </w:tr>
      <w:tr w:rsidR="0080293D" w14:paraId="16AE04E4" w14:textId="77777777" w:rsidTr="130831A7">
        <w:trPr>
          <w:trHeight w:val="283"/>
          <w:jc w:val="center"/>
        </w:trPr>
        <w:tc>
          <w:tcPr>
            <w:tcW w:w="969"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vAlign w:val="center"/>
          </w:tcPr>
          <w:p w14:paraId="47D5F2C1" w14:textId="2CFE5FA5" w:rsidR="0080293D" w:rsidRPr="0078524A" w:rsidRDefault="0080293D" w:rsidP="00C21EA9">
            <w:pPr>
              <w:pStyle w:val="01TEFTableText"/>
            </w:pPr>
            <w:r>
              <w:t>SMKI</w:t>
            </w:r>
          </w:p>
        </w:tc>
        <w:tc>
          <w:tcPr>
            <w:tcW w:w="6937"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75CEB977" w14:textId="54AB8C21" w:rsidR="0080293D" w:rsidRDefault="0080293D" w:rsidP="00B8344A">
            <w:pPr>
              <w:pStyle w:val="01TEFTableText"/>
            </w:pPr>
            <w:r>
              <w:t>Smart Metering Key Infrastructure</w:t>
            </w:r>
            <w:r w:rsidR="00E8222A">
              <w:t xml:space="preserve"> – Key infrastructure used to authenticate communications between Smart Metering devices within the home and DCC Service Providers and Service Users</w:t>
            </w:r>
          </w:p>
        </w:tc>
      </w:tr>
      <w:tr w:rsidR="00727380" w14:paraId="15A0A568" w14:textId="77777777" w:rsidTr="130831A7">
        <w:trPr>
          <w:trHeight w:val="283"/>
          <w:jc w:val="center"/>
        </w:trPr>
        <w:tc>
          <w:tcPr>
            <w:tcW w:w="969"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vAlign w:val="center"/>
          </w:tcPr>
          <w:p w14:paraId="7D2D911B" w14:textId="77777777" w:rsidR="00727380" w:rsidRPr="0078524A" w:rsidRDefault="00727380" w:rsidP="007A6EBA">
            <w:pPr>
              <w:pStyle w:val="01TEFTableText"/>
            </w:pPr>
            <w:r>
              <w:t>SM WAN</w:t>
            </w:r>
          </w:p>
        </w:tc>
        <w:tc>
          <w:tcPr>
            <w:tcW w:w="6937"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5824C4D9" w14:textId="77777777" w:rsidR="00727380" w:rsidRDefault="00727380" w:rsidP="007A6EBA">
            <w:pPr>
              <w:pStyle w:val="01TEFTableText"/>
            </w:pPr>
            <w:r>
              <w:t xml:space="preserve">Smart Metering Wide Area Network – the network between a Communications Hub and the </w:t>
            </w:r>
            <w:r w:rsidRPr="00D44F98">
              <w:rPr>
                <w:sz w:val="22"/>
              </w:rPr>
              <w:t>Telefónica</w:t>
            </w:r>
            <w:r>
              <w:t xml:space="preserve"> services</w:t>
            </w:r>
          </w:p>
        </w:tc>
      </w:tr>
      <w:tr w:rsidR="00B8344A" w14:paraId="5CF89982" w14:textId="77777777" w:rsidTr="130831A7">
        <w:trPr>
          <w:trHeight w:val="283"/>
          <w:jc w:val="center"/>
        </w:trPr>
        <w:tc>
          <w:tcPr>
            <w:tcW w:w="969"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vAlign w:val="center"/>
          </w:tcPr>
          <w:p w14:paraId="6F863F51" w14:textId="48260078" w:rsidR="00B8344A" w:rsidRPr="0078524A" w:rsidRDefault="00B8344A" w:rsidP="00C21EA9">
            <w:pPr>
              <w:pStyle w:val="01TEFTableText"/>
            </w:pPr>
            <w:r w:rsidRPr="0078524A">
              <w:t>SRM</w:t>
            </w:r>
          </w:p>
        </w:tc>
        <w:tc>
          <w:tcPr>
            <w:tcW w:w="6937"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0C380A87" w14:textId="1B9FEB84" w:rsidR="00B8344A" w:rsidRDefault="00B8344A" w:rsidP="00B8344A">
            <w:pPr>
              <w:pStyle w:val="01TEFTableText"/>
            </w:pPr>
            <w:r>
              <w:t>Service Request Management</w:t>
            </w:r>
          </w:p>
        </w:tc>
      </w:tr>
      <w:tr w:rsidR="00F83569" w14:paraId="0C5A3DBA" w14:textId="77777777">
        <w:trPr>
          <w:trHeight w:val="283"/>
          <w:jc w:val="center"/>
        </w:trPr>
        <w:tc>
          <w:tcPr>
            <w:tcW w:w="969"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vAlign w:val="center"/>
          </w:tcPr>
          <w:p w14:paraId="375E5C56" w14:textId="3756AE4B" w:rsidR="00F83569" w:rsidRPr="0078524A" w:rsidRDefault="00F83569">
            <w:pPr>
              <w:pStyle w:val="01TEFTableText"/>
            </w:pPr>
            <w:r>
              <w:t>TCO</w:t>
            </w:r>
          </w:p>
        </w:tc>
        <w:tc>
          <w:tcPr>
            <w:tcW w:w="6937"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3A092842" w14:textId="503C39B0" w:rsidR="00F83569" w:rsidRDefault="00F83569">
            <w:pPr>
              <w:pStyle w:val="01TEFTableText"/>
            </w:pPr>
            <w:r>
              <w:t>Total Cost of Ownership</w:t>
            </w:r>
          </w:p>
        </w:tc>
      </w:tr>
      <w:tr w:rsidR="00727380" w14:paraId="354CC1A8" w14:textId="77777777" w:rsidTr="130831A7">
        <w:trPr>
          <w:trHeight w:val="283"/>
          <w:jc w:val="center"/>
        </w:trPr>
        <w:tc>
          <w:tcPr>
            <w:tcW w:w="969"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vAlign w:val="center"/>
          </w:tcPr>
          <w:p w14:paraId="2801935F" w14:textId="467E039D" w:rsidR="00727380" w:rsidRPr="0078524A" w:rsidRDefault="0031582B" w:rsidP="007A6EBA">
            <w:pPr>
              <w:pStyle w:val="01TEFTableText"/>
            </w:pPr>
            <w:r>
              <w:t>TMG</w:t>
            </w:r>
          </w:p>
        </w:tc>
        <w:tc>
          <w:tcPr>
            <w:tcW w:w="6937"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5F7F64D9" w14:textId="1F90C4AB" w:rsidR="00727380" w:rsidRDefault="0031582B" w:rsidP="007A6EBA">
            <w:pPr>
              <w:pStyle w:val="01TEFTableText"/>
            </w:pPr>
            <w:r>
              <w:t>Traffic Management Gateway</w:t>
            </w:r>
          </w:p>
        </w:tc>
      </w:tr>
      <w:tr w:rsidR="00B8344A" w14:paraId="6DCBE1D4" w14:textId="77777777" w:rsidTr="130831A7">
        <w:trPr>
          <w:trHeight w:val="283"/>
          <w:jc w:val="center"/>
        </w:trPr>
        <w:tc>
          <w:tcPr>
            <w:tcW w:w="969"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vAlign w:val="center"/>
          </w:tcPr>
          <w:p w14:paraId="68F0C8E7" w14:textId="41A36BBD" w:rsidR="00B8344A" w:rsidRPr="0078524A" w:rsidRDefault="00B8344A" w:rsidP="00C21EA9">
            <w:pPr>
              <w:pStyle w:val="01TEFTableText"/>
            </w:pPr>
            <w:r w:rsidRPr="0078524A">
              <w:t>VPN</w:t>
            </w:r>
          </w:p>
        </w:tc>
        <w:tc>
          <w:tcPr>
            <w:tcW w:w="6937"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785847EA" w14:textId="356916E4" w:rsidR="00B8344A" w:rsidRDefault="00B8344A" w:rsidP="00B8344A">
            <w:pPr>
              <w:pStyle w:val="01TEFTableText"/>
            </w:pPr>
            <w:r>
              <w:t>Virtual Private Network</w:t>
            </w:r>
          </w:p>
        </w:tc>
      </w:tr>
    </w:tbl>
    <w:p w14:paraId="58F64DD4" w14:textId="4940EEF8" w:rsidR="00E61552" w:rsidRDefault="00B8344A" w:rsidP="00B8344A">
      <w:pPr>
        <w:pStyle w:val="01TableTitle"/>
      </w:pPr>
      <w:r>
        <w:lastRenderedPageBreak/>
        <w:t>Glossary</w:t>
      </w:r>
    </w:p>
    <w:p w14:paraId="42AF8795" w14:textId="1182FB55" w:rsidR="00121F61" w:rsidRPr="00C6753D" w:rsidRDefault="00AC6B12" w:rsidP="00121F61">
      <w:pPr>
        <w:pStyle w:val="Heading2"/>
      </w:pPr>
      <w:bookmarkStart w:id="98" w:name="_Toc377991163"/>
      <w:bookmarkStart w:id="99" w:name="_Toc378103092"/>
      <w:bookmarkStart w:id="100" w:name="_Toc87460117"/>
      <w:bookmarkStart w:id="101" w:name="_Toc167978269"/>
      <w:r w:rsidRPr="00C6753D">
        <w:rPr>
          <w:caps w:val="0"/>
        </w:rPr>
        <w:t>AUTHORISED REQUEST FOR CHANGE</w:t>
      </w:r>
      <w:bookmarkEnd w:id="98"/>
      <w:bookmarkEnd w:id="99"/>
      <w:bookmarkEnd w:id="100"/>
      <w:bookmarkEnd w:id="101"/>
      <w:r w:rsidRPr="00C6753D">
        <w:rPr>
          <w:caps w:val="0"/>
        </w:rPr>
        <w:t xml:space="preserve"> </w:t>
      </w:r>
    </w:p>
    <w:p w14:paraId="62F134C5" w14:textId="71C2C27C" w:rsidR="00121F61" w:rsidRDefault="00121F61" w:rsidP="00121F61">
      <w:pPr>
        <w:pStyle w:val="01TEFBodyText"/>
      </w:pPr>
      <w:r>
        <w:t>This document includes the following change requests.</w:t>
      </w:r>
      <w:r w:rsidR="000A1DD2">
        <w:t xml:space="preserve">  This document serves as a reference for the solution as it is expected to be deployed.  As a result, the document assumes that all the changes requests listed below have been approved and will be progressed. </w:t>
      </w:r>
    </w:p>
    <w:p w14:paraId="13DBE351" w14:textId="69DA91BA" w:rsidR="0069130D" w:rsidRDefault="0069130D" w:rsidP="00121F61">
      <w:pPr>
        <w:pStyle w:val="01TEFBodyText"/>
      </w:pPr>
      <w:r>
        <w:t>DCC CRs</w:t>
      </w:r>
      <w:r w:rsidR="009E13B6">
        <w:t>:</w:t>
      </w:r>
    </w:p>
    <w:p w14:paraId="30C6B09F" w14:textId="77777777" w:rsidR="009E13B6" w:rsidRPr="00356C66" w:rsidRDefault="009E13B6" w:rsidP="00121F61">
      <w:pPr>
        <w:pStyle w:val="01TEFBodyText"/>
      </w:pPr>
    </w:p>
    <w:tbl>
      <w:tblPr>
        <w:tblW w:w="0" w:type="auto"/>
        <w:jc w:val="center"/>
        <w:tblBorders>
          <w:top w:val="single" w:sz="4" w:space="0" w:color="215868"/>
          <w:left w:val="single" w:sz="4" w:space="0" w:color="215868"/>
          <w:bottom w:val="single" w:sz="4" w:space="0" w:color="215868"/>
          <w:right w:val="single" w:sz="4" w:space="0" w:color="215868"/>
          <w:insideH w:val="single" w:sz="4" w:space="0" w:color="215868"/>
          <w:insideV w:val="single" w:sz="4" w:space="0" w:color="215868"/>
        </w:tblBorders>
        <w:tblCellMar>
          <w:top w:w="85" w:type="dxa"/>
          <w:left w:w="85" w:type="dxa"/>
          <w:bottom w:w="85" w:type="dxa"/>
          <w:right w:w="85" w:type="dxa"/>
        </w:tblCellMar>
        <w:tblLook w:val="04A0" w:firstRow="1" w:lastRow="0" w:firstColumn="1" w:lastColumn="0" w:noHBand="0" w:noVBand="1"/>
      </w:tblPr>
      <w:tblGrid>
        <w:gridCol w:w="1696"/>
        <w:gridCol w:w="6357"/>
      </w:tblGrid>
      <w:tr w:rsidR="0069130D" w14:paraId="151B8D18" w14:textId="77777777" w:rsidTr="000E61D1">
        <w:trPr>
          <w:trHeight w:val="348"/>
          <w:jc w:val="center"/>
        </w:trPr>
        <w:tc>
          <w:tcPr>
            <w:tcW w:w="1696" w:type="dxa"/>
            <w:tcBorders>
              <w:top w:val="single" w:sz="4" w:space="0" w:color="215868"/>
              <w:left w:val="single" w:sz="4" w:space="0" w:color="215868"/>
              <w:bottom w:val="single" w:sz="4" w:space="0" w:color="215868"/>
              <w:right w:val="single" w:sz="4" w:space="0" w:color="215868"/>
            </w:tcBorders>
            <w:shd w:val="clear" w:color="auto" w:fill="31849B"/>
          </w:tcPr>
          <w:p w14:paraId="4C7543F7" w14:textId="4E99F1CF" w:rsidR="0069130D" w:rsidRPr="00044DB3" w:rsidRDefault="0069130D" w:rsidP="00D0147E">
            <w:pPr>
              <w:pStyle w:val="01TefTableTitleText"/>
            </w:pPr>
            <w:r w:rsidRPr="00044DB3">
              <w:t>DCC-L CR ID</w:t>
            </w:r>
          </w:p>
        </w:tc>
        <w:tc>
          <w:tcPr>
            <w:tcW w:w="6357" w:type="dxa"/>
            <w:tcBorders>
              <w:top w:val="single" w:sz="4" w:space="0" w:color="215868"/>
              <w:left w:val="single" w:sz="4" w:space="0" w:color="215868"/>
              <w:bottom w:val="single" w:sz="4" w:space="0" w:color="215868"/>
              <w:right w:val="single" w:sz="4" w:space="0" w:color="215868"/>
            </w:tcBorders>
            <w:shd w:val="clear" w:color="auto" w:fill="31849B"/>
            <w:hideMark/>
          </w:tcPr>
          <w:p w14:paraId="55EA35B7" w14:textId="62D97BF5" w:rsidR="0069130D" w:rsidRPr="001457CB" w:rsidRDefault="0069130D" w:rsidP="00D0147E">
            <w:pPr>
              <w:pStyle w:val="01TefTableTitleText"/>
            </w:pPr>
            <w:r w:rsidRPr="001457CB">
              <w:t>Description</w:t>
            </w:r>
          </w:p>
        </w:tc>
      </w:tr>
      <w:tr w:rsidR="0069130D" w14:paraId="6861CEA3" w14:textId="77777777" w:rsidTr="000E61D1">
        <w:trPr>
          <w:trHeight w:val="283"/>
          <w:jc w:val="center"/>
        </w:trPr>
        <w:tc>
          <w:tcPr>
            <w:tcW w:w="1696" w:type="dxa"/>
            <w:tcBorders>
              <w:top w:val="single" w:sz="4" w:space="0" w:color="215868"/>
              <w:left w:val="single" w:sz="4" w:space="0" w:color="215868"/>
              <w:bottom w:val="single" w:sz="4" w:space="0" w:color="215868"/>
              <w:right w:val="single" w:sz="4" w:space="0" w:color="215868"/>
            </w:tcBorders>
          </w:tcPr>
          <w:p w14:paraId="794EE573" w14:textId="5C2438E7" w:rsidR="0069130D" w:rsidRPr="001457CB" w:rsidRDefault="0069130D" w:rsidP="00C20696">
            <w:pPr>
              <w:pStyle w:val="01TEFTableText"/>
              <w:jc w:val="both"/>
              <w:rPr>
                <w:szCs w:val="20"/>
              </w:rPr>
            </w:pPr>
          </w:p>
        </w:tc>
        <w:tc>
          <w:tcPr>
            <w:tcW w:w="6357" w:type="dxa"/>
            <w:tcBorders>
              <w:top w:val="single" w:sz="4" w:space="0" w:color="215868"/>
              <w:left w:val="single" w:sz="4" w:space="0" w:color="215868"/>
              <w:bottom w:val="single" w:sz="4" w:space="0" w:color="215868"/>
              <w:right w:val="single" w:sz="4" w:space="0" w:color="215868"/>
            </w:tcBorders>
          </w:tcPr>
          <w:p w14:paraId="4A598C22" w14:textId="06F0AA7A" w:rsidR="00D52DF5" w:rsidRPr="001457CB" w:rsidRDefault="00F36196" w:rsidP="00D52DF5">
            <w:pPr>
              <w:pStyle w:val="01TEFTableText"/>
              <w:jc w:val="both"/>
              <w:rPr>
                <w:szCs w:val="20"/>
              </w:rPr>
            </w:pPr>
            <w:r>
              <w:rPr>
                <w:szCs w:val="20"/>
              </w:rPr>
              <w:t>[Placeholder]</w:t>
            </w:r>
          </w:p>
        </w:tc>
      </w:tr>
    </w:tbl>
    <w:p w14:paraId="492089E1" w14:textId="2CBCB736" w:rsidR="00041BC5" w:rsidRDefault="00041BC5" w:rsidP="009E13B6">
      <w:pPr>
        <w:pStyle w:val="01TableTitle"/>
      </w:pPr>
      <w:r>
        <w:t>Request for Chang</w:t>
      </w:r>
      <w:r w:rsidR="009E13B6">
        <w:t>e</w:t>
      </w:r>
    </w:p>
    <w:p w14:paraId="0A38E978" w14:textId="77777777" w:rsidR="00041BC5" w:rsidRDefault="00041BC5" w:rsidP="00041BC5">
      <w:pPr>
        <w:pStyle w:val="01TEFBodyText"/>
        <w:keepNext/>
      </w:pPr>
    </w:p>
    <w:p w14:paraId="32A2CD38" w14:textId="00564F9D" w:rsidR="0069130D" w:rsidRDefault="00D44F98" w:rsidP="00041BC5">
      <w:pPr>
        <w:pStyle w:val="01TEFBodyText"/>
        <w:keepNext/>
      </w:pPr>
      <w:r w:rsidRPr="00D44F98">
        <w:t>Telefónica</w:t>
      </w:r>
      <w:r w:rsidR="0069130D">
        <w:t xml:space="preserve"> internal CRs.</w:t>
      </w:r>
    </w:p>
    <w:tbl>
      <w:tblPr>
        <w:tblW w:w="0" w:type="auto"/>
        <w:jc w:val="center"/>
        <w:tblBorders>
          <w:top w:val="single" w:sz="4" w:space="0" w:color="215868"/>
          <w:left w:val="single" w:sz="4" w:space="0" w:color="215868"/>
          <w:bottom w:val="single" w:sz="4" w:space="0" w:color="215868"/>
          <w:right w:val="single" w:sz="4" w:space="0" w:color="215868"/>
          <w:insideH w:val="single" w:sz="4" w:space="0" w:color="215868"/>
          <w:insideV w:val="single" w:sz="4" w:space="0" w:color="215868"/>
        </w:tblBorders>
        <w:tblCellMar>
          <w:top w:w="85" w:type="dxa"/>
          <w:left w:w="85" w:type="dxa"/>
          <w:bottom w:w="85" w:type="dxa"/>
          <w:right w:w="85" w:type="dxa"/>
        </w:tblCellMar>
        <w:tblLook w:val="04A0" w:firstRow="1" w:lastRow="0" w:firstColumn="1" w:lastColumn="0" w:noHBand="0" w:noVBand="1"/>
      </w:tblPr>
      <w:tblGrid>
        <w:gridCol w:w="1701"/>
        <w:gridCol w:w="6260"/>
      </w:tblGrid>
      <w:tr w:rsidR="0069130D" w14:paraId="517827F2" w14:textId="77777777" w:rsidTr="00C960F7">
        <w:trPr>
          <w:trHeight w:val="348"/>
          <w:jc w:val="center"/>
        </w:trPr>
        <w:tc>
          <w:tcPr>
            <w:tcW w:w="1701" w:type="dxa"/>
            <w:tcBorders>
              <w:top w:val="single" w:sz="4" w:space="0" w:color="215868"/>
              <w:left w:val="single" w:sz="4" w:space="0" w:color="215868"/>
              <w:bottom w:val="single" w:sz="4" w:space="0" w:color="215868"/>
              <w:right w:val="single" w:sz="4" w:space="0" w:color="215868"/>
            </w:tcBorders>
            <w:shd w:val="clear" w:color="auto" w:fill="31849B"/>
            <w:hideMark/>
          </w:tcPr>
          <w:p w14:paraId="6E231476" w14:textId="392ACEF5" w:rsidR="0069130D" w:rsidRPr="00190EC8" w:rsidRDefault="00D44F98" w:rsidP="00E52103">
            <w:pPr>
              <w:pStyle w:val="01TefTableTitleText"/>
            </w:pPr>
            <w:r w:rsidRPr="00D44F98">
              <w:rPr>
                <w:b w:val="0"/>
                <w:sz w:val="22"/>
              </w:rPr>
              <w:t>Telefónica</w:t>
            </w:r>
            <w:r w:rsidR="0069130D" w:rsidRPr="00BD0CE8">
              <w:t xml:space="preserve"> CR ID</w:t>
            </w:r>
          </w:p>
        </w:tc>
        <w:tc>
          <w:tcPr>
            <w:tcW w:w="6260" w:type="dxa"/>
            <w:tcBorders>
              <w:top w:val="single" w:sz="4" w:space="0" w:color="215868"/>
              <w:left w:val="single" w:sz="4" w:space="0" w:color="215868"/>
              <w:bottom w:val="single" w:sz="4" w:space="0" w:color="215868"/>
              <w:right w:val="single" w:sz="4" w:space="0" w:color="215868"/>
            </w:tcBorders>
            <w:shd w:val="clear" w:color="auto" w:fill="31849B"/>
            <w:hideMark/>
          </w:tcPr>
          <w:p w14:paraId="4A985816" w14:textId="77777777" w:rsidR="0069130D" w:rsidRPr="001457CB" w:rsidRDefault="0069130D" w:rsidP="00E52103">
            <w:pPr>
              <w:pStyle w:val="01TefTableTitleText"/>
            </w:pPr>
            <w:r w:rsidRPr="001457CB">
              <w:t>Description</w:t>
            </w:r>
          </w:p>
        </w:tc>
      </w:tr>
      <w:tr w:rsidR="00F36196" w14:paraId="10256DB5" w14:textId="77777777" w:rsidTr="00C960F7">
        <w:trPr>
          <w:trHeight w:val="283"/>
          <w:jc w:val="center"/>
        </w:trPr>
        <w:tc>
          <w:tcPr>
            <w:tcW w:w="1701" w:type="dxa"/>
            <w:tcBorders>
              <w:top w:val="single" w:sz="4" w:space="0" w:color="215868"/>
              <w:left w:val="single" w:sz="4" w:space="0" w:color="215868"/>
              <w:bottom w:val="single" w:sz="4" w:space="0" w:color="215868"/>
              <w:right w:val="single" w:sz="4" w:space="0" w:color="215868"/>
            </w:tcBorders>
          </w:tcPr>
          <w:p w14:paraId="1BC50312" w14:textId="0320A410" w:rsidR="00F36196" w:rsidRPr="00CB6F93" w:rsidRDefault="00F36196" w:rsidP="00F36196">
            <w:pPr>
              <w:pStyle w:val="01TEFTableText"/>
              <w:rPr>
                <w:szCs w:val="20"/>
              </w:rPr>
            </w:pPr>
          </w:p>
        </w:tc>
        <w:tc>
          <w:tcPr>
            <w:tcW w:w="6260" w:type="dxa"/>
            <w:tcBorders>
              <w:top w:val="single" w:sz="4" w:space="0" w:color="215868"/>
              <w:left w:val="single" w:sz="4" w:space="0" w:color="215868"/>
              <w:bottom w:val="single" w:sz="4" w:space="0" w:color="215868"/>
              <w:right w:val="single" w:sz="4" w:space="0" w:color="215868"/>
            </w:tcBorders>
          </w:tcPr>
          <w:p w14:paraId="3878DF90" w14:textId="78FE3047" w:rsidR="00F36196" w:rsidRPr="00F015E6" w:rsidRDefault="00F36196" w:rsidP="00F36196">
            <w:pPr>
              <w:pStyle w:val="01TEFTableText"/>
            </w:pPr>
            <w:r>
              <w:rPr>
                <w:szCs w:val="20"/>
              </w:rPr>
              <w:t>[Placeholder]</w:t>
            </w:r>
          </w:p>
        </w:tc>
      </w:tr>
    </w:tbl>
    <w:p w14:paraId="6A843CF3" w14:textId="57A7EC28" w:rsidR="0069130D" w:rsidRDefault="00041BC5" w:rsidP="00121F61">
      <w:pPr>
        <w:pStyle w:val="01TableTitle"/>
      </w:pPr>
      <w:r>
        <w:t>Internal CRs</w:t>
      </w:r>
    </w:p>
    <w:p w14:paraId="1DE50557" w14:textId="7CA8F687" w:rsidR="003259F7" w:rsidRDefault="003259F7" w:rsidP="00121F61">
      <w:pPr>
        <w:pStyle w:val="01TEFBodyText"/>
      </w:pPr>
      <w:r>
        <w:t xml:space="preserve">This document specifically does not include the following </w:t>
      </w:r>
      <w:r w:rsidR="00531A41">
        <w:t xml:space="preserve">change </w:t>
      </w:r>
      <w:r>
        <w:t>requests</w:t>
      </w:r>
      <w:r w:rsidR="00940C14">
        <w:t xml:space="preserve"> at this point in time.  These items </w:t>
      </w:r>
      <w:r w:rsidR="00576A28">
        <w:t xml:space="preserve">have not been approved and </w:t>
      </w:r>
      <w:r w:rsidR="00940C14">
        <w:t xml:space="preserve">either result in design changes </w:t>
      </w:r>
      <w:r w:rsidR="00576A28">
        <w:t xml:space="preserve">to this document </w:t>
      </w:r>
      <w:r w:rsidR="00940C14">
        <w:t>or require further discussion with other DCC parties</w:t>
      </w:r>
      <w:r w:rsidR="00576A28">
        <w:t xml:space="preserve"> to confirm the scope and impact</w:t>
      </w:r>
      <w:r>
        <w:t>:</w:t>
      </w:r>
    </w:p>
    <w:p w14:paraId="7D78E599" w14:textId="77777777" w:rsidR="00745049" w:rsidRDefault="00745049" w:rsidP="00121F61">
      <w:pPr>
        <w:pStyle w:val="01TEFBodyText"/>
      </w:pPr>
    </w:p>
    <w:tbl>
      <w:tblPr>
        <w:tblW w:w="0" w:type="auto"/>
        <w:jc w:val="center"/>
        <w:tblBorders>
          <w:top w:val="single" w:sz="4" w:space="0" w:color="215868"/>
          <w:left w:val="single" w:sz="4" w:space="0" w:color="215868"/>
          <w:bottom w:val="single" w:sz="4" w:space="0" w:color="215868"/>
          <w:right w:val="single" w:sz="4" w:space="0" w:color="215868"/>
          <w:insideH w:val="single" w:sz="4" w:space="0" w:color="215868"/>
          <w:insideV w:val="single" w:sz="4" w:space="0" w:color="215868"/>
        </w:tblBorders>
        <w:tblCellMar>
          <w:top w:w="85" w:type="dxa"/>
          <w:left w:w="85" w:type="dxa"/>
          <w:bottom w:w="85" w:type="dxa"/>
          <w:right w:w="85" w:type="dxa"/>
        </w:tblCellMar>
        <w:tblLook w:val="04A0" w:firstRow="1" w:lastRow="0" w:firstColumn="1" w:lastColumn="0" w:noHBand="0" w:noVBand="1"/>
      </w:tblPr>
      <w:tblGrid>
        <w:gridCol w:w="1370"/>
        <w:gridCol w:w="1319"/>
        <w:gridCol w:w="5683"/>
      </w:tblGrid>
      <w:tr w:rsidR="00745049" w:rsidRPr="001457CB" w14:paraId="0F192C02" w14:textId="77777777" w:rsidTr="7F0243FF">
        <w:trPr>
          <w:trHeight w:val="348"/>
          <w:jc w:val="center"/>
        </w:trPr>
        <w:tc>
          <w:tcPr>
            <w:tcW w:w="1370"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shd w:val="clear" w:color="auto" w:fill="31849B" w:themeFill="accent5" w:themeFillShade="BF"/>
            <w:hideMark/>
          </w:tcPr>
          <w:p w14:paraId="587611D8" w14:textId="03382110" w:rsidR="00745049" w:rsidRPr="00190EC8" w:rsidRDefault="00D44F98" w:rsidP="0025064D">
            <w:pPr>
              <w:pStyle w:val="01TefTableTitleText"/>
            </w:pPr>
            <w:r w:rsidRPr="00D44F98">
              <w:rPr>
                <w:b w:val="0"/>
                <w:sz w:val="22"/>
              </w:rPr>
              <w:t>Telefónica</w:t>
            </w:r>
            <w:r w:rsidR="00745049" w:rsidRPr="00BD0CE8">
              <w:t xml:space="preserve"> CR ID</w:t>
            </w:r>
          </w:p>
        </w:tc>
        <w:tc>
          <w:tcPr>
            <w:tcW w:w="1319"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shd w:val="clear" w:color="auto" w:fill="31849B" w:themeFill="accent5" w:themeFillShade="BF"/>
          </w:tcPr>
          <w:p w14:paraId="449777BD" w14:textId="77777777" w:rsidR="00745049" w:rsidRPr="00044DB3" w:rsidRDefault="00745049" w:rsidP="0025064D">
            <w:pPr>
              <w:pStyle w:val="01TefTableTitleText"/>
            </w:pPr>
            <w:r w:rsidRPr="00044DB3">
              <w:t>DCC-L CR ID</w:t>
            </w:r>
          </w:p>
        </w:tc>
        <w:tc>
          <w:tcPr>
            <w:tcW w:w="5683"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shd w:val="clear" w:color="auto" w:fill="31849B" w:themeFill="accent5" w:themeFillShade="BF"/>
            <w:hideMark/>
          </w:tcPr>
          <w:p w14:paraId="01D97990" w14:textId="77777777" w:rsidR="00745049" w:rsidRPr="001457CB" w:rsidRDefault="00745049" w:rsidP="0025064D">
            <w:pPr>
              <w:pStyle w:val="01TefTableTitleText"/>
            </w:pPr>
            <w:r w:rsidRPr="001457CB">
              <w:t>Description</w:t>
            </w:r>
          </w:p>
        </w:tc>
      </w:tr>
      <w:tr w:rsidR="00297441" w:rsidRPr="001457CB" w14:paraId="3B75F393" w14:textId="77777777" w:rsidTr="7F0243FF">
        <w:trPr>
          <w:trHeight w:val="741"/>
          <w:jc w:val="center"/>
        </w:trPr>
        <w:tc>
          <w:tcPr>
            <w:tcW w:w="1370"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47383ED7" w14:textId="5F0C3248" w:rsidR="00297441" w:rsidRDefault="00297441" w:rsidP="0025064D">
            <w:pPr>
              <w:pStyle w:val="01TEFTableText"/>
              <w:rPr>
                <w:szCs w:val="20"/>
              </w:rPr>
            </w:pPr>
          </w:p>
        </w:tc>
        <w:tc>
          <w:tcPr>
            <w:tcW w:w="1319"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53CF9DA3" w14:textId="4E6A4CAC" w:rsidR="00297441" w:rsidRDefault="00297441" w:rsidP="0025064D">
            <w:pPr>
              <w:pStyle w:val="01TEFTableText"/>
              <w:jc w:val="both"/>
              <w:rPr>
                <w:szCs w:val="20"/>
              </w:rPr>
            </w:pPr>
          </w:p>
        </w:tc>
        <w:tc>
          <w:tcPr>
            <w:tcW w:w="5683"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5EDF66C1" w14:textId="61AD3F82" w:rsidR="00297441" w:rsidRDefault="000E61D1" w:rsidP="0025064D">
            <w:pPr>
              <w:pStyle w:val="01TEFTableText"/>
              <w:jc w:val="both"/>
              <w:rPr>
                <w:szCs w:val="20"/>
              </w:rPr>
            </w:pPr>
            <w:r>
              <w:rPr>
                <w:szCs w:val="20"/>
              </w:rPr>
              <w:t>[Placeholder]</w:t>
            </w:r>
          </w:p>
        </w:tc>
      </w:tr>
    </w:tbl>
    <w:p w14:paraId="4008ED14" w14:textId="07571077" w:rsidR="7F0243FF" w:rsidRDefault="7F0243FF"/>
    <w:p w14:paraId="7C630F70" w14:textId="55CADB86" w:rsidR="00B8344A" w:rsidRDefault="00AA60A0" w:rsidP="00A31737">
      <w:pPr>
        <w:pStyle w:val="01TableTitle"/>
      </w:pPr>
      <w:r>
        <w:t>DCC CRs</w:t>
      </w:r>
    </w:p>
    <w:p w14:paraId="7CCE9394" w14:textId="77777777" w:rsidR="000B00A3" w:rsidRDefault="000B00A3">
      <w:pPr>
        <w:spacing w:after="200" w:line="276" w:lineRule="auto"/>
        <w:rPr>
          <w:rFonts w:asciiTheme="minorHAnsi" w:hAnsiTheme="minorHAnsi"/>
          <w:b/>
          <w:bCs/>
          <w:caps/>
          <w:color w:val="4F81BD" w:themeColor="accent1"/>
          <w:kern w:val="32"/>
          <w:sz w:val="28"/>
          <w:szCs w:val="32"/>
          <w:lang w:eastAsia="en-US"/>
        </w:rPr>
      </w:pPr>
      <w:bookmarkStart w:id="102" w:name="_Toc375129775"/>
      <w:bookmarkStart w:id="103" w:name="_Toc375213645"/>
      <w:bookmarkStart w:id="104" w:name="_Toc87460118"/>
      <w:bookmarkStart w:id="105" w:name="_Ref145911095"/>
      <w:r>
        <w:br w:type="page"/>
      </w:r>
    </w:p>
    <w:p w14:paraId="03A0AEF8" w14:textId="44794EBD" w:rsidR="00B8344A" w:rsidRDefault="00B44BA9" w:rsidP="00B8344A">
      <w:pPr>
        <w:pStyle w:val="01TefHeading1"/>
      </w:pPr>
      <w:bookmarkStart w:id="106" w:name="_Toc167978270"/>
      <w:bookmarkStart w:id="107" w:name="_Ref168042005"/>
      <w:r>
        <w:lastRenderedPageBreak/>
        <w:t>THE</w:t>
      </w:r>
      <w:r w:rsidR="003E1836">
        <w:t xml:space="preserve"> ARCHITECTURE SPECIFICATION</w:t>
      </w:r>
      <w:bookmarkEnd w:id="102"/>
      <w:bookmarkEnd w:id="103"/>
      <w:bookmarkEnd w:id="104"/>
      <w:bookmarkEnd w:id="105"/>
      <w:bookmarkEnd w:id="106"/>
      <w:bookmarkEnd w:id="107"/>
    </w:p>
    <w:p w14:paraId="4665203B" w14:textId="1B5E35E4" w:rsidR="00B8344A" w:rsidRDefault="00B8344A" w:rsidP="00B8344A">
      <w:pPr>
        <w:pStyle w:val="01TEFBodyText"/>
      </w:pPr>
      <w:r>
        <w:t xml:space="preserve">This section of the document covers the </w:t>
      </w:r>
      <w:r w:rsidR="005F3444">
        <w:t>services</w:t>
      </w:r>
      <w:r>
        <w:t xml:space="preserve"> that will be used to provide the </w:t>
      </w:r>
      <w:r w:rsidR="00DB6225">
        <w:t>Traffic Management Gateway</w:t>
      </w:r>
      <w:r w:rsidR="005F3444">
        <w:t xml:space="preserve"> service</w:t>
      </w:r>
      <w:r>
        <w:t xml:space="preserve">, from the perspective of </w:t>
      </w:r>
      <w:r w:rsidR="004B6227">
        <w:t xml:space="preserve">the internal </w:t>
      </w:r>
      <w:r w:rsidR="00D44F98" w:rsidRPr="00D44F98">
        <w:t>Telefónica</w:t>
      </w:r>
      <w:r>
        <w:t xml:space="preserve"> </w:t>
      </w:r>
      <w:r w:rsidR="004B6227">
        <w:t>services</w:t>
      </w:r>
      <w:r>
        <w:t xml:space="preserve"> and external </w:t>
      </w:r>
      <w:r w:rsidR="00534065">
        <w:t>systems</w:t>
      </w:r>
      <w:r>
        <w:t xml:space="preserve"> that connect into </w:t>
      </w:r>
      <w:r w:rsidR="00D44F98" w:rsidRPr="00D44F98">
        <w:t>Telefónica</w:t>
      </w:r>
      <w:r>
        <w:t xml:space="preserve"> </w:t>
      </w:r>
      <w:r w:rsidR="002E4346">
        <w:t>services</w:t>
      </w:r>
      <w:r>
        <w:t>.</w:t>
      </w:r>
    </w:p>
    <w:p w14:paraId="4D8A5E66" w14:textId="77777777" w:rsidR="00FE5A62" w:rsidRDefault="00FE5A62" w:rsidP="00FE5A62">
      <w:pPr>
        <w:pStyle w:val="Heading2"/>
      </w:pPr>
      <w:bookmarkStart w:id="108" w:name="_Toc87460119"/>
      <w:bookmarkStart w:id="109" w:name="_Toc167978271"/>
      <w:r>
        <w:t>ARCHITECTURE PRINCIPLES</w:t>
      </w:r>
      <w:bookmarkEnd w:id="108"/>
      <w:bookmarkEnd w:id="109"/>
    </w:p>
    <w:p w14:paraId="50544D17" w14:textId="77777777" w:rsidR="00FE5A62" w:rsidRPr="007600EA" w:rsidRDefault="00FE5A62" w:rsidP="00FE5A62">
      <w:pPr>
        <w:jc w:val="both"/>
        <w:rPr>
          <w:rFonts w:ascii="Calibri" w:eastAsia="Calibri" w:hAnsi="Calibri" w:cs="Calibri"/>
          <w:sz w:val="22"/>
          <w:szCs w:val="22"/>
        </w:rPr>
      </w:pPr>
      <w:r w:rsidRPr="007600EA">
        <w:rPr>
          <w:rFonts w:ascii="Calibri" w:eastAsia="Calibri" w:hAnsi="Calibri" w:cs="Calibri"/>
          <w:sz w:val="22"/>
          <w:szCs w:val="22"/>
        </w:rPr>
        <w:t>The architecture will adopt a “defence in depth” strategy to build in security provisions at all levels.  This is to ensure that technologies adopted have already been operated in an environment with appropriate technical and process security controls in place.</w:t>
      </w:r>
    </w:p>
    <w:p w14:paraId="4D1E439F" w14:textId="22C49101" w:rsidR="00FE5A62" w:rsidRDefault="00FE5A62" w:rsidP="002824D1">
      <w:pPr>
        <w:pStyle w:val="01TEFBullet"/>
      </w:pPr>
      <w:r w:rsidRPr="007600EA">
        <w:t xml:space="preserve">DCCs </w:t>
      </w:r>
      <w:r w:rsidR="00DB6225">
        <w:t>Traffic Management</w:t>
      </w:r>
      <w:r w:rsidRPr="007600EA">
        <w:t xml:space="preserve"> </w:t>
      </w:r>
      <w:r w:rsidR="00115AB4">
        <w:t xml:space="preserve">Gateway </w:t>
      </w:r>
      <w:r w:rsidRPr="007600EA">
        <w:t xml:space="preserve">requirements align with </w:t>
      </w:r>
      <w:r w:rsidR="00D44F98" w:rsidRPr="00D44F98">
        <w:t>Telefónica</w:t>
      </w:r>
      <w:r w:rsidRPr="007600EA">
        <w:t>’s and DCC Cloud First strategy</w:t>
      </w:r>
    </w:p>
    <w:p w14:paraId="1FA6DBF9" w14:textId="1212099C" w:rsidR="00DB6225" w:rsidRPr="007600EA" w:rsidRDefault="00DB6225" w:rsidP="002824D1">
      <w:pPr>
        <w:pStyle w:val="01TEFBullet"/>
      </w:pPr>
      <w:r>
        <w:t>Traffic Management</w:t>
      </w:r>
      <w:r w:rsidR="00115AB4">
        <w:t xml:space="preserve"> Gateway</w:t>
      </w:r>
      <w:r w:rsidRPr="007600EA">
        <w:t xml:space="preserve"> </w:t>
      </w:r>
      <w:r>
        <w:t>will provide key DCC benefits (described in later in subsequent sections)</w:t>
      </w:r>
    </w:p>
    <w:p w14:paraId="2FA1B64E" w14:textId="77777777" w:rsidR="0047329A" w:rsidRDefault="0047329A" w:rsidP="0047329A">
      <w:pPr>
        <w:pStyle w:val="01TEFBullet"/>
      </w:pPr>
      <w:r>
        <w:t>The architecture will facilitate the compliance of regulatory authority requirements</w:t>
      </w:r>
    </w:p>
    <w:p w14:paraId="69DB8E79" w14:textId="77777777" w:rsidR="0047329A" w:rsidRDefault="0047329A" w:rsidP="0047329A">
      <w:pPr>
        <w:pStyle w:val="01TEFBullet"/>
      </w:pPr>
      <w:r>
        <w:t>Simplification and re-use will be required over the development of duplicate services</w:t>
      </w:r>
    </w:p>
    <w:p w14:paraId="26F5A461" w14:textId="77777777" w:rsidR="0047329A" w:rsidRDefault="0047329A" w:rsidP="0047329A">
      <w:pPr>
        <w:pStyle w:val="01TEFBullet"/>
      </w:pPr>
      <w:r>
        <w:t>The architecture will adopt open standard integration solutions</w:t>
      </w:r>
    </w:p>
    <w:p w14:paraId="38AFF0B6" w14:textId="3571AEA9" w:rsidR="0047329A" w:rsidRDefault="0047329A" w:rsidP="0047329A">
      <w:pPr>
        <w:pStyle w:val="01TEFBullet"/>
      </w:pPr>
      <w:r>
        <w:t xml:space="preserve">All software to support the </w:t>
      </w:r>
      <w:r w:rsidR="004E2BC7">
        <w:t>Traffic Management Gateway</w:t>
      </w:r>
      <w:r>
        <w:t xml:space="preserve"> will be cloud-native</w:t>
      </w:r>
    </w:p>
    <w:p w14:paraId="50B236EE" w14:textId="7FC3B787" w:rsidR="0047329A" w:rsidRDefault="0047329A" w:rsidP="0047329A">
      <w:pPr>
        <w:pStyle w:val="01TEFBullet"/>
      </w:pPr>
      <w:r>
        <w:t>Single source of data, data driven services an</w:t>
      </w:r>
      <w:r w:rsidR="00931AC2">
        <w:t>d</w:t>
      </w:r>
      <w:r>
        <w:t xml:space="preserve"> logical separation of application from data</w:t>
      </w:r>
    </w:p>
    <w:p w14:paraId="5FF226DE" w14:textId="77777777" w:rsidR="0047329A" w:rsidRDefault="0047329A" w:rsidP="0047329A">
      <w:pPr>
        <w:pStyle w:val="01TEFBullet"/>
      </w:pPr>
      <w:r>
        <w:t>Simplicity, standards and configuration Out of the Box are required over customisation</w:t>
      </w:r>
    </w:p>
    <w:p w14:paraId="1D15038E" w14:textId="41051618" w:rsidR="00FE5A62" w:rsidRPr="007600EA" w:rsidRDefault="00FE5A62" w:rsidP="002824D1">
      <w:pPr>
        <w:pStyle w:val="01TEFBullet"/>
      </w:pPr>
      <w:r w:rsidRPr="007600EA">
        <w:t xml:space="preserve">Use of </w:t>
      </w:r>
      <w:proofErr w:type="spellStart"/>
      <w:r w:rsidRPr="007600EA">
        <w:t>FaaS</w:t>
      </w:r>
      <w:proofErr w:type="spellEnd"/>
      <w:r w:rsidRPr="007600EA">
        <w:t xml:space="preserve">, </w:t>
      </w:r>
      <w:r w:rsidR="00F17CF0">
        <w:t xml:space="preserve">CaaS, </w:t>
      </w:r>
      <w:r w:rsidRPr="007600EA">
        <w:t xml:space="preserve">PaaS will allow the </w:t>
      </w:r>
      <w:r w:rsidR="000E696C">
        <w:t>Traffic Management Gateway</w:t>
      </w:r>
      <w:r w:rsidR="000E696C" w:rsidRPr="007600EA">
        <w:t xml:space="preserve"> </w:t>
      </w:r>
      <w:r w:rsidRPr="007600EA">
        <w:t xml:space="preserve">solution to adjust to load automatically and self-heal. </w:t>
      </w:r>
    </w:p>
    <w:p w14:paraId="4A361B6D" w14:textId="77777777" w:rsidR="00FE5A62" w:rsidRPr="007600EA" w:rsidRDefault="00FE5A62" w:rsidP="002824D1">
      <w:pPr>
        <w:pStyle w:val="01TEFBullet"/>
      </w:pPr>
      <w:r w:rsidRPr="007600EA">
        <w:t>The platform will support the development and hosting of services that are loosely coupled with no cross-function dependencies</w:t>
      </w:r>
    </w:p>
    <w:p w14:paraId="18C71152" w14:textId="62548589" w:rsidR="00FE5A62" w:rsidRPr="007600EA" w:rsidRDefault="00FE5A62" w:rsidP="002824D1">
      <w:pPr>
        <w:pStyle w:val="01TEFBullet"/>
      </w:pPr>
      <w:r w:rsidRPr="007600EA">
        <w:t>The platform will automatically scale on demand</w:t>
      </w:r>
      <w:r w:rsidR="00845BA2">
        <w:t xml:space="preserve">. </w:t>
      </w:r>
      <w:r w:rsidR="00845BA2" w:rsidRPr="00D44F98">
        <w:t>Telefónica</w:t>
      </w:r>
      <w:r w:rsidR="00845BA2">
        <w:t xml:space="preserve">’s cloud solution will not </w:t>
      </w:r>
      <w:r w:rsidR="00C94C10">
        <w:t xml:space="preserve">scale indefinitely due to OPEX related </w:t>
      </w:r>
      <w:r w:rsidR="00B250CA">
        <w:t>implications,</w:t>
      </w:r>
      <w:r w:rsidR="00C94C10">
        <w:t xml:space="preserve"> and a root cause analysis of volumes that far exceed expected limits will be undertaken</w:t>
      </w:r>
      <w:r w:rsidR="009E332F">
        <w:t>.</w:t>
      </w:r>
      <w:r w:rsidR="00811B3F">
        <w:t xml:space="preserve"> </w:t>
      </w:r>
    </w:p>
    <w:p w14:paraId="27F03FC5" w14:textId="77777777" w:rsidR="00FE5A62" w:rsidRPr="007600EA" w:rsidRDefault="00FE5A62" w:rsidP="002824D1">
      <w:pPr>
        <w:pStyle w:val="01TEFBullet"/>
      </w:pPr>
      <w:r w:rsidRPr="007600EA">
        <w:t>The platform supports the management of planned and unplanned failure scenarios e.g. transaction failures through the event driven architecture</w:t>
      </w:r>
    </w:p>
    <w:p w14:paraId="46CB3F42" w14:textId="37EF7578" w:rsidR="00FE5A62" w:rsidRPr="007600EA" w:rsidRDefault="00FE5A62" w:rsidP="002824D1">
      <w:pPr>
        <w:pStyle w:val="01TEFBullet"/>
      </w:pPr>
      <w:r w:rsidRPr="007600EA">
        <w:t xml:space="preserve">The solution will be highly resilient with </w:t>
      </w:r>
      <w:r w:rsidR="00F55C58">
        <w:t>zonal redundancy</w:t>
      </w:r>
      <w:r w:rsidRPr="007600EA">
        <w:t xml:space="preserve"> offered out of the box that meets the RTO and RPO requirements and in some cases surpasses them</w:t>
      </w:r>
      <w:r w:rsidR="00C5572E">
        <w:t xml:space="preserve"> (please refer to section </w:t>
      </w:r>
      <w:r w:rsidR="001E4825">
        <w:fldChar w:fldCharType="begin"/>
      </w:r>
      <w:r w:rsidR="001E4825">
        <w:instrText xml:space="preserve"> REF _Ref146084658 \r \h </w:instrText>
      </w:r>
      <w:r w:rsidR="001E4825">
        <w:fldChar w:fldCharType="separate"/>
      </w:r>
      <w:r w:rsidR="00D66729">
        <w:t>6</w:t>
      </w:r>
      <w:r w:rsidR="001E4825">
        <w:fldChar w:fldCharType="end"/>
      </w:r>
      <w:r w:rsidR="001E4825">
        <w:t>)</w:t>
      </w:r>
    </w:p>
    <w:p w14:paraId="7E46A6E2" w14:textId="77777777" w:rsidR="00FE5A62" w:rsidRPr="007600EA" w:rsidRDefault="00FE5A62" w:rsidP="002824D1">
      <w:pPr>
        <w:pStyle w:val="01TEFBullet"/>
      </w:pPr>
      <w:r w:rsidRPr="007600EA">
        <w:t>The solution will leverage out of box analytics capabilities e.g., data mining, stream analytics and machine learning</w:t>
      </w:r>
    </w:p>
    <w:p w14:paraId="777D191F" w14:textId="77777777" w:rsidR="00FE5A62" w:rsidRPr="007600EA" w:rsidRDefault="00FE5A62" w:rsidP="002824D1">
      <w:pPr>
        <w:pStyle w:val="01TEFBullet"/>
      </w:pPr>
      <w:r w:rsidRPr="007600EA">
        <w:t>The solution will support automated builds of environments</w:t>
      </w:r>
    </w:p>
    <w:p w14:paraId="15399F31" w14:textId="77777777" w:rsidR="00FE5A62" w:rsidRPr="007600EA" w:rsidRDefault="00FE5A62" w:rsidP="002824D1">
      <w:pPr>
        <w:pStyle w:val="01TEFBullet"/>
      </w:pPr>
      <w:r w:rsidRPr="007600EA">
        <w:t>Development will be managed through an automated pipeline-based approach i.e., DevOps, Continuous Delivery (CD), Continuous Integration (CI) and a deployment strategy tailored for the programme</w:t>
      </w:r>
    </w:p>
    <w:p w14:paraId="5E9CE80D" w14:textId="434825F4" w:rsidR="00FE5A62" w:rsidRPr="007600EA" w:rsidRDefault="00BD658E" w:rsidP="002824D1">
      <w:pPr>
        <w:pStyle w:val="01TEFBullet"/>
      </w:pPr>
      <w:r>
        <w:t>Ensure higher composite SLAs</w:t>
      </w:r>
      <w:r w:rsidR="000339E4">
        <w:t xml:space="preserve"> by creating independent </w:t>
      </w:r>
      <w:r w:rsidR="00E97554">
        <w:t>fallback paths</w:t>
      </w:r>
      <w:r w:rsidR="00BE155A">
        <w:t xml:space="preserve"> e.g</w:t>
      </w:r>
      <w:r w:rsidR="00A51C48">
        <w:t>.</w:t>
      </w:r>
      <w:r w:rsidR="00BE155A">
        <w:t>, in case of DB failure, the application will continue</w:t>
      </w:r>
      <w:r w:rsidR="00F45053">
        <w:t xml:space="preserve"> be available as messages are queued.</w:t>
      </w:r>
    </w:p>
    <w:p w14:paraId="7107B2D9" w14:textId="77777777" w:rsidR="00FA2204" w:rsidRPr="00A96B1C" w:rsidRDefault="00FA2204" w:rsidP="005B5DB3">
      <w:pPr>
        <w:pStyle w:val="03TEFHeading3"/>
      </w:pPr>
      <w:bookmarkStart w:id="110" w:name="_Toc160378318"/>
      <w:bookmarkStart w:id="111" w:name="_Toc161405211"/>
      <w:bookmarkStart w:id="112" w:name="_Toc87460120"/>
      <w:bookmarkStart w:id="113" w:name="_Toc167978272"/>
      <w:bookmarkEnd w:id="110"/>
      <w:bookmarkEnd w:id="111"/>
      <w:r>
        <w:t>DESIGN</w:t>
      </w:r>
      <w:r w:rsidRPr="00A96B1C">
        <w:t xml:space="preserve"> </w:t>
      </w:r>
      <w:r>
        <w:t>CRITERIA</w:t>
      </w:r>
      <w:bookmarkEnd w:id="112"/>
      <w:bookmarkEnd w:id="113"/>
    </w:p>
    <w:p w14:paraId="4F6529CA" w14:textId="47D6B869" w:rsidR="00FA2204" w:rsidRPr="001F65CC" w:rsidRDefault="00D44F98" w:rsidP="00FA2204">
      <w:pPr>
        <w:rPr>
          <w:rFonts w:ascii="Arial Narrow" w:hAnsi="Arial Narrow"/>
          <w:sz w:val="22"/>
        </w:rPr>
      </w:pPr>
      <w:r w:rsidRPr="00D44F98">
        <w:rPr>
          <w:rFonts w:asciiTheme="minorHAnsi" w:eastAsia="Calibri" w:hAnsiTheme="minorHAnsi" w:cs="Calibri"/>
          <w:sz w:val="22"/>
          <w:szCs w:val="22"/>
        </w:rPr>
        <w:t>Telefónica</w:t>
      </w:r>
      <w:r w:rsidR="00754FF7">
        <w:rPr>
          <w:rFonts w:ascii="Calibri" w:eastAsia="Calibri" w:hAnsi="Calibri" w:cs="Calibri"/>
          <w:sz w:val="22"/>
          <w:szCs w:val="22"/>
        </w:rPr>
        <w:t xml:space="preserve"> </w:t>
      </w:r>
      <w:r w:rsidR="006C167A">
        <w:rPr>
          <w:rFonts w:ascii="Calibri" w:eastAsia="Calibri" w:hAnsi="Calibri" w:cs="Calibri"/>
          <w:sz w:val="22"/>
          <w:szCs w:val="22"/>
        </w:rPr>
        <w:t xml:space="preserve">will continue to meet his obligations as described in the Schedules. </w:t>
      </w:r>
      <w:r w:rsidR="008D1948">
        <w:rPr>
          <w:rFonts w:ascii="Calibri" w:eastAsia="Calibri" w:hAnsi="Calibri" w:cs="Calibri"/>
          <w:sz w:val="22"/>
          <w:szCs w:val="22"/>
        </w:rPr>
        <w:t xml:space="preserve">These requirements </w:t>
      </w:r>
      <w:r w:rsidR="00396F37">
        <w:rPr>
          <w:rFonts w:ascii="Calibri" w:eastAsia="Calibri" w:hAnsi="Calibri" w:cs="Calibri"/>
          <w:sz w:val="22"/>
          <w:szCs w:val="22"/>
        </w:rPr>
        <w:t>are</w:t>
      </w:r>
      <w:r w:rsidR="008D1948">
        <w:rPr>
          <w:rFonts w:ascii="Calibri" w:eastAsia="Calibri" w:hAnsi="Calibri" w:cs="Calibri"/>
          <w:sz w:val="22"/>
          <w:szCs w:val="22"/>
        </w:rPr>
        <w:t xml:space="preserve"> </w:t>
      </w:r>
      <w:r w:rsidR="00754FF7">
        <w:rPr>
          <w:rFonts w:ascii="Calibri" w:eastAsia="Calibri" w:hAnsi="Calibri" w:cs="Calibri"/>
          <w:sz w:val="22"/>
          <w:szCs w:val="22"/>
        </w:rPr>
        <w:t>captured in the Requirements</w:t>
      </w:r>
      <w:r w:rsidR="004A7050">
        <w:rPr>
          <w:rFonts w:ascii="Calibri" w:eastAsia="Calibri" w:hAnsi="Calibri" w:cs="Calibri"/>
          <w:sz w:val="22"/>
          <w:szCs w:val="22"/>
        </w:rPr>
        <w:t xml:space="preserve"> Traceability Matrix (RTM)</w:t>
      </w:r>
      <w:r w:rsidR="008D1948">
        <w:rPr>
          <w:rFonts w:ascii="Calibri" w:eastAsia="Calibri" w:hAnsi="Calibri" w:cs="Calibri"/>
          <w:sz w:val="22"/>
          <w:szCs w:val="22"/>
        </w:rPr>
        <w:t xml:space="preserve"> – SD07</w:t>
      </w:r>
      <w:r w:rsidR="004A7050">
        <w:rPr>
          <w:rFonts w:ascii="Calibri" w:eastAsia="Calibri" w:hAnsi="Calibri" w:cs="Calibri"/>
          <w:sz w:val="22"/>
          <w:szCs w:val="22"/>
        </w:rPr>
        <w:t>.</w:t>
      </w:r>
    </w:p>
    <w:p w14:paraId="77010711" w14:textId="77777777" w:rsidR="00FA2204" w:rsidRPr="00A96B1C" w:rsidRDefault="00FA2204" w:rsidP="005B5DB3">
      <w:pPr>
        <w:pStyle w:val="03TEFHeading3"/>
      </w:pPr>
      <w:bookmarkStart w:id="114" w:name="_Toc87460121"/>
      <w:bookmarkStart w:id="115" w:name="_Toc167978273"/>
      <w:r>
        <w:lastRenderedPageBreak/>
        <w:t>STATELESS SERVICES</w:t>
      </w:r>
      <w:bookmarkEnd w:id="114"/>
      <w:bookmarkEnd w:id="115"/>
    </w:p>
    <w:p w14:paraId="7D790B76" w14:textId="77777777" w:rsidR="00FA2204" w:rsidRPr="005A7476" w:rsidRDefault="00FA2204" w:rsidP="00D457AC">
      <w:pPr>
        <w:pStyle w:val="01TEFBodyText"/>
      </w:pPr>
      <w:r w:rsidRPr="005A7476">
        <w:t>The solution will be designed based on statelessness services by separating them from their state data wherever possible resulting in reduced resource consumption leading to handling more requests in a reliable way.</w:t>
      </w:r>
    </w:p>
    <w:p w14:paraId="431E2B4A" w14:textId="18E21E77" w:rsidR="00287A10" w:rsidRDefault="00287A10" w:rsidP="00287A10">
      <w:pPr>
        <w:pStyle w:val="03TEFHeading3"/>
      </w:pPr>
      <w:bookmarkStart w:id="116" w:name="_Ref139956415"/>
      <w:bookmarkStart w:id="117" w:name="_Toc167978274"/>
      <w:bookmarkStart w:id="118" w:name="_Toc87460122"/>
      <w:r>
        <w:t>MICROSERVICE PATTERNS</w:t>
      </w:r>
      <w:bookmarkEnd w:id="116"/>
      <w:bookmarkEnd w:id="117"/>
    </w:p>
    <w:p w14:paraId="5A5DF912" w14:textId="2E05A572" w:rsidR="00287A10" w:rsidRDefault="00287A10" w:rsidP="002325A7">
      <w:pPr>
        <w:pStyle w:val="01TEFBodyText"/>
      </w:pPr>
      <w:r w:rsidRPr="00287A10">
        <w:t>Telefónica</w:t>
      </w:r>
      <w:r>
        <w:t xml:space="preserve"> will adopt the use of in</w:t>
      </w:r>
      <w:r w:rsidR="00B561E1">
        <w:t>dustry proven patterns to support the design and build of the microservices</w:t>
      </w:r>
      <w:r w:rsidR="00980287">
        <w:t xml:space="preserve"> supporting the Traffic Management Gateway</w:t>
      </w:r>
      <w:r w:rsidR="00AC0FEE">
        <w:t>. Examples include (but not limited to)</w:t>
      </w:r>
      <w:r w:rsidR="001D5BCB">
        <w:t xml:space="preserve"> the </w:t>
      </w:r>
      <w:r w:rsidR="00AC0FEE">
        <w:t>task</w:t>
      </w:r>
      <w:r w:rsidR="00F7612F">
        <w:t>, deferred task</w:t>
      </w:r>
      <w:r w:rsidR="00422A7A">
        <w:t xml:space="preserve"> patterns</w:t>
      </w:r>
      <w:r w:rsidR="00F7612F">
        <w:t>,</w:t>
      </w:r>
      <w:r w:rsidR="008C63EF">
        <w:t xml:space="preserve"> </w:t>
      </w:r>
      <w:r w:rsidR="004D7691">
        <w:t>event sequencing</w:t>
      </w:r>
      <w:r w:rsidR="00807C9E">
        <w:t xml:space="preserve">, saga, </w:t>
      </w:r>
      <w:r w:rsidR="00993537">
        <w:t>event sourcing</w:t>
      </w:r>
      <w:r w:rsidR="00807C9E">
        <w:t xml:space="preserve"> and </w:t>
      </w:r>
      <w:r w:rsidR="003318A7">
        <w:t>circuit breaker.</w:t>
      </w:r>
      <w:r w:rsidR="00807C9E">
        <w:t xml:space="preserve"> </w:t>
      </w:r>
      <w:r w:rsidR="004D7691">
        <w:t xml:space="preserve"> </w:t>
      </w:r>
      <w:r w:rsidR="00794B35">
        <w:t xml:space="preserve">The </w:t>
      </w:r>
      <w:r w:rsidR="00451EC6">
        <w:t>use of the industry proven patterns promotes</w:t>
      </w:r>
      <w:r w:rsidR="008C63EF">
        <w:t>:</w:t>
      </w:r>
    </w:p>
    <w:p w14:paraId="5C7AC746" w14:textId="6EF8C460" w:rsidR="003318A7" w:rsidRDefault="00451EC6" w:rsidP="005634F6">
      <w:pPr>
        <w:pStyle w:val="01TEFBullet"/>
      </w:pPr>
      <w:r>
        <w:t>Easier M</w:t>
      </w:r>
      <w:r w:rsidR="003318A7">
        <w:t>onitoring</w:t>
      </w:r>
    </w:p>
    <w:p w14:paraId="61C6F70A" w14:textId="6A9A44E1" w:rsidR="003318A7" w:rsidRDefault="00451EC6" w:rsidP="005634F6">
      <w:pPr>
        <w:pStyle w:val="01TEFBullet"/>
      </w:pPr>
      <w:r>
        <w:t>Scalability</w:t>
      </w:r>
    </w:p>
    <w:p w14:paraId="3DBDCD30" w14:textId="7620FA2C" w:rsidR="00451EC6" w:rsidRDefault="00451EC6" w:rsidP="005634F6">
      <w:pPr>
        <w:pStyle w:val="01TEFBullet"/>
      </w:pPr>
      <w:r>
        <w:t>Flexibility</w:t>
      </w:r>
    </w:p>
    <w:p w14:paraId="3FEDD798" w14:textId="6C3CA82F" w:rsidR="005634F6" w:rsidRDefault="005634F6" w:rsidP="005634F6">
      <w:pPr>
        <w:pStyle w:val="01TEFBullet"/>
      </w:pPr>
      <w:r>
        <w:t>Independence and autonomy</w:t>
      </w:r>
    </w:p>
    <w:p w14:paraId="03482365" w14:textId="737ED3F5" w:rsidR="005634F6" w:rsidRDefault="005634F6" w:rsidP="005634F6">
      <w:pPr>
        <w:pStyle w:val="01TEFBullet"/>
      </w:pPr>
      <w:r>
        <w:t>Decentralised governance</w:t>
      </w:r>
    </w:p>
    <w:p w14:paraId="1944790A" w14:textId="43BC89F8" w:rsidR="005634F6" w:rsidRDefault="005634F6" w:rsidP="005634F6">
      <w:pPr>
        <w:pStyle w:val="01TEFBullet"/>
      </w:pPr>
      <w:r>
        <w:t>Resilience</w:t>
      </w:r>
    </w:p>
    <w:p w14:paraId="7E92FAA9" w14:textId="44429B35" w:rsidR="005634F6" w:rsidRDefault="005634F6" w:rsidP="005634F6">
      <w:pPr>
        <w:pStyle w:val="01TEFBullet"/>
      </w:pPr>
      <w:r>
        <w:t>Failure isolation</w:t>
      </w:r>
    </w:p>
    <w:p w14:paraId="1A8FA66D" w14:textId="1EF6E75A" w:rsidR="003F299B" w:rsidRDefault="005634F6" w:rsidP="003F299B">
      <w:pPr>
        <w:pStyle w:val="01TEFBullet"/>
      </w:pPr>
      <w:r>
        <w:t>CI / CD</w:t>
      </w:r>
    </w:p>
    <w:p w14:paraId="17D5E67B" w14:textId="0E978A3D" w:rsidR="00CB0866" w:rsidRPr="00287A10" w:rsidRDefault="008F0056" w:rsidP="003F299B">
      <w:pPr>
        <w:pStyle w:val="01TEFBullet"/>
        <w:numPr>
          <w:ilvl w:val="0"/>
          <w:numId w:val="0"/>
        </w:numPr>
      </w:pPr>
      <w:r>
        <w:t>The</w:t>
      </w:r>
      <w:r w:rsidR="003F299B">
        <w:t xml:space="preserve"> use of </w:t>
      </w:r>
      <w:r w:rsidR="00407E57">
        <w:t xml:space="preserve">specific </w:t>
      </w:r>
      <w:r w:rsidR="003F299B">
        <w:t xml:space="preserve">patterns and their detailed design will be covered in </w:t>
      </w:r>
      <w:r w:rsidR="00B81AFA">
        <w:t>lower-level</w:t>
      </w:r>
      <w:r w:rsidR="003F299B">
        <w:t xml:space="preserve"> </w:t>
      </w:r>
      <w:r w:rsidR="00B30E74">
        <w:t xml:space="preserve">technical </w:t>
      </w:r>
      <w:r w:rsidR="003F299B">
        <w:t>design.</w:t>
      </w:r>
      <w:r w:rsidR="00F84EFC">
        <w:t xml:space="preserve"> </w:t>
      </w:r>
    </w:p>
    <w:p w14:paraId="27B9AA7A" w14:textId="6A9D5234" w:rsidR="00FA2204" w:rsidRPr="00A96B1C" w:rsidRDefault="00FA2204" w:rsidP="005B5DB3">
      <w:pPr>
        <w:pStyle w:val="03TEFHeading3"/>
      </w:pPr>
      <w:bookmarkStart w:id="119" w:name="_Toc167978275"/>
      <w:r>
        <w:t>DEVOPS</w:t>
      </w:r>
      <w:r w:rsidRPr="00A96B1C">
        <w:t xml:space="preserve"> (CI/CD </w:t>
      </w:r>
      <w:r>
        <w:t>PIPELINES</w:t>
      </w:r>
      <w:r w:rsidRPr="00A96B1C">
        <w:t>)</w:t>
      </w:r>
      <w:bookmarkEnd w:id="118"/>
      <w:bookmarkEnd w:id="119"/>
    </w:p>
    <w:p w14:paraId="666FFB47" w14:textId="1B56CB94" w:rsidR="00FA2204" w:rsidRPr="00FA2204" w:rsidRDefault="00FA2204" w:rsidP="00D457AC">
      <w:pPr>
        <w:pStyle w:val="01TEFBodyText"/>
      </w:pPr>
      <w:r w:rsidRPr="005A7476">
        <w:t>The solution will be deployed using DevOps principles – i.e. Continuous Integration &amp; Continuous Delivery (CI/CD) pipelines.  This approach ensures that changes are little and often, and all changes are expressed as repeatable, configurable, scripted tasks.  The CI/CD pipeline will be used to deploy infrastructure, software packages and custom applications.</w:t>
      </w:r>
      <w:r w:rsidR="004A14FB">
        <w:t xml:space="preserve"> </w:t>
      </w:r>
      <w:r w:rsidRPr="005A7476">
        <w:t xml:space="preserve">This approach ensures that all deployment is scripted &amp; automated, such that it is repeatable, and that testing is carried out as part of the integration process.  </w:t>
      </w:r>
    </w:p>
    <w:p w14:paraId="7FCEF14E" w14:textId="2BAA3D38" w:rsidR="005B5DB3" w:rsidRPr="0018191C" w:rsidRDefault="005B5DB3" w:rsidP="005B5DB3">
      <w:pPr>
        <w:pStyle w:val="03TEFHeading3"/>
      </w:pPr>
      <w:bookmarkStart w:id="120" w:name="_Toc87460123"/>
      <w:bookmarkStart w:id="121" w:name="_Toc167978276"/>
      <w:r>
        <w:t>CLOUD INFRASTRUCTURE AS CODE</w:t>
      </w:r>
      <w:r w:rsidRPr="0018191C">
        <w:t xml:space="preserve"> (I</w:t>
      </w:r>
      <w:r w:rsidR="002F7EF4">
        <w:t>A</w:t>
      </w:r>
      <w:r w:rsidRPr="0018191C">
        <w:t>C)</w:t>
      </w:r>
      <w:bookmarkEnd w:id="120"/>
      <w:bookmarkEnd w:id="121"/>
    </w:p>
    <w:p w14:paraId="410C3B5E" w14:textId="77777777" w:rsidR="005B5DB3" w:rsidRPr="0018191C" w:rsidRDefault="005B5DB3" w:rsidP="005F218E">
      <w:pPr>
        <w:pStyle w:val="01TEFBodyText"/>
      </w:pPr>
      <w:r w:rsidRPr="0018191C">
        <w:t>In order to allow the solution to be re-configured quickly, infrastructure will be defined in executable software.  Software defined infrastructure conveys a number of significant advantages, including:</w:t>
      </w:r>
    </w:p>
    <w:p w14:paraId="0D4E5819" w14:textId="77777777" w:rsidR="005B5DB3" w:rsidRPr="0018191C" w:rsidRDefault="005B5DB3" w:rsidP="005F218E">
      <w:pPr>
        <w:pStyle w:val="01TEFBullet"/>
      </w:pPr>
      <w:r w:rsidRPr="0018191C">
        <w:t>Configurations can be managed in the same way as other code artefacts, e.g. in a Source Code Control System.  The configuration is thus version managed and can be modified, branched, and rolled back enabling a rapid and robust development process and integrated with the overall DevOps approach.</w:t>
      </w:r>
    </w:p>
    <w:p w14:paraId="11966D7C" w14:textId="77777777" w:rsidR="005B5DB3" w:rsidRPr="0018191C" w:rsidRDefault="005B5DB3" w:rsidP="005F218E">
      <w:pPr>
        <w:pStyle w:val="01TEFBullet"/>
      </w:pPr>
      <w:r w:rsidRPr="0018191C">
        <w:t>The configuration is repeatable since the same configuration definition can be deployed multiple times to create multiple instances of the infrastructure (such as for other development / test environments).  Each instance is assured to be identical as it is built from the same definition.</w:t>
      </w:r>
    </w:p>
    <w:p w14:paraId="52F2DC94" w14:textId="77777777" w:rsidR="005B5DB3" w:rsidRPr="0018191C" w:rsidRDefault="005B5DB3" w:rsidP="005F218E">
      <w:pPr>
        <w:pStyle w:val="01TEFBullet"/>
      </w:pPr>
      <w:r w:rsidRPr="0018191C">
        <w:t>The infrastructure can be rapidly rebuilt in case of failure or misconfiguration maintaining maximum availability.</w:t>
      </w:r>
    </w:p>
    <w:p w14:paraId="4A04EBE3" w14:textId="77777777" w:rsidR="005B5DB3" w:rsidRPr="0018191C" w:rsidRDefault="005B5DB3" w:rsidP="005F218E">
      <w:pPr>
        <w:pStyle w:val="01TEFBullet"/>
      </w:pPr>
      <w:r w:rsidRPr="0018191C">
        <w:lastRenderedPageBreak/>
        <w:t xml:space="preserve">There is no possibility of manual deployment errors, or of undocumented knowledge of the infrastructure as it is fully defined in code and automatically deployed. </w:t>
      </w:r>
    </w:p>
    <w:p w14:paraId="01965887" w14:textId="540C6423" w:rsidR="005B5DB3" w:rsidRPr="005B5DB3" w:rsidRDefault="005B5DB3" w:rsidP="005F218E">
      <w:pPr>
        <w:pStyle w:val="01TEFBodyText"/>
      </w:pPr>
      <w:r w:rsidRPr="0018191C">
        <w:t xml:space="preserve">This includes software definition of Networks, Virtual machines, Package installation and Platform as a Service (PaaS) services. </w:t>
      </w:r>
    </w:p>
    <w:p w14:paraId="7B0D9C07" w14:textId="29356CA9" w:rsidR="00B8344A" w:rsidRPr="00C95D8F" w:rsidRDefault="00B343ED" w:rsidP="00C95D8F">
      <w:pPr>
        <w:pStyle w:val="Heading2"/>
      </w:pPr>
      <w:bookmarkStart w:id="122" w:name="_Toc87460124"/>
      <w:bookmarkStart w:id="123" w:name="_Ref146276673"/>
      <w:bookmarkStart w:id="124" w:name="_Toc167978277"/>
      <w:r>
        <w:rPr>
          <w:caps w:val="0"/>
        </w:rPr>
        <w:t>HIGH LEVEL</w:t>
      </w:r>
      <w:r w:rsidR="00A77722">
        <w:rPr>
          <w:caps w:val="0"/>
        </w:rPr>
        <w:t xml:space="preserve"> </w:t>
      </w:r>
      <w:r>
        <w:rPr>
          <w:caps w:val="0"/>
        </w:rPr>
        <w:t>ARCHITECTURE</w:t>
      </w:r>
      <w:bookmarkEnd w:id="122"/>
      <w:bookmarkEnd w:id="123"/>
      <w:bookmarkEnd w:id="124"/>
    </w:p>
    <w:p w14:paraId="5FEA2110" w14:textId="5BBD22F7" w:rsidR="00633513" w:rsidRDefault="00B8344A" w:rsidP="00B8344A">
      <w:pPr>
        <w:pStyle w:val="01TEFBodyText"/>
        <w:sectPr w:rsidR="00633513" w:rsidSect="00A31737">
          <w:headerReference w:type="default" r:id="rId16"/>
          <w:footerReference w:type="default" r:id="rId17"/>
          <w:headerReference w:type="first" r:id="rId18"/>
          <w:footerReference w:type="first" r:id="rId19"/>
          <w:pgSz w:w="11901" w:h="16817"/>
          <w:pgMar w:top="851" w:right="1440" w:bottom="1440" w:left="1440" w:header="567" w:footer="709" w:gutter="0"/>
          <w:cols w:space="708"/>
          <w:titlePg/>
          <w:docGrid w:linePitch="360"/>
        </w:sectPr>
      </w:pPr>
      <w:r>
        <w:t xml:space="preserve">The figure below highlights the </w:t>
      </w:r>
      <w:r w:rsidR="00FB6AAB">
        <w:t>high-level</w:t>
      </w:r>
      <w:r>
        <w:t xml:space="preserve"> </w:t>
      </w:r>
      <w:r w:rsidR="0077723D">
        <w:t>end state architecture</w:t>
      </w:r>
      <w:r>
        <w:t xml:space="preserve"> for </w:t>
      </w:r>
      <w:r w:rsidR="002C07CC">
        <w:t>the Smart Metering</w:t>
      </w:r>
      <w:r w:rsidR="0077723D">
        <w:t xml:space="preserve"> service</w:t>
      </w:r>
      <w:r>
        <w:t xml:space="preserve">.  It shows the capabilities that will be deployed or enhanced, along with the underlying </w:t>
      </w:r>
      <w:r w:rsidR="00265BEF">
        <w:t>services</w:t>
      </w:r>
      <w:r>
        <w:t xml:space="preserve"> that provide those capabilities.  </w:t>
      </w:r>
    </w:p>
    <w:p w14:paraId="743A2431" w14:textId="3A719C48" w:rsidR="00573F29" w:rsidRDefault="00573F29" w:rsidP="00573F29">
      <w:pPr>
        <w:rPr>
          <w:noProof/>
        </w:rPr>
      </w:pPr>
      <w:r w:rsidRPr="00F044A6">
        <w:rPr>
          <w:noProof/>
        </w:rPr>
        <w:lastRenderedPageBreak/>
        <w:drawing>
          <wp:anchor distT="0" distB="0" distL="114300" distR="114300" simplePos="0" relativeHeight="251658248" behindDoc="0" locked="0" layoutInCell="1" allowOverlap="1" wp14:anchorId="24C71820" wp14:editId="50EFCF63">
            <wp:simplePos x="0" y="0"/>
            <wp:positionH relativeFrom="margin">
              <wp:posOffset>224790</wp:posOffset>
            </wp:positionH>
            <wp:positionV relativeFrom="margin">
              <wp:posOffset>-635</wp:posOffset>
            </wp:positionV>
            <wp:extent cx="9037320" cy="5162550"/>
            <wp:effectExtent l="0" t="0" r="5080" b="6350"/>
            <wp:wrapSquare wrapText="bothSides"/>
            <wp:docPr id="1918113184" name="Picture 1" descr="A diagram of a cloud compu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13184" name="Picture 1" descr="A diagram of a cloud computing system&#10;&#10;Description automatically generated"/>
                    <pic:cNvPicPr/>
                  </pic:nvPicPr>
                  <pic:blipFill>
                    <a:blip r:embed="rId20"/>
                    <a:stretch>
                      <a:fillRect/>
                    </a:stretch>
                  </pic:blipFill>
                  <pic:spPr>
                    <a:xfrm>
                      <a:off x="0" y="0"/>
                      <a:ext cx="9037320" cy="5162550"/>
                    </a:xfrm>
                    <a:prstGeom prst="rect">
                      <a:avLst/>
                    </a:prstGeom>
                  </pic:spPr>
                </pic:pic>
              </a:graphicData>
            </a:graphic>
            <wp14:sizeRelH relativeFrom="page">
              <wp14:pctWidth>0</wp14:pctWidth>
            </wp14:sizeRelH>
            <wp14:sizeRelV relativeFrom="page">
              <wp14:pctHeight>0</wp14:pctHeight>
            </wp14:sizeRelV>
          </wp:anchor>
        </w:drawing>
      </w:r>
    </w:p>
    <w:p w14:paraId="4F5A2A53" w14:textId="4ABDA6CD" w:rsidR="00573F29" w:rsidRPr="00573F29" w:rsidRDefault="00573F29" w:rsidP="009A1713">
      <w:pPr>
        <w:pStyle w:val="01TEFFigureTitle"/>
        <w:rPr>
          <w:noProof/>
        </w:rPr>
        <w:sectPr w:rsidR="00573F29" w:rsidRPr="00573F29" w:rsidSect="009A1713">
          <w:pgSz w:w="16840" w:h="11901" w:orient="landscape"/>
          <w:pgMar w:top="1440" w:right="1440" w:bottom="1440" w:left="851" w:header="567" w:footer="709" w:gutter="0"/>
          <w:cols w:space="708"/>
          <w:titlePg/>
          <w:docGrid w:linePitch="360"/>
        </w:sectPr>
      </w:pPr>
      <w:r>
        <w:rPr>
          <w:noProof/>
        </w:rPr>
        <w:t>High Level Architectur</w:t>
      </w:r>
      <w:r w:rsidR="009A1713">
        <w:rPr>
          <w:noProof/>
        </w:rPr>
        <w:t>e</w:t>
      </w:r>
    </w:p>
    <w:p w14:paraId="1F22B8DB" w14:textId="77777777" w:rsidR="003A3C73" w:rsidRPr="00526CE4" w:rsidRDefault="003A3C73" w:rsidP="003A3C73">
      <w:pPr>
        <w:pStyle w:val="01TEFBodyText"/>
      </w:pPr>
      <w:r w:rsidRPr="00526CE4">
        <w:lastRenderedPageBreak/>
        <w:t>Key to the solution are the following principles:</w:t>
      </w:r>
    </w:p>
    <w:p w14:paraId="121A5C5D" w14:textId="7411BAEE" w:rsidR="003A3C73" w:rsidRPr="00DB21D1" w:rsidRDefault="003A3C73" w:rsidP="003A3C73">
      <w:pPr>
        <w:pStyle w:val="01TEFBullet"/>
        <w:rPr>
          <w:lang w:val="en-US"/>
        </w:rPr>
      </w:pPr>
      <w:r w:rsidRPr="00DB21D1">
        <w:rPr>
          <w:b/>
          <w:bCs/>
          <w:lang w:val="en-US"/>
        </w:rPr>
        <w:t>Simple message transport service</w:t>
      </w:r>
      <w:r w:rsidRPr="00DB21D1">
        <w:rPr>
          <w:lang w:val="en-US"/>
        </w:rPr>
        <w:t xml:space="preserve"> </w:t>
      </w:r>
      <w:r w:rsidR="00132939">
        <w:rPr>
          <w:lang w:val="en-US"/>
        </w:rPr>
        <w:t>–</w:t>
      </w:r>
      <w:r w:rsidRPr="00DB21D1">
        <w:rPr>
          <w:lang w:val="en-US"/>
        </w:rPr>
        <w:t xml:space="preserve"> Agnostic to all underlying access technologies, allowing for direct addressing for all endpoints without significant protocol translation and/or API-based message requests from the DSP.  All communication hubs will </w:t>
      </w:r>
      <w:r>
        <w:rPr>
          <w:lang w:val="en-US"/>
        </w:rPr>
        <w:t xml:space="preserve">continue to </w:t>
      </w:r>
      <w:r w:rsidRPr="00DB21D1">
        <w:rPr>
          <w:lang w:val="en-US"/>
        </w:rPr>
        <w:t xml:space="preserve">be directly addressable and routable over a standards-based IP network from </w:t>
      </w:r>
      <w:r w:rsidRPr="00D44F98">
        <w:rPr>
          <w:lang w:val="en-US"/>
        </w:rPr>
        <w:t>Telefónica</w:t>
      </w:r>
      <w:r w:rsidRPr="00DB21D1">
        <w:rPr>
          <w:lang w:val="en-US"/>
        </w:rPr>
        <w:t xml:space="preserve">’s </w:t>
      </w:r>
      <w:r>
        <w:rPr>
          <w:lang w:val="en-US"/>
        </w:rPr>
        <w:t>Traffic Management</w:t>
      </w:r>
      <w:r w:rsidRPr="00DB21D1">
        <w:rPr>
          <w:lang w:val="en-US"/>
        </w:rPr>
        <w:t xml:space="preserve"> Gateway.</w:t>
      </w:r>
    </w:p>
    <w:p w14:paraId="1856209C" w14:textId="77777777" w:rsidR="003A3C73" w:rsidRPr="00DB21D1" w:rsidRDefault="003A3C73" w:rsidP="003A3C73">
      <w:pPr>
        <w:pStyle w:val="01TEFBullet"/>
        <w:rPr>
          <w:lang w:val="en-US"/>
        </w:rPr>
      </w:pPr>
      <w:r w:rsidRPr="00DB21D1">
        <w:rPr>
          <w:b/>
          <w:bCs/>
          <w:lang w:val="en-US"/>
        </w:rPr>
        <w:t>HTTP</w:t>
      </w:r>
      <w:r w:rsidRPr="00DB21D1">
        <w:rPr>
          <w:lang w:val="en-US"/>
        </w:rPr>
        <w:t xml:space="preserve"> – use of HTTP as a proven technology to underpin pause and resume of firmware download by the communications hub.</w:t>
      </w:r>
    </w:p>
    <w:p w14:paraId="3B2DC113" w14:textId="49E5CC1F" w:rsidR="003A3C73" w:rsidRPr="00DB21D1" w:rsidRDefault="003A3C73" w:rsidP="003A3C73">
      <w:pPr>
        <w:pStyle w:val="01TEFBullet"/>
        <w:rPr>
          <w:lang w:val="en-US"/>
        </w:rPr>
      </w:pPr>
      <w:r w:rsidRPr="00DB21D1">
        <w:rPr>
          <w:b/>
          <w:lang w:val="en-US"/>
        </w:rPr>
        <w:t xml:space="preserve">Dynamic </w:t>
      </w:r>
      <w:r w:rsidR="00954A03">
        <w:rPr>
          <w:b/>
          <w:lang w:val="en-US"/>
        </w:rPr>
        <w:t>IPv6</w:t>
      </w:r>
      <w:r w:rsidR="00954A03" w:rsidRPr="00DB21D1">
        <w:rPr>
          <w:lang w:val="en-US"/>
        </w:rPr>
        <w:t xml:space="preserve"> </w:t>
      </w:r>
      <w:r w:rsidR="00132939">
        <w:rPr>
          <w:lang w:val="en-US"/>
        </w:rPr>
        <w:t>–</w:t>
      </w:r>
      <w:r w:rsidRPr="00DB21D1">
        <w:rPr>
          <w:lang w:val="en-US"/>
        </w:rPr>
        <w:t xml:space="preserve"> Needed to provide a scalable address space to the 30 million hubs without any segregation or address management overhead.  This </w:t>
      </w:r>
      <w:r>
        <w:rPr>
          <w:lang w:val="en-US"/>
        </w:rPr>
        <w:t xml:space="preserve">capability continues to support the </w:t>
      </w:r>
      <w:r w:rsidR="007A5DC5">
        <w:rPr>
          <w:lang w:val="en-US"/>
        </w:rPr>
        <w:t>mobile</w:t>
      </w:r>
      <w:r w:rsidRPr="00DB21D1">
        <w:rPr>
          <w:lang w:val="en-US"/>
        </w:rPr>
        <w:t xml:space="preserve"> service. It was recognized during the design of the </w:t>
      </w:r>
      <w:r w:rsidR="007A5DC5">
        <w:rPr>
          <w:lang w:val="en-US"/>
        </w:rPr>
        <w:t>mobile</w:t>
      </w:r>
      <w:r w:rsidRPr="00DB21D1">
        <w:rPr>
          <w:lang w:val="en-US"/>
        </w:rPr>
        <w:t xml:space="preserve"> service that from an IP level, support of 21M hubs cannot be accomplished given that the largest I</w:t>
      </w:r>
      <w:r w:rsidR="00132939" w:rsidRPr="00DB21D1">
        <w:rPr>
          <w:lang w:val="en-US"/>
        </w:rPr>
        <w:t>p</w:t>
      </w:r>
      <w:r w:rsidRPr="00DB21D1">
        <w:rPr>
          <w:lang w:val="en-US"/>
        </w:rPr>
        <w:t xml:space="preserve">v4 private address block only allows for 16.7M unique addresses.  In addition, </w:t>
      </w:r>
      <w:r w:rsidRPr="00D44F98">
        <w:rPr>
          <w:lang w:val="en-US"/>
        </w:rPr>
        <w:t>Telefónica</w:t>
      </w:r>
      <w:r w:rsidRPr="00DB21D1">
        <w:rPr>
          <w:lang w:val="en-US"/>
        </w:rPr>
        <w:t xml:space="preserve"> will </w:t>
      </w:r>
      <w:r>
        <w:rPr>
          <w:lang w:val="en-US"/>
        </w:rPr>
        <w:t xml:space="preserve">continue to </w:t>
      </w:r>
      <w:r w:rsidRPr="00DB21D1">
        <w:rPr>
          <w:lang w:val="en-US"/>
        </w:rPr>
        <w:t xml:space="preserve">leverage the resilience and load-balancing mechanisms implemented on the </w:t>
      </w:r>
      <w:r w:rsidRPr="00D44F98">
        <w:rPr>
          <w:lang w:val="en-US"/>
        </w:rPr>
        <w:t>Telefónica</w:t>
      </w:r>
      <w:r w:rsidRPr="00DB21D1">
        <w:rPr>
          <w:lang w:val="en-US"/>
        </w:rPr>
        <w:t xml:space="preserve"> core.</w:t>
      </w:r>
    </w:p>
    <w:p w14:paraId="6554C12A" w14:textId="0DF188F5" w:rsidR="003A3C73" w:rsidRPr="00DB21D1" w:rsidRDefault="003A3C73" w:rsidP="003A3C73">
      <w:pPr>
        <w:pStyle w:val="01TEFBullet"/>
        <w:rPr>
          <w:lang w:val="en-US"/>
        </w:rPr>
      </w:pPr>
      <w:r w:rsidRPr="00DB21D1">
        <w:rPr>
          <w:b/>
          <w:lang w:val="en-US"/>
        </w:rPr>
        <w:t>Always-on</w:t>
      </w:r>
      <w:r w:rsidRPr="00DB21D1">
        <w:rPr>
          <w:lang w:val="en-US"/>
        </w:rPr>
        <w:t xml:space="preserve"> </w:t>
      </w:r>
      <w:r w:rsidR="00132939">
        <w:rPr>
          <w:lang w:val="en-US"/>
        </w:rPr>
        <w:t>–</w:t>
      </w:r>
      <w:r w:rsidRPr="00DB21D1">
        <w:rPr>
          <w:b/>
          <w:lang w:val="en-US"/>
        </w:rPr>
        <w:t xml:space="preserve"> </w:t>
      </w:r>
      <w:r w:rsidRPr="00DB21D1">
        <w:rPr>
          <w:lang w:val="en-US"/>
        </w:rPr>
        <w:t xml:space="preserve">Provided through additional Cellular core system elements and one PDP context license per communication hub to allow for bi-directional flow of data between communication hubs and the </w:t>
      </w:r>
      <w:r w:rsidRPr="00D44F98">
        <w:rPr>
          <w:lang w:val="en-US"/>
        </w:rPr>
        <w:t>Telefónica</w:t>
      </w:r>
      <w:r w:rsidRPr="00DB21D1">
        <w:rPr>
          <w:lang w:val="en-US"/>
        </w:rPr>
        <w:t xml:space="preserve"> systems at any moment without the need of any out of band ‘wake-up messages’.</w:t>
      </w:r>
    </w:p>
    <w:p w14:paraId="7F8366E2" w14:textId="061FC931" w:rsidR="003A3C73" w:rsidRPr="00DB21D1" w:rsidRDefault="003A3C73" w:rsidP="003A3C73">
      <w:pPr>
        <w:pStyle w:val="01TEFBullet"/>
        <w:rPr>
          <w:lang w:val="en-US"/>
        </w:rPr>
      </w:pPr>
      <w:r w:rsidRPr="00DB21D1">
        <w:rPr>
          <w:b/>
          <w:lang w:val="en-US"/>
        </w:rPr>
        <w:t>Standards-based solution</w:t>
      </w:r>
      <w:r w:rsidRPr="00DB21D1">
        <w:rPr>
          <w:lang w:val="en-US"/>
        </w:rPr>
        <w:t xml:space="preserve"> </w:t>
      </w:r>
      <w:r w:rsidR="00132939">
        <w:rPr>
          <w:lang w:val="en-US"/>
        </w:rPr>
        <w:t>–</w:t>
      </w:r>
      <w:r w:rsidRPr="00DB21D1">
        <w:rPr>
          <w:b/>
          <w:lang w:val="en-US"/>
        </w:rPr>
        <w:t xml:space="preserve"> </w:t>
      </w:r>
      <w:r w:rsidRPr="00DB21D1">
        <w:rPr>
          <w:lang w:val="en-US"/>
        </w:rPr>
        <w:t>Use of 3GPP and RFC standards and protocols to ease integration and de-risk value proposition.</w:t>
      </w:r>
    </w:p>
    <w:p w14:paraId="6F0EEB41" w14:textId="29DF5402" w:rsidR="003A3C73" w:rsidRPr="00DB21D1" w:rsidRDefault="003A3C73" w:rsidP="003A3C73">
      <w:pPr>
        <w:pStyle w:val="01TEFBullet"/>
        <w:rPr>
          <w:lang w:val="en-US"/>
        </w:rPr>
      </w:pPr>
      <w:r w:rsidRPr="00DB21D1">
        <w:rPr>
          <w:b/>
          <w:lang w:val="en-US"/>
        </w:rPr>
        <w:t>Shared vs. Dedicated systems</w:t>
      </w:r>
      <w:r w:rsidRPr="00DB21D1">
        <w:rPr>
          <w:lang w:val="en-US"/>
        </w:rPr>
        <w:t xml:space="preserve"> – Wherever possible, </w:t>
      </w:r>
      <w:r w:rsidRPr="00D44F98">
        <w:rPr>
          <w:lang w:val="en-US"/>
        </w:rPr>
        <w:t>Telefónica</w:t>
      </w:r>
      <w:r w:rsidRPr="00DB21D1">
        <w:rPr>
          <w:lang w:val="en-US"/>
        </w:rPr>
        <w:t xml:space="preserve"> </w:t>
      </w:r>
      <w:r>
        <w:rPr>
          <w:lang w:val="en-US"/>
        </w:rPr>
        <w:t>have</w:t>
      </w:r>
      <w:r w:rsidRPr="00DB21D1">
        <w:rPr>
          <w:lang w:val="en-US"/>
        </w:rPr>
        <w:t xml:space="preserve"> re-use</w:t>
      </w:r>
      <w:r>
        <w:rPr>
          <w:lang w:val="en-US"/>
        </w:rPr>
        <w:t>d</w:t>
      </w:r>
      <w:r w:rsidRPr="00DB21D1">
        <w:rPr>
          <w:lang w:val="en-US"/>
        </w:rPr>
        <w:t xml:space="preserve"> </w:t>
      </w:r>
      <w:r>
        <w:rPr>
          <w:lang w:val="en-US"/>
        </w:rPr>
        <w:t>shared capabilities</w:t>
      </w:r>
      <w:r w:rsidRPr="00DB21D1">
        <w:rPr>
          <w:lang w:val="en-US"/>
        </w:rPr>
        <w:t xml:space="preserve"> to </w:t>
      </w:r>
      <w:proofErr w:type="spellStart"/>
      <w:r w:rsidRPr="00DB21D1">
        <w:rPr>
          <w:lang w:val="en-US"/>
        </w:rPr>
        <w:t>minimise</w:t>
      </w:r>
      <w:proofErr w:type="spellEnd"/>
      <w:r w:rsidRPr="00DB21D1">
        <w:rPr>
          <w:lang w:val="en-US"/>
        </w:rPr>
        <w:t xml:space="preserve"> operational overheads.  Exceptions may occur where:</w:t>
      </w:r>
    </w:p>
    <w:p w14:paraId="2A63FFE5" w14:textId="05C02AC5" w:rsidR="003A3C73" w:rsidRPr="00DB21D1" w:rsidRDefault="003A3C73" w:rsidP="003A3C73">
      <w:pPr>
        <w:pStyle w:val="01TEFBullets-Sub"/>
      </w:pPr>
      <w:r w:rsidRPr="00DB21D1">
        <w:t xml:space="preserve">the ECO system is housed within the cloud </w:t>
      </w:r>
      <w:r w:rsidR="00132939">
        <w:t>–</w:t>
      </w:r>
      <w:r w:rsidRPr="00DB21D1">
        <w:t xml:space="preserve"> Separation and segregation will be performed with all services that are part of the ECO system in the cloud.</w:t>
      </w:r>
    </w:p>
    <w:p w14:paraId="595CC197" w14:textId="77777777" w:rsidR="003A3C73" w:rsidRPr="00DB21D1" w:rsidRDefault="003A3C73" w:rsidP="003A3C73">
      <w:pPr>
        <w:pStyle w:val="01TEFBullets-Sub"/>
      </w:pPr>
      <w:r w:rsidRPr="00DB21D1">
        <w:t>Segregation from existing capabilities is required due to technical incompatibilities or DCC requirements</w:t>
      </w:r>
    </w:p>
    <w:p w14:paraId="567BB00C" w14:textId="77777777" w:rsidR="003A3C73" w:rsidRPr="00DB21D1" w:rsidRDefault="003A3C73" w:rsidP="003A3C73">
      <w:pPr>
        <w:pStyle w:val="01TEFBullets-Sub"/>
      </w:pPr>
      <w:r w:rsidRPr="00DB21D1">
        <w:t>Operational concerns regarding the capacity and the potential impact on existing services drive the use of separate systems.</w:t>
      </w:r>
    </w:p>
    <w:p w14:paraId="621D8F4E" w14:textId="77777777" w:rsidR="003A3C73" w:rsidRPr="00DB21D1" w:rsidRDefault="003A3C73" w:rsidP="003A3C73">
      <w:pPr>
        <w:pStyle w:val="01TEFBodyText"/>
        <w:rPr>
          <w:lang w:val="en-US"/>
        </w:rPr>
      </w:pPr>
      <w:r w:rsidRPr="00DB21D1">
        <w:rPr>
          <w:lang w:val="en-US"/>
        </w:rPr>
        <w:t>The following key decisions have been made:</w:t>
      </w:r>
    </w:p>
    <w:p w14:paraId="33C8AE24" w14:textId="747980CA" w:rsidR="00775564" w:rsidRPr="00DB21D1" w:rsidRDefault="00775564" w:rsidP="00775564">
      <w:pPr>
        <w:pStyle w:val="01TEFBullet"/>
        <w:rPr>
          <w:lang w:val="en-US"/>
        </w:rPr>
      </w:pPr>
      <w:r w:rsidRPr="00DB21D1">
        <w:rPr>
          <w:lang w:val="en-US"/>
        </w:rPr>
        <w:t xml:space="preserve">The </w:t>
      </w:r>
      <w:r>
        <w:rPr>
          <w:lang w:val="en-US"/>
        </w:rPr>
        <w:t>traffic management</w:t>
      </w:r>
      <w:r w:rsidRPr="00DB21D1">
        <w:rPr>
          <w:lang w:val="en-US"/>
        </w:rPr>
        <w:t xml:space="preserve"> gateway will be hosted in the public cloud, adopting a microservice, containerised model. </w:t>
      </w:r>
      <w:r w:rsidR="003C421C">
        <w:rPr>
          <w:lang w:val="en-US"/>
        </w:rPr>
        <w:t>It</w:t>
      </w:r>
      <w:r w:rsidRPr="00DB21D1">
        <w:rPr>
          <w:lang w:val="en-US"/>
        </w:rPr>
        <w:t xml:space="preserve"> will take advantage of the insight, analytics, security, logging, and monitoring capabilities provided by the Cloud platform</w:t>
      </w:r>
    </w:p>
    <w:p w14:paraId="24B213FA" w14:textId="77777777" w:rsidR="003A3C73" w:rsidRPr="00DB21D1" w:rsidRDefault="003A3C73" w:rsidP="003A3C73">
      <w:pPr>
        <w:pStyle w:val="01TEFBullet"/>
        <w:rPr>
          <w:lang w:val="en-US"/>
        </w:rPr>
      </w:pPr>
      <w:r w:rsidRPr="00DB21D1">
        <w:rPr>
          <w:lang w:val="en-US"/>
        </w:rPr>
        <w:t xml:space="preserve">The </w:t>
      </w:r>
      <w:r>
        <w:rPr>
          <w:lang w:val="en-US"/>
        </w:rPr>
        <w:t>Traffic Management</w:t>
      </w:r>
      <w:r w:rsidRPr="00DB21D1">
        <w:rPr>
          <w:lang w:val="en-US"/>
        </w:rPr>
        <w:t xml:space="preserve"> Gateway will process:</w:t>
      </w:r>
    </w:p>
    <w:p w14:paraId="5EB52FF1" w14:textId="6367AA51" w:rsidR="003A3C73" w:rsidRPr="00DB21D1" w:rsidRDefault="003A3C73" w:rsidP="003A3C73">
      <w:pPr>
        <w:pStyle w:val="01TEFBullets-Sub"/>
        <w:rPr>
          <w:lang w:val="en-US"/>
        </w:rPr>
      </w:pPr>
      <w:r w:rsidRPr="00DB21D1">
        <w:rPr>
          <w:lang w:val="en-US"/>
        </w:rPr>
        <w:t xml:space="preserve">WAN requests from the DSP and management commands from </w:t>
      </w:r>
      <w:r w:rsidR="007F55CE">
        <w:rPr>
          <w:lang w:val="en-US"/>
        </w:rPr>
        <w:t>Device Manager</w:t>
      </w:r>
    </w:p>
    <w:p w14:paraId="67FD0D63" w14:textId="31B736F1" w:rsidR="003A3C73" w:rsidRPr="00DB21D1" w:rsidRDefault="009D5EF0" w:rsidP="003A3C73">
      <w:pPr>
        <w:pStyle w:val="01TEFBullets-Sub"/>
        <w:rPr>
          <w:lang w:val="en-US"/>
        </w:rPr>
      </w:pPr>
      <w:r>
        <w:rPr>
          <w:lang w:val="en-US"/>
        </w:rPr>
        <w:t>SR</w:t>
      </w:r>
      <w:r w:rsidR="003A3C73" w:rsidRPr="00DB21D1">
        <w:rPr>
          <w:lang w:val="en-US"/>
        </w:rPr>
        <w:t xml:space="preserve"> Responses from the communication hubs</w:t>
      </w:r>
    </w:p>
    <w:p w14:paraId="71F76AD3" w14:textId="77777777" w:rsidR="003A3C73" w:rsidRDefault="003A3C73" w:rsidP="003A3C73">
      <w:pPr>
        <w:pStyle w:val="01TEFBullets-Sub"/>
        <w:rPr>
          <w:lang w:val="en-US"/>
        </w:rPr>
      </w:pPr>
      <w:r w:rsidRPr="00DB21D1">
        <w:rPr>
          <w:lang w:val="en-US"/>
        </w:rPr>
        <w:t xml:space="preserve">Event/alert data from the CHs / device (incl. forwarding Power outage confirmation alerts to the DSP). </w:t>
      </w:r>
    </w:p>
    <w:p w14:paraId="13BC2416" w14:textId="03630EC4" w:rsidR="007F55CE" w:rsidRDefault="00F46A3F" w:rsidP="003A3C73">
      <w:pPr>
        <w:pStyle w:val="01TEFBullets-Sub"/>
        <w:rPr>
          <w:lang w:val="en-US"/>
        </w:rPr>
      </w:pPr>
      <w:r>
        <w:rPr>
          <w:lang w:val="en-US"/>
        </w:rPr>
        <w:t>WAN or Device Management c</w:t>
      </w:r>
      <w:r w:rsidR="007F55CE">
        <w:rPr>
          <w:lang w:val="en-US"/>
        </w:rPr>
        <w:t xml:space="preserve">ommands </w:t>
      </w:r>
      <w:r w:rsidR="00916B49">
        <w:rPr>
          <w:lang w:val="en-US"/>
        </w:rPr>
        <w:t>receive</w:t>
      </w:r>
      <w:r w:rsidR="004E559C">
        <w:rPr>
          <w:lang w:val="en-US"/>
        </w:rPr>
        <w:t>d</w:t>
      </w:r>
      <w:r w:rsidR="00916B49">
        <w:rPr>
          <w:lang w:val="en-US"/>
        </w:rPr>
        <w:t xml:space="preserve"> from</w:t>
      </w:r>
      <w:r>
        <w:rPr>
          <w:lang w:val="en-US"/>
        </w:rPr>
        <w:t xml:space="preserve"> </w:t>
      </w:r>
      <w:r w:rsidR="004E559C">
        <w:rPr>
          <w:lang w:val="en-US"/>
        </w:rPr>
        <w:t xml:space="preserve">the DSP </w:t>
      </w:r>
      <w:r>
        <w:rPr>
          <w:lang w:val="en-US"/>
        </w:rPr>
        <w:t xml:space="preserve">and Device Manager respectively </w:t>
      </w:r>
      <w:r w:rsidR="00D037E6">
        <w:rPr>
          <w:lang w:val="en-US"/>
        </w:rPr>
        <w:t>will be signed. The Traffic Management Gateway takes no responsibility to sign commands it issues to the CH.</w:t>
      </w:r>
    </w:p>
    <w:p w14:paraId="735736F8" w14:textId="182D33DD" w:rsidR="00D037E6" w:rsidRPr="00DB21D1" w:rsidRDefault="00D037E6" w:rsidP="003A3C73">
      <w:pPr>
        <w:pStyle w:val="01TEFBullets-Sub"/>
        <w:rPr>
          <w:lang w:val="en-US"/>
        </w:rPr>
      </w:pPr>
      <w:r>
        <w:rPr>
          <w:lang w:val="en-US"/>
        </w:rPr>
        <w:lastRenderedPageBreak/>
        <w:t xml:space="preserve">Message verification will also be the responsibility of the </w:t>
      </w:r>
      <w:r w:rsidR="00E90D2E">
        <w:rPr>
          <w:lang w:val="en-US"/>
        </w:rPr>
        <w:t>DSP or the Device Management function.</w:t>
      </w:r>
      <w:r w:rsidR="00E90D2E" w:rsidRPr="00E90D2E">
        <w:rPr>
          <w:lang w:val="en-US"/>
        </w:rPr>
        <w:t xml:space="preserve"> </w:t>
      </w:r>
      <w:r w:rsidR="00E90D2E">
        <w:rPr>
          <w:lang w:val="en-US"/>
        </w:rPr>
        <w:t>The Traffic Management Gateway takes no responsibility to verify events / alerts received from the CH.</w:t>
      </w:r>
    </w:p>
    <w:p w14:paraId="2798B3CF" w14:textId="6CA7CB16" w:rsidR="000B454E" w:rsidRDefault="000B454E" w:rsidP="003A3C73">
      <w:pPr>
        <w:pStyle w:val="01TEFBullet"/>
        <w:rPr>
          <w:lang w:val="en-US"/>
        </w:rPr>
      </w:pPr>
      <w:r>
        <w:rPr>
          <w:lang w:val="en-US"/>
        </w:rPr>
        <w:t>The Traffic Management Gateway will support IPv4 connectivity to the DSP</w:t>
      </w:r>
      <w:r w:rsidR="00237239">
        <w:rPr>
          <w:lang w:val="en-US"/>
        </w:rPr>
        <w:t>. It is the Service Edge responsibility to translate the IPv4 packets to IPv6 and issue the commands to the Communication Hub over the UDP connection to the packet core.</w:t>
      </w:r>
      <w:r w:rsidR="009359D3">
        <w:rPr>
          <w:lang w:val="en-US"/>
        </w:rPr>
        <w:t xml:space="preserve"> Similarly, the Service Edge will translate IPv6 packets from the Communication Hub to IPv4 to </w:t>
      </w:r>
      <w:r w:rsidR="006A45D4">
        <w:rPr>
          <w:lang w:val="en-US"/>
        </w:rPr>
        <w:t>support connectivity with the Traffic Management Gateway.</w:t>
      </w:r>
    </w:p>
    <w:p w14:paraId="0B65E1DF" w14:textId="7FD849EB" w:rsidR="0026455D" w:rsidRDefault="0026455D" w:rsidP="003A3C73">
      <w:pPr>
        <w:pStyle w:val="01TEFBullet"/>
        <w:rPr>
          <w:lang w:val="en-US"/>
        </w:rPr>
      </w:pPr>
      <w:r>
        <w:rPr>
          <w:lang w:val="en-US"/>
        </w:rPr>
        <w:t>Traffic Management Gateway</w:t>
      </w:r>
      <w:r w:rsidRPr="00DB21D1">
        <w:rPr>
          <w:lang w:val="en-US"/>
        </w:rPr>
        <w:t xml:space="preserve"> </w:t>
      </w:r>
      <w:r>
        <w:rPr>
          <w:lang w:val="en-US"/>
        </w:rPr>
        <w:t xml:space="preserve">will adhere to </w:t>
      </w:r>
      <w:r w:rsidR="00D80623">
        <w:rPr>
          <w:lang w:val="en-US"/>
        </w:rPr>
        <w:t>SD4.4.15</w:t>
      </w:r>
      <w:r w:rsidR="000706F6">
        <w:rPr>
          <w:lang w:val="en-US"/>
        </w:rPr>
        <w:t xml:space="preserve"> </w:t>
      </w:r>
      <w:r w:rsidR="001D6337">
        <w:rPr>
          <w:lang w:val="en-US"/>
        </w:rPr>
        <w:t xml:space="preserve">and </w:t>
      </w:r>
      <w:r w:rsidR="00D80623">
        <w:rPr>
          <w:lang w:val="en-US"/>
        </w:rPr>
        <w:t>SD10.4.15</w:t>
      </w:r>
      <w:r w:rsidR="001D6337">
        <w:rPr>
          <w:lang w:val="en-US"/>
        </w:rPr>
        <w:t xml:space="preserve"> </w:t>
      </w:r>
      <w:r w:rsidR="000706F6">
        <w:rPr>
          <w:lang w:val="en-US"/>
        </w:rPr>
        <w:t>specifications in total. This includes (but not limited to)</w:t>
      </w:r>
      <w:r w:rsidR="00E40D9A">
        <w:rPr>
          <w:lang w:val="en-US"/>
        </w:rPr>
        <w:t>.</w:t>
      </w:r>
      <w:r w:rsidR="000706F6">
        <w:rPr>
          <w:lang w:val="en-US"/>
        </w:rPr>
        <w:t>:</w:t>
      </w:r>
    </w:p>
    <w:p w14:paraId="22A63DC7" w14:textId="01F34450" w:rsidR="000706F6" w:rsidRDefault="000706F6" w:rsidP="000706F6">
      <w:pPr>
        <w:pStyle w:val="01TEFBullets-Sub"/>
        <w:rPr>
          <w:lang w:val="en-US"/>
        </w:rPr>
      </w:pPr>
      <w:r>
        <w:rPr>
          <w:lang w:val="en-US"/>
        </w:rPr>
        <w:t xml:space="preserve">Interface </w:t>
      </w:r>
      <w:r w:rsidR="00806FB7">
        <w:rPr>
          <w:lang w:val="en-US"/>
        </w:rPr>
        <w:t>definitions</w:t>
      </w:r>
    </w:p>
    <w:p w14:paraId="1AA91D7E" w14:textId="5D6E31B5" w:rsidR="00A67CEF" w:rsidRDefault="00A67CEF" w:rsidP="000706F6">
      <w:pPr>
        <w:pStyle w:val="01TEFBullets-Sub"/>
        <w:rPr>
          <w:lang w:val="en-US"/>
        </w:rPr>
      </w:pPr>
      <w:r>
        <w:rPr>
          <w:lang w:val="en-US"/>
        </w:rPr>
        <w:t>Retry policy</w:t>
      </w:r>
    </w:p>
    <w:p w14:paraId="4837F503" w14:textId="629D2F77" w:rsidR="00A67CEF" w:rsidRDefault="00A67CEF" w:rsidP="000706F6">
      <w:pPr>
        <w:pStyle w:val="01TEFBullets-Sub"/>
        <w:rPr>
          <w:lang w:val="en-US"/>
        </w:rPr>
      </w:pPr>
      <w:r>
        <w:rPr>
          <w:lang w:val="en-US"/>
        </w:rPr>
        <w:t>Error Handling</w:t>
      </w:r>
    </w:p>
    <w:p w14:paraId="53B1284A" w14:textId="07ABF980" w:rsidR="00FC2311" w:rsidRDefault="00FC2311" w:rsidP="00FC2311">
      <w:pPr>
        <w:pStyle w:val="01TEFBullets-Sub"/>
        <w:rPr>
          <w:lang w:val="en-US"/>
        </w:rPr>
      </w:pPr>
      <w:r>
        <w:rPr>
          <w:lang w:val="en-US"/>
        </w:rPr>
        <w:t xml:space="preserve">GBT processing (refer to section </w:t>
      </w:r>
      <w:r w:rsidR="00E40D9A">
        <w:rPr>
          <w:lang w:val="en-US"/>
        </w:rPr>
        <w:fldChar w:fldCharType="begin"/>
      </w:r>
      <w:r w:rsidR="00E40D9A">
        <w:rPr>
          <w:lang w:val="en-US"/>
        </w:rPr>
        <w:instrText xml:space="preserve"> REF _Ref145582915 \r \h </w:instrText>
      </w:r>
      <w:r w:rsidR="00E40D9A">
        <w:rPr>
          <w:lang w:val="en-US"/>
        </w:rPr>
      </w:r>
      <w:r w:rsidR="00E40D9A">
        <w:rPr>
          <w:lang w:val="en-US"/>
        </w:rPr>
        <w:fldChar w:fldCharType="separate"/>
      </w:r>
      <w:r w:rsidR="00D66729">
        <w:rPr>
          <w:lang w:val="en-US"/>
        </w:rPr>
        <w:t>2.10</w:t>
      </w:r>
      <w:r w:rsidR="00E40D9A">
        <w:rPr>
          <w:lang w:val="en-US"/>
        </w:rPr>
        <w:fldChar w:fldCharType="end"/>
      </w:r>
      <w:r w:rsidR="00E40D9A">
        <w:rPr>
          <w:lang w:val="en-US"/>
        </w:rPr>
        <w:t>)</w:t>
      </w:r>
    </w:p>
    <w:p w14:paraId="10205DA0" w14:textId="43040545" w:rsidR="00A67CEF" w:rsidRDefault="00FC2311" w:rsidP="000706F6">
      <w:pPr>
        <w:pStyle w:val="01TEFBullets-Sub"/>
        <w:rPr>
          <w:lang w:val="en-US"/>
        </w:rPr>
      </w:pPr>
      <w:r>
        <w:rPr>
          <w:lang w:val="en-US"/>
        </w:rPr>
        <w:t>Code of Connection</w:t>
      </w:r>
    </w:p>
    <w:p w14:paraId="095D7772" w14:textId="0DE80588" w:rsidR="002F1FC2" w:rsidRDefault="002F1FC2" w:rsidP="002F1FC2">
      <w:pPr>
        <w:pStyle w:val="01TEFBodyText"/>
        <w:ind w:left="720"/>
        <w:rPr>
          <w:lang w:val="en-US"/>
        </w:rPr>
      </w:pPr>
      <w:r>
        <w:rPr>
          <w:lang w:val="en-US"/>
        </w:rPr>
        <w:t>All desig</w:t>
      </w:r>
      <w:r w:rsidR="001D6337">
        <w:rPr>
          <w:lang w:val="en-US"/>
        </w:rPr>
        <w:t>n</w:t>
      </w:r>
      <w:r>
        <w:rPr>
          <w:lang w:val="en-US"/>
        </w:rPr>
        <w:t xml:space="preserve"> and build teams must review these documents and incorporate the specification details in their artefacts</w:t>
      </w:r>
    </w:p>
    <w:p w14:paraId="529517BD" w14:textId="1438992A" w:rsidR="003A3C73" w:rsidRPr="00DB21D1" w:rsidRDefault="00AE571C" w:rsidP="003A3C73">
      <w:pPr>
        <w:pStyle w:val="01TEFBullet"/>
        <w:rPr>
          <w:lang w:val="en-US"/>
        </w:rPr>
      </w:pPr>
      <w:r>
        <w:rPr>
          <w:lang w:val="en-US"/>
        </w:rPr>
        <w:t>Traffic Management Gateway</w:t>
      </w:r>
      <w:r w:rsidR="003A3C73" w:rsidRPr="00DB21D1">
        <w:rPr>
          <w:lang w:val="en-US"/>
        </w:rPr>
        <w:t xml:space="preserve"> will consist of discrete, loosely coupled services that will perform a specific function</w:t>
      </w:r>
      <w:r>
        <w:rPr>
          <w:lang w:val="en-US"/>
        </w:rPr>
        <w:t>s</w:t>
      </w:r>
      <w:r w:rsidR="003A3C73" w:rsidRPr="00DB21D1">
        <w:rPr>
          <w:lang w:val="en-US"/>
        </w:rPr>
        <w:t xml:space="preserve"> e.g. </w:t>
      </w:r>
      <w:r w:rsidR="0008095C">
        <w:rPr>
          <w:lang w:val="en-US"/>
        </w:rPr>
        <w:t>send and receive data across the I</w:t>
      </w:r>
      <w:r w:rsidR="00132939">
        <w:rPr>
          <w:lang w:val="en-US"/>
        </w:rPr>
        <w:t>p</w:t>
      </w:r>
      <w:r w:rsidR="0008095C">
        <w:rPr>
          <w:lang w:val="en-US"/>
        </w:rPr>
        <w:t>v6/UDP connection</w:t>
      </w:r>
      <w:r w:rsidR="003A3C73" w:rsidRPr="00DB21D1">
        <w:rPr>
          <w:lang w:val="en-US"/>
        </w:rPr>
        <w:t xml:space="preserve">, </w:t>
      </w:r>
      <w:r w:rsidR="00462720">
        <w:rPr>
          <w:lang w:val="en-US"/>
        </w:rPr>
        <w:t>send CH data to the DSP / Device Manager</w:t>
      </w:r>
      <w:r w:rsidR="003A3C73" w:rsidRPr="00DB21D1">
        <w:rPr>
          <w:lang w:val="en-US"/>
        </w:rPr>
        <w:t xml:space="preserve">, </w:t>
      </w:r>
      <w:r w:rsidR="008407E5">
        <w:rPr>
          <w:lang w:val="en-US"/>
        </w:rPr>
        <w:t xml:space="preserve">GUID to IP mapping, manage cell </w:t>
      </w:r>
      <w:proofErr w:type="spellStart"/>
      <w:r w:rsidR="001D0926">
        <w:rPr>
          <w:lang w:val="en-US"/>
        </w:rPr>
        <w:t>utilisation</w:t>
      </w:r>
      <w:proofErr w:type="spellEnd"/>
      <w:r w:rsidR="008407E5">
        <w:rPr>
          <w:lang w:val="en-US"/>
        </w:rPr>
        <w:t>.</w:t>
      </w:r>
    </w:p>
    <w:p w14:paraId="3CBC8CF8" w14:textId="72C95EFD" w:rsidR="003A3C73" w:rsidRPr="00DB21D1" w:rsidRDefault="003A3C73" w:rsidP="003A3C73">
      <w:pPr>
        <w:pStyle w:val="01TEFBullet"/>
        <w:rPr>
          <w:lang w:val="en-US"/>
        </w:rPr>
      </w:pPr>
      <w:r w:rsidRPr="00DB21D1">
        <w:rPr>
          <w:lang w:val="en-US"/>
        </w:rPr>
        <w:t xml:space="preserve">The </w:t>
      </w:r>
      <w:r w:rsidR="00185F34">
        <w:rPr>
          <w:lang w:val="en-US"/>
        </w:rPr>
        <w:t>Traffic Management</w:t>
      </w:r>
      <w:r w:rsidRPr="00DB21D1">
        <w:rPr>
          <w:lang w:val="en-US"/>
        </w:rPr>
        <w:t xml:space="preserve"> service will be designed, built, tested, and deployed independently of other services. Failure of a specific service will not impact other services and each service will be able to scale independently.</w:t>
      </w:r>
    </w:p>
    <w:p w14:paraId="2878E1BC" w14:textId="7C26F96F" w:rsidR="003A3C73" w:rsidRPr="00DB21D1" w:rsidRDefault="003A3C73" w:rsidP="003A3C73">
      <w:pPr>
        <w:pStyle w:val="01TEFBullet"/>
        <w:rPr>
          <w:lang w:val="en-US"/>
        </w:rPr>
      </w:pPr>
      <w:r w:rsidRPr="00291282">
        <w:rPr>
          <w:bCs/>
          <w:lang w:val="en-US"/>
        </w:rPr>
        <w:t>Communication hub Vendors</w:t>
      </w:r>
      <w:r w:rsidRPr="00DB21D1">
        <w:rPr>
          <w:lang w:val="en-US"/>
        </w:rPr>
        <w:t xml:space="preserve"> </w:t>
      </w:r>
      <w:r w:rsidR="00132939">
        <w:rPr>
          <w:lang w:val="en-US"/>
        </w:rPr>
        <w:t>–</w:t>
      </w:r>
      <w:r w:rsidRPr="00DB21D1">
        <w:rPr>
          <w:b/>
          <w:lang w:val="en-US"/>
        </w:rPr>
        <w:t xml:space="preserve"> </w:t>
      </w:r>
      <w:r w:rsidRPr="00D44F98">
        <w:rPr>
          <w:lang w:val="en-US"/>
        </w:rPr>
        <w:t>Telefónica</w:t>
      </w:r>
      <w:r w:rsidRPr="00DB21D1">
        <w:rPr>
          <w:lang w:val="en-US"/>
        </w:rPr>
        <w:t xml:space="preserve"> will </w:t>
      </w:r>
      <w:r w:rsidR="00F6547D">
        <w:rPr>
          <w:lang w:val="en-US"/>
        </w:rPr>
        <w:t>continue to use</w:t>
      </w:r>
      <w:r w:rsidR="00D95096">
        <w:rPr>
          <w:lang w:val="en-US"/>
        </w:rPr>
        <w:t xml:space="preserve"> </w:t>
      </w:r>
      <w:r w:rsidRPr="00DB21D1">
        <w:rPr>
          <w:lang w:val="en-US"/>
        </w:rPr>
        <w:t>WNC to manufacture the communication hubs.</w:t>
      </w:r>
    </w:p>
    <w:p w14:paraId="4078A264" w14:textId="0BD8FD8C" w:rsidR="003A3C73" w:rsidRPr="00DB21D1" w:rsidRDefault="003A3C73" w:rsidP="003A3C73">
      <w:pPr>
        <w:pStyle w:val="01TEFBullet"/>
        <w:rPr>
          <w:lang w:val="en-US"/>
        </w:rPr>
      </w:pPr>
      <w:r w:rsidRPr="00291282">
        <w:rPr>
          <w:bCs/>
          <w:lang w:val="en-US"/>
        </w:rPr>
        <w:t>Service Management</w:t>
      </w:r>
      <w:r w:rsidRPr="00DB21D1">
        <w:rPr>
          <w:b/>
          <w:lang w:val="en-US"/>
        </w:rPr>
        <w:t xml:space="preserve">– </w:t>
      </w:r>
      <w:r w:rsidRPr="00DB21D1">
        <w:rPr>
          <w:lang w:val="en-US"/>
        </w:rPr>
        <w:t xml:space="preserve">The following capabilities will </w:t>
      </w:r>
      <w:r w:rsidR="003951FE">
        <w:rPr>
          <w:lang w:val="en-US"/>
        </w:rPr>
        <w:t xml:space="preserve">be </w:t>
      </w:r>
      <w:r w:rsidR="000E4225">
        <w:rPr>
          <w:lang w:val="en-US"/>
        </w:rPr>
        <w:t>used</w:t>
      </w:r>
      <w:r w:rsidRPr="00DB21D1">
        <w:rPr>
          <w:lang w:val="en-US"/>
        </w:rPr>
        <w:t xml:space="preserve"> support the </w:t>
      </w:r>
      <w:r w:rsidR="000C7DB8">
        <w:rPr>
          <w:lang w:val="en-US"/>
        </w:rPr>
        <w:t>end-to-end</w:t>
      </w:r>
      <w:r w:rsidR="000E4225">
        <w:rPr>
          <w:lang w:val="en-US"/>
        </w:rPr>
        <w:t xml:space="preserve"> </w:t>
      </w:r>
      <w:r w:rsidRPr="00DB21D1">
        <w:rPr>
          <w:lang w:val="en-US"/>
        </w:rPr>
        <w:t>service</w:t>
      </w:r>
      <w:r w:rsidR="000E4225">
        <w:rPr>
          <w:lang w:val="en-US"/>
        </w:rPr>
        <w:t>, including the Traffic Management Gateway</w:t>
      </w:r>
      <w:r w:rsidRPr="00DB21D1">
        <w:rPr>
          <w:lang w:val="en-US"/>
        </w:rPr>
        <w:t>:</w:t>
      </w:r>
    </w:p>
    <w:p w14:paraId="6EFABFE6" w14:textId="54DA9B9D" w:rsidR="003A3C73" w:rsidRPr="0034539A" w:rsidRDefault="00F91A14" w:rsidP="003A3C73">
      <w:pPr>
        <w:pStyle w:val="01TEFBullets-Sub"/>
        <w:rPr>
          <w:bCs/>
          <w:lang w:val="en-US"/>
        </w:rPr>
      </w:pPr>
      <w:r>
        <w:rPr>
          <w:bCs/>
          <w:lang w:val="en-US"/>
        </w:rPr>
        <w:t>Communication Hub</w:t>
      </w:r>
      <w:r w:rsidR="00151C8E">
        <w:rPr>
          <w:bCs/>
          <w:lang w:val="en-US"/>
        </w:rPr>
        <w:t xml:space="preserve"> Status Service</w:t>
      </w:r>
      <w:r w:rsidR="003A3C73" w:rsidRPr="00DB21D1">
        <w:rPr>
          <w:bCs/>
          <w:lang w:val="en-US"/>
        </w:rPr>
        <w:t xml:space="preserve"> </w:t>
      </w:r>
      <w:r w:rsidR="0034539A">
        <w:rPr>
          <w:bCs/>
          <w:lang w:val="en-US"/>
        </w:rPr>
        <w:t xml:space="preserve">(CHSS) </w:t>
      </w:r>
      <w:r w:rsidR="003A3C73" w:rsidRPr="00DB21D1">
        <w:rPr>
          <w:bCs/>
          <w:lang w:val="en-US"/>
        </w:rPr>
        <w:t>–</w:t>
      </w:r>
      <w:r w:rsidR="003A3C73" w:rsidRPr="00DB21D1">
        <w:rPr>
          <w:lang w:val="en-US"/>
        </w:rPr>
        <w:t xml:space="preserve">. </w:t>
      </w:r>
      <w:r w:rsidR="00151C8E">
        <w:rPr>
          <w:lang w:val="en-US"/>
        </w:rPr>
        <w:t xml:space="preserve">The </w:t>
      </w:r>
      <w:r>
        <w:rPr>
          <w:lang w:val="en-US"/>
        </w:rPr>
        <w:t>Communication Hub</w:t>
      </w:r>
      <w:r w:rsidR="008920CE">
        <w:rPr>
          <w:lang w:val="en-US"/>
        </w:rPr>
        <w:t xml:space="preserve"> </w:t>
      </w:r>
      <w:r w:rsidR="00151C8E">
        <w:rPr>
          <w:lang w:val="en-US"/>
        </w:rPr>
        <w:t xml:space="preserve">CI and asset </w:t>
      </w:r>
      <w:r w:rsidR="00A063AF">
        <w:rPr>
          <w:lang w:val="en-US"/>
        </w:rPr>
        <w:t xml:space="preserve">store will be moved to the </w:t>
      </w:r>
      <w:r>
        <w:rPr>
          <w:lang w:val="en-US"/>
        </w:rPr>
        <w:t>Communication Hub</w:t>
      </w:r>
      <w:r w:rsidR="00A063AF">
        <w:rPr>
          <w:lang w:val="en-US"/>
        </w:rPr>
        <w:t xml:space="preserve"> Status service</w:t>
      </w:r>
      <w:r w:rsidR="0034539A">
        <w:t>.</w:t>
      </w:r>
      <w:r w:rsidR="00A063AF">
        <w:rPr>
          <w:lang w:val="en-US"/>
        </w:rPr>
        <w:t xml:space="preserve"> </w:t>
      </w:r>
      <w:r w:rsidR="003A3C73" w:rsidRPr="00DB21D1">
        <w:rPr>
          <w:lang w:val="en-US"/>
        </w:rPr>
        <w:t xml:space="preserve">It </w:t>
      </w:r>
      <w:r w:rsidR="0063691E">
        <w:rPr>
          <w:lang w:val="en-US"/>
        </w:rPr>
        <w:t>will</w:t>
      </w:r>
      <w:r w:rsidR="00562186">
        <w:rPr>
          <w:lang w:val="en-US"/>
        </w:rPr>
        <w:t xml:space="preserve"> </w:t>
      </w:r>
      <w:r w:rsidR="003A3C73" w:rsidRPr="00DB21D1">
        <w:rPr>
          <w:lang w:val="en-US"/>
        </w:rPr>
        <w:t>integrate with ITSM platform to support the incident management processes.</w:t>
      </w:r>
    </w:p>
    <w:p w14:paraId="2C0FAAFF" w14:textId="0AA135DF" w:rsidR="003A3C73" w:rsidRPr="000E4225" w:rsidRDefault="003A3C73" w:rsidP="000E4225">
      <w:pPr>
        <w:pStyle w:val="01TEFBullets-Sub"/>
        <w:rPr>
          <w:lang w:val="en-US"/>
        </w:rPr>
      </w:pPr>
      <w:r w:rsidRPr="00DB21D1">
        <w:rPr>
          <w:lang w:val="en-US"/>
        </w:rPr>
        <w:t xml:space="preserve">BMC Helix – The Helix platform </w:t>
      </w:r>
      <w:r>
        <w:rPr>
          <w:lang w:val="en-US"/>
        </w:rPr>
        <w:t>has</w:t>
      </w:r>
      <w:r w:rsidRPr="00DB21D1">
        <w:rPr>
          <w:lang w:val="en-US"/>
        </w:rPr>
        <w:t xml:space="preserve"> replac</w:t>
      </w:r>
      <w:r>
        <w:rPr>
          <w:lang w:val="en-US"/>
        </w:rPr>
        <w:t>ed</w:t>
      </w:r>
      <w:r w:rsidRPr="00DB21D1">
        <w:rPr>
          <w:lang w:val="en-US"/>
        </w:rPr>
        <w:t xml:space="preserve"> Remedy as the ITSM platform for Smart Metering. It is a UK based cloud platform, adopting the Software as a Service (SaaS) model, leveraging the benefits of out of box capabilities, infrastructure management and automatic scaling. The integration with DCC’s platform </w:t>
      </w:r>
      <w:r>
        <w:rPr>
          <w:lang w:val="en-US"/>
        </w:rPr>
        <w:t>is consistent with the service management interface specification, SD4.7.2 and its associated Code of Connection, SD10.7.2</w:t>
      </w:r>
      <w:r w:rsidRPr="00DB21D1">
        <w:rPr>
          <w:lang w:val="en-US"/>
        </w:rPr>
        <w:t>.</w:t>
      </w:r>
    </w:p>
    <w:p w14:paraId="37E680F7" w14:textId="764A7801" w:rsidR="00C61EC9" w:rsidRDefault="00DB21D1" w:rsidP="001B684D">
      <w:pPr>
        <w:spacing w:line="259" w:lineRule="auto"/>
        <w:rPr>
          <w:rFonts w:asciiTheme="minorHAnsi" w:hAnsiTheme="minorHAnsi" w:cstheme="minorHAnsi"/>
          <w:sz w:val="22"/>
          <w:szCs w:val="22"/>
        </w:rPr>
      </w:pPr>
      <w:r w:rsidRPr="0099588D">
        <w:rPr>
          <w:rFonts w:asciiTheme="minorHAnsi" w:hAnsiTheme="minorHAnsi" w:cstheme="minorHAnsi"/>
          <w:sz w:val="22"/>
          <w:szCs w:val="22"/>
        </w:rPr>
        <w:t xml:space="preserve">Key </w:t>
      </w:r>
      <w:r w:rsidR="003A3C73">
        <w:rPr>
          <w:rFonts w:asciiTheme="minorHAnsi" w:hAnsiTheme="minorHAnsi" w:cstheme="minorHAnsi"/>
          <w:sz w:val="22"/>
          <w:szCs w:val="22"/>
        </w:rPr>
        <w:t xml:space="preserve">services to support the Traffic Management Gateway </w:t>
      </w:r>
      <w:r w:rsidR="00B335DA">
        <w:rPr>
          <w:rFonts w:asciiTheme="minorHAnsi" w:hAnsiTheme="minorHAnsi" w:cstheme="minorHAnsi"/>
          <w:sz w:val="22"/>
          <w:szCs w:val="22"/>
        </w:rPr>
        <w:t xml:space="preserve">are described in section </w:t>
      </w:r>
      <w:r w:rsidR="00B335DA">
        <w:rPr>
          <w:rFonts w:asciiTheme="minorHAnsi" w:hAnsiTheme="minorHAnsi" w:cstheme="minorHAnsi"/>
          <w:sz w:val="22"/>
          <w:szCs w:val="22"/>
        </w:rPr>
        <w:fldChar w:fldCharType="begin"/>
      </w:r>
      <w:r w:rsidR="00B335DA">
        <w:rPr>
          <w:rFonts w:asciiTheme="minorHAnsi" w:hAnsiTheme="minorHAnsi" w:cstheme="minorHAnsi"/>
          <w:sz w:val="22"/>
          <w:szCs w:val="22"/>
        </w:rPr>
        <w:instrText xml:space="preserve"> REF _Ref141876568 \r \h </w:instrText>
      </w:r>
      <w:r w:rsidR="00B335DA">
        <w:rPr>
          <w:rFonts w:asciiTheme="minorHAnsi" w:hAnsiTheme="minorHAnsi" w:cstheme="minorHAnsi"/>
          <w:sz w:val="22"/>
          <w:szCs w:val="22"/>
        </w:rPr>
      </w:r>
      <w:r w:rsidR="00B335DA">
        <w:rPr>
          <w:rFonts w:asciiTheme="minorHAnsi" w:hAnsiTheme="minorHAnsi" w:cstheme="minorHAnsi"/>
          <w:sz w:val="22"/>
          <w:szCs w:val="22"/>
        </w:rPr>
        <w:fldChar w:fldCharType="separate"/>
      </w:r>
      <w:r w:rsidR="00D66729">
        <w:rPr>
          <w:rFonts w:asciiTheme="minorHAnsi" w:hAnsiTheme="minorHAnsi" w:cstheme="minorHAnsi"/>
          <w:sz w:val="22"/>
          <w:szCs w:val="22"/>
        </w:rPr>
        <w:t>2.7</w:t>
      </w:r>
      <w:r w:rsidR="00B335DA">
        <w:rPr>
          <w:rFonts w:asciiTheme="minorHAnsi" w:hAnsiTheme="minorHAnsi" w:cstheme="minorHAnsi"/>
          <w:sz w:val="22"/>
          <w:szCs w:val="22"/>
        </w:rPr>
        <w:fldChar w:fldCharType="end"/>
      </w:r>
      <w:r w:rsidR="00B335DA">
        <w:rPr>
          <w:rFonts w:asciiTheme="minorHAnsi" w:hAnsiTheme="minorHAnsi" w:cstheme="minorHAnsi"/>
          <w:sz w:val="22"/>
          <w:szCs w:val="22"/>
        </w:rPr>
        <w:t xml:space="preserve">. </w:t>
      </w:r>
      <w:bookmarkStart w:id="125" w:name="_Toc87460125"/>
      <w:bookmarkStart w:id="126" w:name="_Toc375129777"/>
      <w:bookmarkStart w:id="127" w:name="_Toc375213647"/>
    </w:p>
    <w:bookmarkEnd w:id="125"/>
    <w:p w14:paraId="2C8D30DC" w14:textId="77777777" w:rsidR="00416975" w:rsidRDefault="00416975">
      <w:pPr>
        <w:spacing w:line="276" w:lineRule="auto"/>
        <w:rPr>
          <w:noProof/>
        </w:rPr>
        <w:sectPr w:rsidR="00416975" w:rsidSect="00A31737">
          <w:pgSz w:w="11901" w:h="16817"/>
          <w:pgMar w:top="851" w:right="1440" w:bottom="1440" w:left="1440" w:header="567" w:footer="709" w:gutter="0"/>
          <w:cols w:space="708"/>
          <w:titlePg/>
          <w:docGrid w:linePitch="360"/>
        </w:sectPr>
      </w:pPr>
    </w:p>
    <w:p w14:paraId="1F8654A5" w14:textId="77777777" w:rsidR="00A54F56" w:rsidRPr="00B343ED" w:rsidRDefault="00A54F56" w:rsidP="00A54F56">
      <w:pPr>
        <w:pStyle w:val="Heading2"/>
      </w:pPr>
      <w:r>
        <w:lastRenderedPageBreak/>
        <w:t>REFERENCE ARCHITECTURE</w:t>
      </w:r>
    </w:p>
    <w:p w14:paraId="7F6A1262" w14:textId="77777777" w:rsidR="00A54F56" w:rsidRDefault="00A54F56" w:rsidP="00A54F56">
      <w:pPr>
        <w:pStyle w:val="01TEFBodyText"/>
        <w:rPr>
          <w:lang w:val="en-US"/>
        </w:rPr>
      </w:pPr>
      <w:r w:rsidRPr="009C3320">
        <w:rPr>
          <w:lang w:val="en-US"/>
        </w:rPr>
        <w:t>The reference architecture is shown below:</w:t>
      </w:r>
    </w:p>
    <w:p w14:paraId="64323F14" w14:textId="77777777" w:rsidR="00A54F56" w:rsidRDefault="00A54F56" w:rsidP="00171757">
      <w:pPr>
        <w:spacing w:line="276" w:lineRule="auto"/>
        <w:rPr>
          <w:noProof/>
        </w:rPr>
      </w:pPr>
    </w:p>
    <w:p w14:paraId="0CD7B779" w14:textId="77777777" w:rsidR="00A54F56" w:rsidRDefault="00A54F56" w:rsidP="00171757">
      <w:pPr>
        <w:spacing w:line="276" w:lineRule="auto"/>
        <w:rPr>
          <w:noProof/>
        </w:rPr>
      </w:pPr>
    </w:p>
    <w:p w14:paraId="134B7D4C" w14:textId="4F9A1D35" w:rsidR="006A7B4D" w:rsidRDefault="003A0870" w:rsidP="00171757">
      <w:pPr>
        <w:spacing w:line="276" w:lineRule="auto"/>
        <w:rPr>
          <w:noProof/>
        </w:rPr>
      </w:pPr>
      <w:r w:rsidRPr="003A0870">
        <w:rPr>
          <w:noProof/>
        </w:rPr>
        <w:drawing>
          <wp:inline distT="0" distB="0" distL="0" distR="0" wp14:anchorId="17E4FA01" wp14:editId="3F079121">
            <wp:extent cx="9476494" cy="4212077"/>
            <wp:effectExtent l="0" t="0" r="0" b="4445"/>
            <wp:docPr id="1488350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50707" name="Picture 1" descr="A screenshot of a computer&#10;&#10;Description automatically generated"/>
                    <pic:cNvPicPr/>
                  </pic:nvPicPr>
                  <pic:blipFill>
                    <a:blip r:embed="rId21"/>
                    <a:stretch>
                      <a:fillRect/>
                    </a:stretch>
                  </pic:blipFill>
                  <pic:spPr>
                    <a:xfrm>
                      <a:off x="0" y="0"/>
                      <a:ext cx="9489292" cy="4217765"/>
                    </a:xfrm>
                    <a:prstGeom prst="rect">
                      <a:avLst/>
                    </a:prstGeom>
                  </pic:spPr>
                </pic:pic>
              </a:graphicData>
            </a:graphic>
          </wp:inline>
        </w:drawing>
      </w:r>
    </w:p>
    <w:p w14:paraId="3F982A4F" w14:textId="1D2AACC5" w:rsidR="006A7B4D" w:rsidRPr="009A1713" w:rsidRDefault="006A7B4D" w:rsidP="00171757">
      <w:pPr>
        <w:pStyle w:val="01TEFFigureTitle"/>
        <w:rPr>
          <w:noProof/>
        </w:rPr>
        <w:sectPr w:rsidR="006A7B4D" w:rsidRPr="009A1713" w:rsidSect="00171757">
          <w:pgSz w:w="16840" w:h="11901" w:orient="landscape"/>
          <w:pgMar w:top="1440" w:right="1440" w:bottom="1440" w:left="851" w:header="567" w:footer="709" w:gutter="0"/>
          <w:cols w:space="708"/>
          <w:titlePg/>
          <w:docGrid w:linePitch="360"/>
        </w:sectPr>
      </w:pPr>
      <w:r>
        <w:rPr>
          <w:noProof/>
        </w:rPr>
        <w:tab/>
        <w:t>Reference Architecture</w:t>
      </w:r>
    </w:p>
    <w:p w14:paraId="21922AF2" w14:textId="7D30E30C" w:rsidR="007A73FF" w:rsidRPr="007A73FF" w:rsidRDefault="00315EF5" w:rsidP="00D24D74">
      <w:pPr>
        <w:pStyle w:val="01TEFBodyText"/>
      </w:pPr>
      <w:r w:rsidRPr="00315EF5">
        <w:rPr>
          <w:noProof/>
        </w:rPr>
        <w:lastRenderedPageBreak/>
        <w:t xml:space="preserve"> </w:t>
      </w:r>
      <w:r w:rsidR="006A5464" w:rsidRPr="006A5464">
        <w:rPr>
          <w:noProof/>
        </w:rPr>
        <w:t xml:space="preserve"> </w:t>
      </w:r>
      <w:r w:rsidR="007A73FF" w:rsidRPr="007A73FF">
        <w:t xml:space="preserve">The </w:t>
      </w:r>
      <w:r w:rsidR="00FF67E4">
        <w:t>Traffic Management</w:t>
      </w:r>
      <w:r w:rsidR="007A73FF" w:rsidRPr="007A73FF">
        <w:t xml:space="preserve"> Gateway will be hosted in the Public Cloud</w:t>
      </w:r>
    </w:p>
    <w:p w14:paraId="7F8639D6" w14:textId="70CDE60C" w:rsidR="007A73FF" w:rsidRPr="007A73FF" w:rsidRDefault="007A73FF" w:rsidP="00D24D74">
      <w:pPr>
        <w:pStyle w:val="01TEFBullet"/>
      </w:pPr>
      <w:r w:rsidRPr="007A73FF">
        <w:t>The solution will adopt a microservice based architecture, with loosely coupled, fine grained services, each aligned to a specific function e.g.,</w:t>
      </w:r>
      <w:r w:rsidR="001D0926" w:rsidRPr="00DB21D1">
        <w:rPr>
          <w:lang w:val="en-US"/>
        </w:rPr>
        <w:t xml:space="preserve"> </w:t>
      </w:r>
      <w:r w:rsidR="001D0926">
        <w:rPr>
          <w:lang w:val="en-US"/>
        </w:rPr>
        <w:t>send and receive data across the I</w:t>
      </w:r>
      <w:r w:rsidR="00132939">
        <w:rPr>
          <w:lang w:val="en-US"/>
        </w:rPr>
        <w:t>p</w:t>
      </w:r>
      <w:r w:rsidR="001D0926">
        <w:rPr>
          <w:lang w:val="en-US"/>
        </w:rPr>
        <w:t>v6/UDP connection</w:t>
      </w:r>
      <w:r w:rsidR="001D0926" w:rsidRPr="00DB21D1">
        <w:rPr>
          <w:lang w:val="en-US"/>
        </w:rPr>
        <w:t xml:space="preserve">, </w:t>
      </w:r>
      <w:r w:rsidR="008F4E82">
        <w:rPr>
          <w:lang w:val="en-US"/>
        </w:rPr>
        <w:t>send CH data</w:t>
      </w:r>
      <w:r w:rsidR="00462720">
        <w:rPr>
          <w:lang w:val="en-US"/>
        </w:rPr>
        <w:t xml:space="preserve"> </w:t>
      </w:r>
      <w:r w:rsidR="001D0926">
        <w:rPr>
          <w:lang w:val="en-US"/>
        </w:rPr>
        <w:t xml:space="preserve">to the DSP </w:t>
      </w:r>
      <w:r w:rsidR="00462720">
        <w:rPr>
          <w:lang w:val="en-US"/>
        </w:rPr>
        <w:t>/</w:t>
      </w:r>
      <w:r w:rsidR="001D0926">
        <w:rPr>
          <w:lang w:val="en-US"/>
        </w:rPr>
        <w:t xml:space="preserve"> Device Manager</w:t>
      </w:r>
      <w:r w:rsidR="001D0926" w:rsidRPr="00DB21D1">
        <w:rPr>
          <w:lang w:val="en-US"/>
        </w:rPr>
        <w:t xml:space="preserve">, </w:t>
      </w:r>
      <w:r w:rsidR="001D0926">
        <w:rPr>
          <w:lang w:val="en-US"/>
        </w:rPr>
        <w:t xml:space="preserve">GUID to IP mapping, manage cell </w:t>
      </w:r>
      <w:proofErr w:type="spellStart"/>
      <w:r w:rsidR="001D0926">
        <w:rPr>
          <w:lang w:val="en-US"/>
        </w:rPr>
        <w:t>utilisation</w:t>
      </w:r>
      <w:proofErr w:type="spellEnd"/>
      <w:r w:rsidR="001D0926">
        <w:rPr>
          <w:lang w:val="en-US"/>
        </w:rPr>
        <w:t>.</w:t>
      </w:r>
    </w:p>
    <w:p w14:paraId="5B65C239" w14:textId="77777777" w:rsidR="007A73FF" w:rsidRPr="007A73FF" w:rsidRDefault="007A73FF" w:rsidP="00D24D74">
      <w:pPr>
        <w:pStyle w:val="01TEFBullet"/>
      </w:pPr>
      <w:r w:rsidRPr="007A73FF">
        <w:t>A containerised model such as Kubernetes will be adopted for the deployment, scaling and management of the individual services that are not PaaS capabilities managed by the Cloud provider. This model will facilitate the move to another Cloud platform to meet portability requirements.</w:t>
      </w:r>
    </w:p>
    <w:p w14:paraId="69D8EBBB" w14:textId="18E06033" w:rsidR="007A73FF" w:rsidRPr="007A73FF" w:rsidRDefault="007A73FF" w:rsidP="00D24D74">
      <w:pPr>
        <w:pStyle w:val="01TEFBullet"/>
      </w:pPr>
      <w:r w:rsidRPr="007A73FF">
        <w:t>Each service can be deployed independently through automated processes and failure will be isolated and managed independently of other services. Where specific PaaS services are used to facilitate message flows between the functional services e.g. message broker / event hub, the Cloud platform’s resilience and self-healing features will be leveraged. In addition, the upgrade and changes to these PaaS services will be infrequent. PaaS services will display segregation and separation.</w:t>
      </w:r>
    </w:p>
    <w:p w14:paraId="41D85BC5" w14:textId="3482A09D" w:rsidR="007A73FF" w:rsidRPr="007A73FF" w:rsidRDefault="007A73FF" w:rsidP="00D24D74">
      <w:pPr>
        <w:pStyle w:val="01TEFBullet"/>
      </w:pPr>
      <w:r w:rsidRPr="007A73FF">
        <w:t>The key building blocks of the solution are stateless services, event ingestion / stream processing and service orchestration to support a scale of 30m devices and planned / unplanned outage scenarios.</w:t>
      </w:r>
    </w:p>
    <w:p w14:paraId="2445718E" w14:textId="77777777" w:rsidR="007A73FF" w:rsidRPr="007A73FF" w:rsidRDefault="007A73FF" w:rsidP="00D24D74">
      <w:pPr>
        <w:pStyle w:val="01TEFBullet"/>
      </w:pPr>
      <w:r w:rsidRPr="007A73FF">
        <w:t>Auto scaling and self-healing capabilities of the Cloud will be used to manage load based on demand, for example, potential alert storms will be managed through the event broker which will be automatically scaled to meet demand.</w:t>
      </w:r>
    </w:p>
    <w:p w14:paraId="17221806" w14:textId="77777777" w:rsidR="007A73FF" w:rsidRPr="007A73FF" w:rsidRDefault="007A73FF" w:rsidP="00D24D74">
      <w:pPr>
        <w:pStyle w:val="01TEFBullet"/>
      </w:pPr>
      <w:r w:rsidRPr="007A73FF">
        <w:t>The device manager will be responsible for monitoring and managing the operational state of the communication hub.</w:t>
      </w:r>
    </w:p>
    <w:p w14:paraId="120063F1" w14:textId="77777777" w:rsidR="007A73FF" w:rsidRPr="007A73FF" w:rsidRDefault="007A73FF" w:rsidP="00D24D74">
      <w:pPr>
        <w:pStyle w:val="01TEFBullet"/>
      </w:pPr>
      <w:r w:rsidRPr="007A73FF">
        <w:t>Load control and transaction rate flattening capabilities will be introduced to manage unexpected load and impact to the downstream services.</w:t>
      </w:r>
    </w:p>
    <w:p w14:paraId="03D29F1B" w14:textId="62029FF5" w:rsidR="007A73FF" w:rsidRPr="007A73FF" w:rsidRDefault="007A73FF" w:rsidP="00D24D74">
      <w:pPr>
        <w:pStyle w:val="01TEFBullet"/>
      </w:pPr>
      <w:r w:rsidRPr="007A73FF">
        <w:t>The solution will leverage native Cloud security capabilities e.g., WAF, malware protection, and virtual capabilities available through the Cloud vendor’s marketplace e.g., virtual firewalls, vulnerability scanning. All security capabilities that will be introduced will be compliant with National Cyber Security Centre (NCSC) standards.</w:t>
      </w:r>
    </w:p>
    <w:p w14:paraId="0DBED6E4" w14:textId="592D404E" w:rsidR="007A73FF" w:rsidRPr="007A73FF" w:rsidRDefault="007A73FF" w:rsidP="00D24D74">
      <w:pPr>
        <w:pStyle w:val="01TEFBodyText"/>
      </w:pPr>
      <w:r w:rsidRPr="007A73FF">
        <w:t xml:space="preserve">The </w:t>
      </w:r>
      <w:r w:rsidR="00D44F98" w:rsidRPr="00D44F98">
        <w:t>Telefónica</w:t>
      </w:r>
      <w:r w:rsidRPr="007A73FF">
        <w:t xml:space="preserve"> platform and its use of Cloud will allow the solution to be compliant with the following security standards:</w:t>
      </w:r>
    </w:p>
    <w:p w14:paraId="4C42A757" w14:textId="77777777" w:rsidR="007A73FF" w:rsidRPr="007A73FF" w:rsidRDefault="007A73FF" w:rsidP="00D24D74">
      <w:pPr>
        <w:pStyle w:val="01TEFBullet"/>
      </w:pPr>
      <w:r w:rsidRPr="007A73FF">
        <w:t>SO/IEC 2000</w:t>
      </w:r>
    </w:p>
    <w:p w14:paraId="341A8980" w14:textId="77777777" w:rsidR="007A73FF" w:rsidRPr="007A73FF" w:rsidRDefault="007A73FF" w:rsidP="00D24D74">
      <w:pPr>
        <w:pStyle w:val="01TEFBullet"/>
      </w:pPr>
      <w:r w:rsidRPr="007A73FF">
        <w:t>ISO/IEC 9001</w:t>
      </w:r>
    </w:p>
    <w:p w14:paraId="7919C59E" w14:textId="77777777" w:rsidR="007A73FF" w:rsidRPr="007A73FF" w:rsidRDefault="007A73FF" w:rsidP="00D24D74">
      <w:pPr>
        <w:pStyle w:val="01TEFBullet"/>
      </w:pPr>
      <w:r w:rsidRPr="007A73FF">
        <w:t>ISO/IEC 27000</w:t>
      </w:r>
    </w:p>
    <w:p w14:paraId="6CBF4198" w14:textId="77777777" w:rsidR="007A73FF" w:rsidRPr="007A73FF" w:rsidRDefault="007A73FF" w:rsidP="00D24D74">
      <w:pPr>
        <w:pStyle w:val="01TEFBullet"/>
      </w:pPr>
      <w:r w:rsidRPr="007A73FF">
        <w:t>ISO/IEC 27001</w:t>
      </w:r>
    </w:p>
    <w:p w14:paraId="00446686" w14:textId="77777777" w:rsidR="007A73FF" w:rsidRPr="007A73FF" w:rsidRDefault="007A73FF" w:rsidP="00D24D74">
      <w:pPr>
        <w:pStyle w:val="01TEFBullet"/>
      </w:pPr>
      <w:r w:rsidRPr="007A73FF">
        <w:t>ISO/IEC 27005</w:t>
      </w:r>
    </w:p>
    <w:p w14:paraId="5B1DD15C" w14:textId="77777777" w:rsidR="007A73FF" w:rsidRPr="007A73FF" w:rsidRDefault="007A73FF" w:rsidP="00D24D74">
      <w:pPr>
        <w:pStyle w:val="01TEFBullet"/>
      </w:pPr>
      <w:r w:rsidRPr="007A73FF">
        <w:t>ISO/IEC 27017</w:t>
      </w:r>
    </w:p>
    <w:p w14:paraId="21F5967C" w14:textId="77777777" w:rsidR="007A73FF" w:rsidRPr="007A73FF" w:rsidRDefault="007A73FF" w:rsidP="00D24D74">
      <w:pPr>
        <w:pStyle w:val="01TEFBullet"/>
      </w:pPr>
      <w:r w:rsidRPr="007A73FF">
        <w:t>ISO/IEC 27033</w:t>
      </w:r>
    </w:p>
    <w:p w14:paraId="659ACFA9" w14:textId="77777777" w:rsidR="007A73FF" w:rsidRPr="007A73FF" w:rsidRDefault="007A73FF" w:rsidP="00D24D74">
      <w:pPr>
        <w:pStyle w:val="01TEFBullet"/>
      </w:pPr>
      <w:r w:rsidRPr="007A73FF">
        <w:t>ISO/IEC 223001</w:t>
      </w:r>
    </w:p>
    <w:p w14:paraId="7F1D8492" w14:textId="77777777" w:rsidR="007A73FF" w:rsidRPr="007A73FF" w:rsidRDefault="007A73FF" w:rsidP="00D24D74">
      <w:pPr>
        <w:pStyle w:val="01TEFBullet"/>
      </w:pPr>
      <w:r w:rsidRPr="007A73FF">
        <w:t>SOC2</w:t>
      </w:r>
    </w:p>
    <w:p w14:paraId="2A73D0BF" w14:textId="16E9DFED" w:rsidR="007A73FF" w:rsidRPr="006D20D6" w:rsidRDefault="007A73FF" w:rsidP="00D24D74">
      <w:pPr>
        <w:pStyle w:val="01TEFBullet"/>
      </w:pPr>
      <w:r w:rsidRPr="006D20D6">
        <w:t>TSRs (when introduced)</w:t>
      </w:r>
    </w:p>
    <w:p w14:paraId="381C0508" w14:textId="77777777" w:rsidR="007A73FF" w:rsidRPr="007A73FF" w:rsidRDefault="007A73FF" w:rsidP="00D24D74">
      <w:pPr>
        <w:pStyle w:val="01TEFBullet"/>
      </w:pPr>
      <w:r w:rsidRPr="007A73FF">
        <w:t>SMKI PMA</w:t>
      </w:r>
    </w:p>
    <w:p w14:paraId="25F9CEFC" w14:textId="77777777" w:rsidR="007A73FF" w:rsidRPr="007A73FF" w:rsidRDefault="007A73FF" w:rsidP="00D24D74">
      <w:pPr>
        <w:pStyle w:val="01TEFBullet"/>
      </w:pPr>
      <w:r w:rsidRPr="007A73FF">
        <w:lastRenderedPageBreak/>
        <w:t>Communication hub CPA certification</w:t>
      </w:r>
    </w:p>
    <w:p w14:paraId="7B867388" w14:textId="34A9FD1E" w:rsidR="007A73FF" w:rsidRPr="007A73FF" w:rsidRDefault="007A73FF" w:rsidP="00D24D74">
      <w:pPr>
        <w:pStyle w:val="01TEFBullet"/>
      </w:pPr>
      <w:r w:rsidRPr="007A73FF">
        <w:t xml:space="preserve">GPG-13 Level-2 logging </w:t>
      </w:r>
      <w:r w:rsidR="00A51FA8" w:rsidRPr="007A73FF">
        <w:t>requirements.</w:t>
      </w:r>
    </w:p>
    <w:p w14:paraId="700B2E60" w14:textId="77777777" w:rsidR="007A73FF" w:rsidRPr="006D20D6" w:rsidRDefault="007A73FF" w:rsidP="00D24D74">
      <w:pPr>
        <w:pStyle w:val="01TEFBullet"/>
      </w:pPr>
      <w:r w:rsidRPr="006D20D6">
        <w:t>NCSC</w:t>
      </w:r>
    </w:p>
    <w:p w14:paraId="77FF1062" w14:textId="77777777" w:rsidR="007A73FF" w:rsidRPr="007A73FF" w:rsidRDefault="007A73FF" w:rsidP="00D24D74">
      <w:pPr>
        <w:pStyle w:val="01TEFBullet"/>
      </w:pPr>
      <w:r w:rsidRPr="007A73FF">
        <w:t>MITRE ATT&amp;CK Framework</w:t>
      </w:r>
    </w:p>
    <w:p w14:paraId="0F247504" w14:textId="77777777" w:rsidR="007A73FF" w:rsidRPr="007A73FF" w:rsidRDefault="007A73FF" w:rsidP="00D24D74">
      <w:pPr>
        <w:pStyle w:val="01TEFBullet"/>
      </w:pPr>
      <w:r w:rsidRPr="007A73FF">
        <w:t>Cyber Security Framework (CSF)</w:t>
      </w:r>
    </w:p>
    <w:p w14:paraId="04A9E636" w14:textId="77777777" w:rsidR="007A73FF" w:rsidRPr="007A73FF" w:rsidRDefault="007A73FF" w:rsidP="00D24D74">
      <w:pPr>
        <w:pStyle w:val="01TEFBullet"/>
      </w:pPr>
      <w:r w:rsidRPr="007A73FF">
        <w:t>CRESENT accredited Penetration Testing</w:t>
      </w:r>
    </w:p>
    <w:p w14:paraId="04F14B3C" w14:textId="61E6ED9A" w:rsidR="007A73FF" w:rsidRPr="007A73FF" w:rsidRDefault="007A73FF" w:rsidP="00D24D74">
      <w:pPr>
        <w:pStyle w:val="01TEFBullet"/>
      </w:pPr>
      <w:r w:rsidRPr="006D20D6">
        <w:t>Cloud Security Alliance</w:t>
      </w:r>
    </w:p>
    <w:p w14:paraId="2ADD5B97" w14:textId="77777777" w:rsidR="007F7668" w:rsidRDefault="007F7668" w:rsidP="007F7668">
      <w:pPr>
        <w:pStyle w:val="01TEFBodyText"/>
      </w:pPr>
      <w:bookmarkStart w:id="128" w:name="_Toc87460126"/>
    </w:p>
    <w:p w14:paraId="30C86D72" w14:textId="78646F56" w:rsidR="00B8344A" w:rsidRPr="00C95D8F" w:rsidRDefault="007F7668" w:rsidP="00C95D8F">
      <w:pPr>
        <w:pStyle w:val="Heading2"/>
      </w:pPr>
      <w:r w:rsidDel="00DF0B27">
        <w:t xml:space="preserve"> </w:t>
      </w:r>
      <w:bookmarkStart w:id="129" w:name="_Toc167978279"/>
      <w:r w:rsidR="00624FD7">
        <w:rPr>
          <w:caps w:val="0"/>
        </w:rPr>
        <w:t>DETAILED APPLICATION ARCHITECTURE</w:t>
      </w:r>
      <w:bookmarkEnd w:id="126"/>
      <w:bookmarkEnd w:id="127"/>
      <w:bookmarkEnd w:id="128"/>
      <w:bookmarkEnd w:id="129"/>
    </w:p>
    <w:p w14:paraId="6F0518E6" w14:textId="77777777" w:rsidR="007F7668" w:rsidRDefault="00BD3F79" w:rsidP="00DF0B27">
      <w:pPr>
        <w:pStyle w:val="01TEFBodyText"/>
      </w:pPr>
      <w:r>
        <w:t xml:space="preserve">Please refer to </w:t>
      </w:r>
      <w:r w:rsidRPr="00837297">
        <w:rPr>
          <w:rFonts w:ascii="Calibri" w:eastAsia="Calibri" w:hAnsi="Calibri" w:cs="Calibri"/>
        </w:rPr>
        <w:t>CSP_TEF_SD01_04_Application_Architecture_Specification</w:t>
      </w:r>
      <w:r>
        <w:t xml:space="preserve"> for a detailed </w:t>
      </w:r>
      <w:r w:rsidR="004C62F1">
        <w:t xml:space="preserve">description of the </w:t>
      </w:r>
      <w:r>
        <w:t>application architect</w:t>
      </w:r>
      <w:r w:rsidR="00F535EB">
        <w:t>ure</w:t>
      </w:r>
      <w:r w:rsidR="002325A7">
        <w:t>.</w:t>
      </w:r>
    </w:p>
    <w:p w14:paraId="560DBBC3" w14:textId="77777777" w:rsidR="007F7668" w:rsidRDefault="007F7668" w:rsidP="00DF0B27">
      <w:pPr>
        <w:pStyle w:val="01TEFBodyText"/>
      </w:pPr>
    </w:p>
    <w:p w14:paraId="75148BA6" w14:textId="34F21042" w:rsidR="00CB4E46" w:rsidRPr="00A31737" w:rsidRDefault="00DF0B27" w:rsidP="008901F6">
      <w:pPr>
        <w:pStyle w:val="Heading2"/>
        <w:rPr>
          <w:caps w:val="0"/>
        </w:rPr>
      </w:pPr>
      <w:r w:rsidDel="00DF0B27">
        <w:t xml:space="preserve"> </w:t>
      </w:r>
      <w:bookmarkStart w:id="130" w:name="_Toc87460127"/>
      <w:bookmarkStart w:id="131" w:name="_Toc167978280"/>
      <w:bookmarkStart w:id="132" w:name="_Ref86747270"/>
      <w:bookmarkStart w:id="133" w:name="_Toc375129778"/>
      <w:bookmarkStart w:id="134" w:name="_Toc375213648"/>
      <w:r w:rsidR="00120CB3" w:rsidRPr="00A31737">
        <w:rPr>
          <w:caps w:val="0"/>
        </w:rPr>
        <w:t>CLOUD SERVICES</w:t>
      </w:r>
      <w:bookmarkEnd w:id="130"/>
      <w:bookmarkEnd w:id="131"/>
    </w:p>
    <w:p w14:paraId="4E6764AC" w14:textId="4C4D298E" w:rsidR="00F53D81" w:rsidRDefault="00CB4E46" w:rsidP="00E27707">
      <w:pPr>
        <w:pStyle w:val="01TEFBodyText"/>
      </w:pPr>
      <w:r w:rsidRPr="003223A7">
        <w:t xml:space="preserve">The </w:t>
      </w:r>
      <w:r w:rsidR="004A71D1">
        <w:t>Traffic Management</w:t>
      </w:r>
      <w:r w:rsidR="00120CB3" w:rsidRPr="003223A7">
        <w:t xml:space="preserve"> </w:t>
      </w:r>
      <w:r w:rsidR="002E1C2F" w:rsidRPr="003223A7">
        <w:t xml:space="preserve">Gateway </w:t>
      </w:r>
      <w:r w:rsidRPr="003223A7">
        <w:t xml:space="preserve">application </w:t>
      </w:r>
      <w:r w:rsidR="00C021DC">
        <w:t>is</w:t>
      </w:r>
      <w:r w:rsidRPr="003223A7">
        <w:t xml:space="preserve"> a collection of services, each service aligns to the microservice architectural style with loosely coupled, well defined and independent services. </w:t>
      </w:r>
      <w:r w:rsidR="00D44F98" w:rsidRPr="00D44F98">
        <w:t>Telefónica</w:t>
      </w:r>
      <w:r w:rsidRPr="003223A7">
        <w:t xml:space="preserve"> will leverage Microsoft Azure’s PaaS / SaaS off the shelf capabilities as the preferred option. The PaaS services are available for easy consumption and allows design to be extensible to meet the requirements of the new service</w:t>
      </w:r>
      <w:r w:rsidR="00C61982" w:rsidRPr="003223A7">
        <w:t>s</w:t>
      </w:r>
      <w:r w:rsidRPr="003223A7">
        <w:t>.  Building the service</w:t>
      </w:r>
      <w:r w:rsidR="00C61982" w:rsidRPr="003223A7">
        <w:t>s</w:t>
      </w:r>
      <w:r w:rsidRPr="003223A7">
        <w:t xml:space="preserve"> functionality on top of a managed PaaS maximises value and potential re-use for the DCC. </w:t>
      </w:r>
      <w:r w:rsidR="00D44F98" w:rsidRPr="00D44F98">
        <w:t>Telefónica</w:t>
      </w:r>
      <w:r w:rsidR="0060356B">
        <w:t xml:space="preserve"> has proposed the use of the following off the shelf capabilities</w:t>
      </w:r>
      <w:r w:rsidR="00F53D81">
        <w:t xml:space="preserve"> of the Azure platform:</w:t>
      </w:r>
    </w:p>
    <w:p w14:paraId="35F3CE07" w14:textId="4A22C815" w:rsidR="00F53D81" w:rsidRDefault="00F53D81" w:rsidP="00F53D81">
      <w:pPr>
        <w:pStyle w:val="01TEFBullet"/>
      </w:pPr>
      <w:r>
        <w:t>Event Hub</w:t>
      </w:r>
    </w:p>
    <w:p w14:paraId="2C459434" w14:textId="3A99EC55" w:rsidR="00286B07" w:rsidRDefault="00B45917" w:rsidP="00F53D81">
      <w:pPr>
        <w:pStyle w:val="01TEFBullet"/>
      </w:pPr>
      <w:proofErr w:type="spellStart"/>
      <w:r>
        <w:t>HAProxy</w:t>
      </w:r>
      <w:proofErr w:type="spellEnd"/>
      <w:r w:rsidR="00286B07">
        <w:t xml:space="preserve"> </w:t>
      </w:r>
      <w:r w:rsidR="008B0867">
        <w:t>with</w:t>
      </w:r>
      <w:r w:rsidR="00286B07">
        <w:t xml:space="preserve"> WAF </w:t>
      </w:r>
    </w:p>
    <w:p w14:paraId="3362987C" w14:textId="7532787F" w:rsidR="00F53D81" w:rsidRDefault="00F53D81" w:rsidP="00F53D81">
      <w:pPr>
        <w:pStyle w:val="01TEFBullet"/>
      </w:pPr>
      <w:r>
        <w:t xml:space="preserve">API </w:t>
      </w:r>
      <w:r w:rsidR="00286B07">
        <w:t>Management</w:t>
      </w:r>
    </w:p>
    <w:p w14:paraId="5C9D47D6" w14:textId="3A06C434" w:rsidR="000E5168" w:rsidRDefault="005747CD" w:rsidP="00F53D81">
      <w:pPr>
        <w:pStyle w:val="01TEFBullet"/>
      </w:pPr>
      <w:r>
        <w:t>Postgre</w:t>
      </w:r>
      <w:r w:rsidR="000E5168">
        <w:t>SQL DB</w:t>
      </w:r>
    </w:p>
    <w:p w14:paraId="26291902" w14:textId="6B82B146" w:rsidR="008B0867" w:rsidRDefault="008B0867" w:rsidP="007A6EBA">
      <w:pPr>
        <w:pStyle w:val="01TEFBullet"/>
      </w:pPr>
      <w:r>
        <w:t>Azure Kubernetes Service (AKS)</w:t>
      </w:r>
    </w:p>
    <w:p w14:paraId="67C2821B" w14:textId="5BA00D3F" w:rsidR="002F3A09" w:rsidRDefault="00D569B9" w:rsidP="007A6EBA">
      <w:pPr>
        <w:pStyle w:val="01TEFBullet"/>
      </w:pPr>
      <w:r>
        <w:t>Data Factory / Synapse</w:t>
      </w:r>
    </w:p>
    <w:p w14:paraId="37ADBB0E" w14:textId="397B91EB" w:rsidR="00A0434F" w:rsidRDefault="00A0434F" w:rsidP="00A0434F">
      <w:pPr>
        <w:pStyle w:val="01TEFBullet"/>
      </w:pPr>
      <w:r>
        <w:t>Blob Storage</w:t>
      </w:r>
    </w:p>
    <w:p w14:paraId="5499BF1C" w14:textId="60467ED0" w:rsidR="00A0434F" w:rsidRDefault="00A0434F" w:rsidP="00A0434F">
      <w:pPr>
        <w:pStyle w:val="01TEFBullet"/>
      </w:pPr>
      <w:r>
        <w:t>Machine Learning</w:t>
      </w:r>
    </w:p>
    <w:p w14:paraId="0B7BDE36" w14:textId="1B125C92" w:rsidR="00A0434F" w:rsidRDefault="00A0434F" w:rsidP="00A0434F">
      <w:pPr>
        <w:pStyle w:val="01TEFBullet"/>
      </w:pPr>
      <w:r>
        <w:t>Stream Analytics</w:t>
      </w:r>
    </w:p>
    <w:p w14:paraId="2A7604CA" w14:textId="32A933EB" w:rsidR="001947CC" w:rsidRDefault="001947CC" w:rsidP="00A0434F">
      <w:pPr>
        <w:pStyle w:val="01TEFBullet"/>
      </w:pPr>
      <w:r>
        <w:t>Backup and Archiving</w:t>
      </w:r>
    </w:p>
    <w:p w14:paraId="5EF471E7" w14:textId="77777777" w:rsidR="00CB4E46" w:rsidRPr="003223A7" w:rsidRDefault="00CB4E46" w:rsidP="00E27707">
      <w:pPr>
        <w:pStyle w:val="01TEFBodyText"/>
      </w:pPr>
    </w:p>
    <w:p w14:paraId="62C299BC" w14:textId="20CB59CB" w:rsidR="00CB4E46" w:rsidRPr="003223A7" w:rsidRDefault="00CB4E46" w:rsidP="00E27707">
      <w:pPr>
        <w:pStyle w:val="01TEFBodyText"/>
      </w:pPr>
      <w:r w:rsidRPr="003223A7">
        <w:t xml:space="preserve">The solution will be highly scalable, highly available with high reliability and low TCO. The hosting requirements aligns well with </w:t>
      </w:r>
      <w:r w:rsidR="00D44F98" w:rsidRPr="00D44F98">
        <w:t>Telefónica</w:t>
      </w:r>
      <w:r w:rsidRPr="003223A7">
        <w:t>’s Cloud first policy which also addresses the mandatory DCC requirement for Device Manager to be cloud hosted.</w:t>
      </w:r>
    </w:p>
    <w:p w14:paraId="0B73B321" w14:textId="77777777" w:rsidR="00575E5E" w:rsidRDefault="00575E5E" w:rsidP="00E27707">
      <w:pPr>
        <w:pStyle w:val="01TEFBodyText"/>
      </w:pPr>
    </w:p>
    <w:p w14:paraId="5E90B3F0" w14:textId="7D2EE77D" w:rsidR="00CB4E46" w:rsidRPr="003223A7" w:rsidRDefault="00CB4E46" w:rsidP="00E27707">
      <w:pPr>
        <w:pStyle w:val="01TEFBodyText"/>
      </w:pPr>
      <w:r w:rsidRPr="003223A7">
        <w:t xml:space="preserve">Cloud hosting comes in different flavours, essentially organisations have a choice between three types: </w:t>
      </w:r>
    </w:p>
    <w:p w14:paraId="7053D494" w14:textId="77777777" w:rsidR="00CB4E46" w:rsidRPr="003223A7" w:rsidRDefault="00CB4E46" w:rsidP="00E27707">
      <w:pPr>
        <w:pStyle w:val="01TEFBullet"/>
      </w:pPr>
      <w:r w:rsidRPr="003223A7">
        <w:rPr>
          <w:b/>
        </w:rPr>
        <w:t>Public cloud</w:t>
      </w:r>
      <w:r w:rsidRPr="003223A7">
        <w:t xml:space="preserve"> where the cloud resources such as servers, storage, hardware, software and supporting infrastructure are owned and managed by a third-party cloud service provider (Microsoft Azure) and delivered over the internet or dedicated links. Key advantages are lower </w:t>
      </w:r>
      <w:r w:rsidRPr="003223A7">
        <w:lastRenderedPageBreak/>
        <w:t>costs, no maintenance, near unlimited scalability up and down and high reliability which are mainly driven by economies of scale.</w:t>
      </w:r>
    </w:p>
    <w:p w14:paraId="5B0F1C2A" w14:textId="3E2A0C00" w:rsidR="00CB4E46" w:rsidRPr="003223A7" w:rsidRDefault="00CB4E46" w:rsidP="00E27707">
      <w:pPr>
        <w:pStyle w:val="01TEFBullet"/>
      </w:pPr>
      <w:r w:rsidRPr="003223A7">
        <w:rPr>
          <w:b/>
        </w:rPr>
        <w:t>Private cloud</w:t>
      </w:r>
      <w:r w:rsidRPr="003223A7">
        <w:t xml:space="preserve"> consists of cloud computing resources on a private network and used exclusively by one organisation. Key advantages are more flexibility, more control, and more scalability than dedicated hardware.</w:t>
      </w:r>
      <w:r w:rsidR="00514FEE" w:rsidRPr="003223A7">
        <w:t xml:space="preserve"> However, </w:t>
      </w:r>
      <w:r w:rsidR="00682216" w:rsidRPr="003223A7">
        <w:t xml:space="preserve">the </w:t>
      </w:r>
      <w:r w:rsidR="00B84FDB" w:rsidRPr="003223A7">
        <w:t>private</w:t>
      </w:r>
      <w:r w:rsidR="006824CC" w:rsidRPr="003223A7">
        <w:t xml:space="preserve"> cloud</w:t>
      </w:r>
      <w:r w:rsidR="00FB7000" w:rsidRPr="003223A7">
        <w:t>’s offering is limited to</w:t>
      </w:r>
      <w:r w:rsidR="00B84FDB" w:rsidRPr="003223A7">
        <w:t xml:space="preserve"> IaaS based </w:t>
      </w:r>
      <w:r w:rsidR="00FB7000" w:rsidRPr="003223A7">
        <w:t xml:space="preserve">capabilities and therefore does not align to DCC or </w:t>
      </w:r>
      <w:r w:rsidR="00D44F98" w:rsidRPr="00D44F98">
        <w:t>Telefónica</w:t>
      </w:r>
      <w:r w:rsidR="00FB7000" w:rsidRPr="003223A7">
        <w:t xml:space="preserve"> Cloud strategies </w:t>
      </w:r>
      <w:r w:rsidR="003B155A" w:rsidRPr="003223A7">
        <w:t xml:space="preserve">which aims to make use of PaaS / SaaS services. </w:t>
      </w:r>
      <w:r w:rsidR="0097482C" w:rsidRPr="003223A7">
        <w:t xml:space="preserve">In addition, the </w:t>
      </w:r>
      <w:r w:rsidR="005E7B70" w:rsidRPr="003223A7">
        <w:t xml:space="preserve">ability of services to scale will be </w:t>
      </w:r>
      <w:r w:rsidR="006062C0" w:rsidRPr="003223A7">
        <w:t>constrained</w:t>
      </w:r>
      <w:r w:rsidR="0097482C" w:rsidRPr="003223A7">
        <w:t xml:space="preserve"> </w:t>
      </w:r>
      <w:r w:rsidR="00DF017F" w:rsidRPr="003223A7">
        <w:t>by the</w:t>
      </w:r>
      <w:r w:rsidR="00224D84" w:rsidRPr="003223A7">
        <w:t xml:space="preserve"> underlying</w:t>
      </w:r>
      <w:r w:rsidR="00DF017F" w:rsidRPr="003223A7">
        <w:t xml:space="preserve"> </w:t>
      </w:r>
      <w:r w:rsidR="00224D84" w:rsidRPr="003223A7">
        <w:t xml:space="preserve">infrastructure </w:t>
      </w:r>
      <w:r w:rsidR="005E7B70" w:rsidRPr="003223A7">
        <w:t>that supports the Private Cloud</w:t>
      </w:r>
      <w:r w:rsidR="005E6DF9">
        <w:t xml:space="preserve"> and is not </w:t>
      </w:r>
      <w:r w:rsidR="006062C0">
        <w:t>comparable</w:t>
      </w:r>
      <w:r w:rsidR="00060D3D">
        <w:t xml:space="preserve"> to the capacity offered by the public cloud providers.</w:t>
      </w:r>
    </w:p>
    <w:p w14:paraId="6DB84E66" w14:textId="77777777" w:rsidR="00CB4E46" w:rsidRPr="003223A7" w:rsidRDefault="00CB4E46" w:rsidP="00E27707">
      <w:pPr>
        <w:pStyle w:val="01TEFBullet"/>
      </w:pPr>
      <w:r w:rsidRPr="003223A7">
        <w:rPr>
          <w:b/>
        </w:rPr>
        <w:t>Hybrid cloud</w:t>
      </w:r>
      <w:r w:rsidRPr="003223A7">
        <w:t xml:space="preserve"> provides greater flexibility, more deployment options, security, compliance and getting more value from their existing infrastructure. Key advantages are around control, flexibility, cost effectiveness and ease.</w:t>
      </w:r>
    </w:p>
    <w:p w14:paraId="5FBA72C1" w14:textId="77777777" w:rsidR="00CE1747" w:rsidRDefault="00CE1747" w:rsidP="00CE1747">
      <w:pPr>
        <w:pStyle w:val="ListParagraph"/>
        <w:spacing w:line="259" w:lineRule="auto"/>
        <w:rPr>
          <w:rFonts w:asciiTheme="minorHAnsi" w:hAnsiTheme="minorHAnsi"/>
          <w:b/>
          <w:color w:val="auto"/>
          <w:sz w:val="24"/>
          <w:szCs w:val="24"/>
        </w:rPr>
      </w:pPr>
    </w:p>
    <w:p w14:paraId="52A48269" w14:textId="77777777" w:rsidR="00CB4E46" w:rsidRPr="003223A7" w:rsidRDefault="00CB4E46" w:rsidP="00E27707">
      <w:pPr>
        <w:pStyle w:val="01TEFBodyText"/>
      </w:pPr>
      <w:r w:rsidRPr="003223A7">
        <w:t>The following drivers have been considered in the selection of the Microsoft Azure public cloud as the hosting approach:</w:t>
      </w:r>
    </w:p>
    <w:p w14:paraId="0C2BCA98" w14:textId="77777777" w:rsidR="00CB4E46" w:rsidRPr="003223A7" w:rsidRDefault="00CB4E46" w:rsidP="00E27707">
      <w:pPr>
        <w:pStyle w:val="01TEFBullet"/>
      </w:pPr>
      <w:r w:rsidRPr="003223A7">
        <w:t>Delivery certainty</w:t>
      </w:r>
    </w:p>
    <w:p w14:paraId="0707D189" w14:textId="77777777" w:rsidR="00CB4E46" w:rsidRPr="00E27707" w:rsidRDefault="00CB4E46" w:rsidP="00E27707">
      <w:pPr>
        <w:pStyle w:val="01TEFBullets-Sub"/>
        <w:rPr>
          <w:bCs/>
        </w:rPr>
      </w:pPr>
      <w:r w:rsidRPr="00E27707">
        <w:rPr>
          <w:bCs/>
        </w:rPr>
        <w:t>A public cloud-based solution would enable the implementation to begin with a short lead time, and ongoing support would be available for the environments (patching, license, upgrades)</w:t>
      </w:r>
    </w:p>
    <w:p w14:paraId="710AECDD" w14:textId="77777777" w:rsidR="00CB4E46" w:rsidRPr="00AF5ADF" w:rsidRDefault="00CB4E46" w:rsidP="00AF5ADF">
      <w:pPr>
        <w:pStyle w:val="01TEFBullet"/>
      </w:pPr>
      <w:r w:rsidRPr="00AF5ADF">
        <w:t>Commercial approach</w:t>
      </w:r>
    </w:p>
    <w:p w14:paraId="4B2DC00A" w14:textId="27DED820" w:rsidR="00CB4E46" w:rsidRPr="00AF5ADF" w:rsidRDefault="00D44F98" w:rsidP="00AF5ADF">
      <w:pPr>
        <w:pStyle w:val="01TEFBullets-Sub"/>
        <w:rPr>
          <w:bCs/>
        </w:rPr>
      </w:pPr>
      <w:r w:rsidRPr="00D44F98">
        <w:rPr>
          <w:bCs/>
        </w:rPr>
        <w:t>Telefónica</w:t>
      </w:r>
      <w:r w:rsidR="00CB4E46" w:rsidRPr="00AF5ADF">
        <w:rPr>
          <w:bCs/>
        </w:rPr>
        <w:t xml:space="preserve"> has an existing Global agreement with Microsoft Azure and Google Cloud, we expect to use Azure hosting. </w:t>
      </w:r>
    </w:p>
    <w:p w14:paraId="352D0CE3" w14:textId="2B9A28F6" w:rsidR="00CB4E46" w:rsidRPr="00AF5ADF" w:rsidRDefault="00CB4E46" w:rsidP="00AF5ADF">
      <w:pPr>
        <w:pStyle w:val="01TEFBullet"/>
      </w:pPr>
      <w:r w:rsidRPr="00AF5ADF">
        <w:t>DCC requirements around Cloud first policy, scale up or down, containerisation/</w:t>
      </w:r>
      <w:r w:rsidR="00E97943" w:rsidRPr="00AF5ADF">
        <w:t>microservices</w:t>
      </w:r>
      <w:r w:rsidR="00E97943">
        <w:t>:</w:t>
      </w:r>
    </w:p>
    <w:p w14:paraId="1C541E5C" w14:textId="54223EE8" w:rsidR="00CB4E46" w:rsidRPr="00AF5ADF" w:rsidRDefault="00CB4E46" w:rsidP="00AF5ADF">
      <w:pPr>
        <w:pStyle w:val="01TEFBullets-Sub"/>
        <w:rPr>
          <w:bCs/>
        </w:rPr>
      </w:pPr>
      <w:r w:rsidRPr="00AF5ADF">
        <w:rPr>
          <w:bCs/>
        </w:rPr>
        <w:t xml:space="preserve">DCCs Device Management requirements align with </w:t>
      </w:r>
      <w:r w:rsidR="00D44F98" w:rsidRPr="00D44F98">
        <w:rPr>
          <w:bCs/>
        </w:rPr>
        <w:t>Telefónica</w:t>
      </w:r>
      <w:r w:rsidRPr="00AF5ADF">
        <w:rPr>
          <w:bCs/>
        </w:rPr>
        <w:t xml:space="preserve">’s and DCC Cloud First </w:t>
      </w:r>
      <w:r w:rsidR="00E97943" w:rsidRPr="00AF5ADF">
        <w:rPr>
          <w:bCs/>
        </w:rPr>
        <w:t>strategy.</w:t>
      </w:r>
    </w:p>
    <w:p w14:paraId="423AE9F0" w14:textId="40D42671" w:rsidR="00885603" w:rsidRDefault="00AF0CFF" w:rsidP="00AF5ADF">
      <w:pPr>
        <w:pStyle w:val="01TEFBullets-Sub"/>
        <w:rPr>
          <w:bCs/>
        </w:rPr>
      </w:pPr>
      <w:r>
        <w:rPr>
          <w:bCs/>
        </w:rPr>
        <w:t xml:space="preserve">Microsoft Azure is the </w:t>
      </w:r>
      <w:r w:rsidR="00B45AA9">
        <w:rPr>
          <w:bCs/>
        </w:rPr>
        <w:t xml:space="preserve">DCC’s </w:t>
      </w:r>
      <w:r>
        <w:rPr>
          <w:bCs/>
        </w:rPr>
        <w:t xml:space="preserve">preferred </w:t>
      </w:r>
      <w:r w:rsidR="00885603">
        <w:rPr>
          <w:bCs/>
        </w:rPr>
        <w:t xml:space="preserve">Public Cloud platform of </w:t>
      </w:r>
      <w:r w:rsidR="00E97943">
        <w:rPr>
          <w:bCs/>
        </w:rPr>
        <w:t>choice.</w:t>
      </w:r>
    </w:p>
    <w:p w14:paraId="621D643F" w14:textId="25D3A6ED" w:rsidR="00CB4E46" w:rsidRPr="00AF5ADF" w:rsidRDefault="00CB4E46" w:rsidP="00AF5ADF">
      <w:pPr>
        <w:pStyle w:val="01TEFBullets-Sub"/>
        <w:rPr>
          <w:bCs/>
        </w:rPr>
      </w:pPr>
      <w:r w:rsidRPr="00AF5ADF">
        <w:rPr>
          <w:bCs/>
        </w:rPr>
        <w:t xml:space="preserve">Use of </w:t>
      </w:r>
      <w:r w:rsidR="00CE1747" w:rsidRPr="00AF5ADF">
        <w:rPr>
          <w:bCs/>
        </w:rPr>
        <w:t xml:space="preserve">CaaS and </w:t>
      </w:r>
      <w:r w:rsidRPr="00AF5ADF">
        <w:rPr>
          <w:bCs/>
        </w:rPr>
        <w:t xml:space="preserve">PaaS will allow the solution to adjust to load automatically and </w:t>
      </w:r>
      <w:r w:rsidR="00E97943" w:rsidRPr="00AF5ADF">
        <w:rPr>
          <w:bCs/>
        </w:rPr>
        <w:t>self-heal.</w:t>
      </w:r>
    </w:p>
    <w:p w14:paraId="1C9BA0E7" w14:textId="43B79ED3" w:rsidR="00CB4E46" w:rsidRPr="00AF5ADF" w:rsidRDefault="00CB4E46" w:rsidP="00AF5ADF">
      <w:pPr>
        <w:pStyle w:val="01TEFBullets-Sub"/>
        <w:rPr>
          <w:bCs/>
        </w:rPr>
      </w:pPr>
      <w:r w:rsidRPr="00AF5ADF">
        <w:rPr>
          <w:bCs/>
        </w:rPr>
        <w:t xml:space="preserve">The platform will support the development and hosting of services that are loosely coupled with no cross-function </w:t>
      </w:r>
      <w:r w:rsidR="00E97943" w:rsidRPr="00AF5ADF">
        <w:rPr>
          <w:bCs/>
        </w:rPr>
        <w:t>dependencies.</w:t>
      </w:r>
    </w:p>
    <w:p w14:paraId="1978737F" w14:textId="7654DE7D" w:rsidR="00CB4E46" w:rsidRPr="00AF5ADF" w:rsidRDefault="00CB4E46" w:rsidP="00AF5ADF">
      <w:pPr>
        <w:pStyle w:val="01TEFBullets-Sub"/>
        <w:rPr>
          <w:bCs/>
        </w:rPr>
      </w:pPr>
      <w:r w:rsidRPr="00AF5ADF">
        <w:rPr>
          <w:bCs/>
        </w:rPr>
        <w:t xml:space="preserve">The platform supports the management of planned and unplanned failure scenarios e.g. transaction failures through the event driven </w:t>
      </w:r>
      <w:r w:rsidR="00E97943" w:rsidRPr="00AF5ADF">
        <w:rPr>
          <w:bCs/>
        </w:rPr>
        <w:t>architecture.</w:t>
      </w:r>
    </w:p>
    <w:p w14:paraId="3CF37DBE" w14:textId="455E5545" w:rsidR="00CB4E46" w:rsidRPr="00AF5ADF" w:rsidRDefault="00CB4E46" w:rsidP="00AF5ADF">
      <w:pPr>
        <w:pStyle w:val="01TEFBullets-Sub"/>
        <w:rPr>
          <w:bCs/>
        </w:rPr>
      </w:pPr>
      <w:r w:rsidRPr="00AF5ADF">
        <w:rPr>
          <w:bCs/>
        </w:rPr>
        <w:t xml:space="preserve">The solution will be highly resilient with </w:t>
      </w:r>
      <w:r w:rsidR="00F1604A">
        <w:rPr>
          <w:bCs/>
        </w:rPr>
        <w:t xml:space="preserve">zonal </w:t>
      </w:r>
      <w:r w:rsidRPr="00AF5ADF">
        <w:rPr>
          <w:bCs/>
        </w:rPr>
        <w:t>HA redundancy offered out of the box that meets the RTO and RPO requirements and in some cases surpasses them</w:t>
      </w:r>
      <w:r w:rsidR="00E676A0">
        <w:rPr>
          <w:bCs/>
        </w:rPr>
        <w:t xml:space="preserve">. </w:t>
      </w:r>
      <w:r w:rsidR="00E676A0" w:rsidRPr="00D44F98">
        <w:rPr>
          <w:bCs/>
        </w:rPr>
        <w:t>Telefónica</w:t>
      </w:r>
      <w:r w:rsidR="00E676A0">
        <w:rPr>
          <w:bCs/>
        </w:rPr>
        <w:t xml:space="preserve"> will adopt a zonal approach as described in section </w:t>
      </w:r>
      <w:r w:rsidR="00702867">
        <w:rPr>
          <w:bCs/>
        </w:rPr>
        <w:fldChar w:fldCharType="begin"/>
      </w:r>
      <w:r w:rsidR="00702867">
        <w:rPr>
          <w:bCs/>
        </w:rPr>
        <w:instrText xml:space="preserve"> REF _Ref149634005 \r \h </w:instrText>
      </w:r>
      <w:r w:rsidR="00702867">
        <w:rPr>
          <w:bCs/>
        </w:rPr>
      </w:r>
      <w:r w:rsidR="00702867">
        <w:rPr>
          <w:bCs/>
        </w:rPr>
        <w:fldChar w:fldCharType="separate"/>
      </w:r>
      <w:r w:rsidR="00D66729">
        <w:rPr>
          <w:bCs/>
        </w:rPr>
        <w:t>6</w:t>
      </w:r>
      <w:r w:rsidR="00702867">
        <w:rPr>
          <w:bCs/>
        </w:rPr>
        <w:fldChar w:fldCharType="end"/>
      </w:r>
      <w:r w:rsidR="00702867">
        <w:rPr>
          <w:bCs/>
        </w:rPr>
        <w:t>.</w:t>
      </w:r>
    </w:p>
    <w:p w14:paraId="642BBB1C" w14:textId="653092BD" w:rsidR="00CB4E46" w:rsidRPr="00AF5ADF" w:rsidRDefault="00CB4E46" w:rsidP="00AF5ADF">
      <w:pPr>
        <w:pStyle w:val="01TEFBullets-Sub"/>
        <w:rPr>
          <w:bCs/>
        </w:rPr>
      </w:pPr>
      <w:r w:rsidRPr="00AF5ADF">
        <w:rPr>
          <w:bCs/>
        </w:rPr>
        <w:t>The solution will leverage out of box analytics capabilities e.g., data mining, stream analytics and machine learning</w:t>
      </w:r>
      <w:r w:rsidR="0099558B">
        <w:rPr>
          <w:bCs/>
        </w:rPr>
        <w:t xml:space="preserve"> to build </w:t>
      </w:r>
      <w:r w:rsidR="00147B28">
        <w:rPr>
          <w:bCs/>
        </w:rPr>
        <w:t>its data pipeline</w:t>
      </w:r>
      <w:r w:rsidR="00D338EE">
        <w:rPr>
          <w:bCs/>
        </w:rPr>
        <w:t xml:space="preserve"> and analytic capability. </w:t>
      </w:r>
      <w:r w:rsidR="008D4B8C">
        <w:rPr>
          <w:bCs/>
        </w:rPr>
        <w:t>Th</w:t>
      </w:r>
      <w:r w:rsidR="00B60D12">
        <w:rPr>
          <w:bCs/>
        </w:rPr>
        <w:t xml:space="preserve">is capability will </w:t>
      </w:r>
      <w:r w:rsidR="007953C4">
        <w:rPr>
          <w:bCs/>
        </w:rPr>
        <w:t xml:space="preserve">provide insights into the operational </w:t>
      </w:r>
      <w:r w:rsidR="00484747">
        <w:rPr>
          <w:bCs/>
        </w:rPr>
        <w:t>performance</w:t>
      </w:r>
      <w:r w:rsidR="007953C4">
        <w:rPr>
          <w:bCs/>
        </w:rPr>
        <w:t xml:space="preserve"> of the </w:t>
      </w:r>
      <w:r w:rsidR="00983F3F">
        <w:rPr>
          <w:bCs/>
        </w:rPr>
        <w:t>Traffic Management Gateway and the</w:t>
      </w:r>
      <w:r w:rsidR="0090499A">
        <w:rPr>
          <w:bCs/>
        </w:rPr>
        <w:t xml:space="preserve"> wider</w:t>
      </w:r>
      <w:r w:rsidR="00983F3F">
        <w:rPr>
          <w:bCs/>
        </w:rPr>
        <w:t xml:space="preserve"> end</w:t>
      </w:r>
      <w:r w:rsidR="0090499A">
        <w:rPr>
          <w:bCs/>
        </w:rPr>
        <w:t>-</w:t>
      </w:r>
      <w:r w:rsidR="00983F3F">
        <w:rPr>
          <w:bCs/>
        </w:rPr>
        <w:t>to</w:t>
      </w:r>
      <w:r w:rsidR="0090499A">
        <w:rPr>
          <w:bCs/>
        </w:rPr>
        <w:t>-</w:t>
      </w:r>
      <w:r w:rsidR="00983F3F">
        <w:rPr>
          <w:bCs/>
        </w:rPr>
        <w:t xml:space="preserve">end </w:t>
      </w:r>
      <w:r w:rsidR="007953C4">
        <w:rPr>
          <w:bCs/>
        </w:rPr>
        <w:t>service.</w:t>
      </w:r>
    </w:p>
    <w:p w14:paraId="7CB6203F" w14:textId="2FF9A87E" w:rsidR="00CB4E46" w:rsidRPr="00AF5ADF" w:rsidRDefault="00CB4E46" w:rsidP="00AF5ADF">
      <w:pPr>
        <w:pStyle w:val="01TEFBullets-Sub"/>
        <w:rPr>
          <w:bCs/>
        </w:rPr>
      </w:pPr>
      <w:r w:rsidRPr="00AF5ADF">
        <w:rPr>
          <w:bCs/>
        </w:rPr>
        <w:t>The solution will support automated builds of environments</w:t>
      </w:r>
      <w:r w:rsidR="00885603">
        <w:rPr>
          <w:bCs/>
        </w:rPr>
        <w:t xml:space="preserve"> </w:t>
      </w:r>
      <w:r w:rsidR="00132939">
        <w:rPr>
          <w:bCs/>
        </w:rPr>
        <w:t>–</w:t>
      </w:r>
      <w:r w:rsidR="00885603">
        <w:rPr>
          <w:bCs/>
        </w:rPr>
        <w:t xml:space="preserve"> </w:t>
      </w:r>
      <w:proofErr w:type="spellStart"/>
      <w:r w:rsidR="00885603">
        <w:rPr>
          <w:bCs/>
        </w:rPr>
        <w:t>IaC</w:t>
      </w:r>
      <w:proofErr w:type="spellEnd"/>
    </w:p>
    <w:p w14:paraId="7200137C" w14:textId="17C1B621" w:rsidR="00CB4E46" w:rsidRPr="00AF5ADF" w:rsidRDefault="00CB4E46" w:rsidP="00AF5ADF">
      <w:pPr>
        <w:pStyle w:val="01TEFBullets-Sub"/>
        <w:rPr>
          <w:bCs/>
        </w:rPr>
      </w:pPr>
      <w:r w:rsidRPr="00AF5ADF">
        <w:rPr>
          <w:bCs/>
        </w:rPr>
        <w:t xml:space="preserve">Development will be managed through an automated pipeline-based approach i.e., DevOps, Continuous Delivery (CD), Continuous Integration (CI) and a deployment strategy tailored for the </w:t>
      </w:r>
      <w:r w:rsidR="00E97943" w:rsidRPr="00AF5ADF">
        <w:rPr>
          <w:bCs/>
        </w:rPr>
        <w:t>programme.</w:t>
      </w:r>
    </w:p>
    <w:p w14:paraId="4AF9CD26" w14:textId="5644B28C" w:rsidR="008F5CDE" w:rsidRPr="00AF5ADF" w:rsidRDefault="008F5CDE" w:rsidP="008F5CDE">
      <w:pPr>
        <w:pStyle w:val="01TEFBullets-Sub"/>
      </w:pPr>
      <w:r>
        <w:t xml:space="preserve">Ensure higher composite SLAs by creating independent fallback paths e.g., in case of DB failure, the application will continue </w:t>
      </w:r>
      <w:r w:rsidR="00D6774D">
        <w:t xml:space="preserve">to </w:t>
      </w:r>
      <w:r>
        <w:t>be available as messages are queued.</w:t>
      </w:r>
    </w:p>
    <w:p w14:paraId="60790F61" w14:textId="77777777" w:rsidR="00CB4E46" w:rsidRPr="00AF5ADF" w:rsidRDefault="00CB4E46" w:rsidP="00AF5ADF">
      <w:pPr>
        <w:pStyle w:val="01TEFBullet"/>
      </w:pPr>
      <w:r w:rsidRPr="00AF5ADF">
        <w:lastRenderedPageBreak/>
        <w:t>DCC Security requirements and risk appetite</w:t>
      </w:r>
    </w:p>
    <w:p w14:paraId="1F4FD94D" w14:textId="6E1E3AD1" w:rsidR="00CB4E46" w:rsidRPr="00AF5ADF" w:rsidRDefault="00CB4E46" w:rsidP="00AF5ADF">
      <w:pPr>
        <w:pStyle w:val="01TEFBullets-Sub"/>
        <w:rPr>
          <w:bCs/>
        </w:rPr>
      </w:pPr>
      <w:r w:rsidRPr="00AF5ADF">
        <w:rPr>
          <w:bCs/>
        </w:rPr>
        <w:t xml:space="preserve">The solution will leverage products and services that are approved by NSC and meets DCC security </w:t>
      </w:r>
      <w:r w:rsidR="00E97943" w:rsidRPr="00AF5ADF">
        <w:rPr>
          <w:bCs/>
        </w:rPr>
        <w:t>requirements.</w:t>
      </w:r>
    </w:p>
    <w:p w14:paraId="55502960" w14:textId="77777777" w:rsidR="00CB4E46" w:rsidRPr="00AF5ADF" w:rsidRDefault="00CB4E46" w:rsidP="00AF5ADF">
      <w:pPr>
        <w:pStyle w:val="01TEFBullet"/>
      </w:pPr>
      <w:r w:rsidRPr="00AF5ADF">
        <w:t>Mandated compliance/regulatory/standard requirements</w:t>
      </w:r>
    </w:p>
    <w:p w14:paraId="7F502FDF" w14:textId="7C3EE46A" w:rsidR="00CB4E46" w:rsidRPr="00AF5ADF" w:rsidRDefault="00CB4E46" w:rsidP="00AF5ADF">
      <w:pPr>
        <w:pStyle w:val="01TEFBullets-Sub"/>
        <w:rPr>
          <w:bCs/>
        </w:rPr>
      </w:pPr>
      <w:r w:rsidRPr="00AF5ADF">
        <w:rPr>
          <w:bCs/>
        </w:rPr>
        <w:t>The platform is compliant against the ISO standards stated in the DCC Requirement Traceability Matrix (RTM)</w:t>
      </w:r>
    </w:p>
    <w:p w14:paraId="424982B6" w14:textId="35506BC4" w:rsidR="00CB4E46" w:rsidRPr="00AF5ADF" w:rsidRDefault="00CB4E46" w:rsidP="00AF5ADF">
      <w:pPr>
        <w:pStyle w:val="01TEFBullets-Sub"/>
        <w:rPr>
          <w:bCs/>
        </w:rPr>
      </w:pPr>
      <w:r w:rsidRPr="00AF5ADF">
        <w:rPr>
          <w:bCs/>
        </w:rPr>
        <w:t xml:space="preserve">The solution will utilise open industry standards e.g., JSON REST APIs, AMQP, Publish and Subscribe to support interoperability and </w:t>
      </w:r>
      <w:r w:rsidR="00E97943" w:rsidRPr="00AF5ADF">
        <w:rPr>
          <w:bCs/>
        </w:rPr>
        <w:t>disaggregation.</w:t>
      </w:r>
    </w:p>
    <w:p w14:paraId="456DC5D0" w14:textId="2370B517" w:rsidR="005A1FCF" w:rsidRDefault="00446C7C" w:rsidP="008901F6">
      <w:pPr>
        <w:pStyle w:val="Heading2"/>
      </w:pPr>
      <w:bookmarkStart w:id="135" w:name="_Toc87460128"/>
      <w:bookmarkStart w:id="136" w:name="_Ref153442865"/>
      <w:bookmarkStart w:id="137" w:name="_Toc167978281"/>
      <w:r>
        <w:t>THE TRAFFIC MANAGEMENT</w:t>
      </w:r>
      <w:r w:rsidR="005A1FCF">
        <w:t xml:space="preserve"> GATEWAY</w:t>
      </w:r>
      <w:bookmarkEnd w:id="132"/>
      <w:bookmarkEnd w:id="135"/>
      <w:bookmarkEnd w:id="136"/>
      <w:bookmarkEnd w:id="137"/>
    </w:p>
    <w:p w14:paraId="7DD53D3F" w14:textId="5256F6F4" w:rsidR="00946B0A" w:rsidRDefault="00290A25" w:rsidP="007A41B0">
      <w:pPr>
        <w:pStyle w:val="01TEFBodyText"/>
      </w:pPr>
      <w:r>
        <w:t>The traffic management</w:t>
      </w:r>
      <w:r w:rsidR="000375B4">
        <w:t xml:space="preserve"> </w:t>
      </w:r>
      <w:r w:rsidR="00B249C5">
        <w:t xml:space="preserve">gateway </w:t>
      </w:r>
      <w:r w:rsidR="00946B0A">
        <w:t>functionality will be implemented as a direct connect</w:t>
      </w:r>
      <w:r w:rsidR="00E414D1">
        <w:t>ion</w:t>
      </w:r>
      <w:r w:rsidR="00946B0A">
        <w:t xml:space="preserve"> </w:t>
      </w:r>
      <w:r w:rsidR="00E10531">
        <w:t xml:space="preserve">with the </w:t>
      </w:r>
      <w:r w:rsidR="00946B0A">
        <w:t xml:space="preserve">DSP to allow the DCC to send JSON objects </w:t>
      </w:r>
      <w:r w:rsidR="00E250A3">
        <w:t xml:space="preserve">containing GBCS commands </w:t>
      </w:r>
      <w:r w:rsidR="00946B0A">
        <w:t xml:space="preserve">for distribution to communication hubs (CH) and respond as defined in the </w:t>
      </w:r>
      <w:r w:rsidR="000B5BDB" w:rsidRPr="000B5BDB">
        <w:t xml:space="preserve">DS.0921 SD4.4.15 SMWAN Interface </w:t>
      </w:r>
      <w:r w:rsidR="00075A8D">
        <w:t>s</w:t>
      </w:r>
      <w:r w:rsidR="000B5BDB" w:rsidRPr="000B5BDB">
        <w:t>pecification</w:t>
      </w:r>
      <w:r w:rsidR="00946B0A">
        <w:t xml:space="preserve">. The </w:t>
      </w:r>
      <w:r w:rsidR="000A1A52">
        <w:t>Traffic Management</w:t>
      </w:r>
      <w:r w:rsidR="00946B0A">
        <w:t xml:space="preserve"> Gateway will also be responsible for sending messages on behalf of the Device Manager. </w:t>
      </w:r>
    </w:p>
    <w:p w14:paraId="50A866FC" w14:textId="77777777" w:rsidR="00E42B43" w:rsidRDefault="00E42B43" w:rsidP="007A41B0">
      <w:pPr>
        <w:pStyle w:val="01TEFBodyText"/>
        <w:rPr>
          <w:szCs w:val="24"/>
        </w:rPr>
      </w:pPr>
    </w:p>
    <w:p w14:paraId="0A839F33" w14:textId="6E6434EE" w:rsidR="00CB48D4" w:rsidRDefault="00CD6283" w:rsidP="00CD6283">
      <w:pPr>
        <w:pStyle w:val="01TEFBodyText"/>
      </w:pPr>
      <w:r>
        <w:t>The gateway</w:t>
      </w:r>
      <w:r w:rsidR="00CB48D4">
        <w:t>:</w:t>
      </w:r>
    </w:p>
    <w:p w14:paraId="0B0E5F60" w14:textId="53411494" w:rsidR="00CB48D4" w:rsidRDefault="00CB48D4" w:rsidP="00CB48D4">
      <w:pPr>
        <w:pStyle w:val="01TEFBullet"/>
      </w:pPr>
      <w:r>
        <w:t>A</w:t>
      </w:r>
      <w:r w:rsidR="00CD6283">
        <w:t xml:space="preserve">llows </w:t>
      </w:r>
      <w:r w:rsidR="00CD6283" w:rsidRPr="00D44F98">
        <w:t>Telefónica</w:t>
      </w:r>
      <w:r w:rsidR="00CD6283">
        <w:t xml:space="preserve"> </w:t>
      </w:r>
      <w:r w:rsidR="00B9135F">
        <w:t xml:space="preserve">to </w:t>
      </w:r>
      <w:r w:rsidR="00CD6283">
        <w:t>effectively manage, monitor and optimise the use of the</w:t>
      </w:r>
      <w:r w:rsidR="00512310">
        <w:t>ir</w:t>
      </w:r>
      <w:r w:rsidR="00CD6283">
        <w:t xml:space="preserve"> network. </w:t>
      </w:r>
    </w:p>
    <w:p w14:paraId="1567B4B0" w14:textId="2CC3E74B" w:rsidR="0098392C" w:rsidRDefault="00512310" w:rsidP="0098392C">
      <w:pPr>
        <w:pStyle w:val="01TEFBullet"/>
      </w:pPr>
      <w:r>
        <w:t>Allows i</w:t>
      </w:r>
      <w:r w:rsidR="0098392C" w:rsidRPr="0098392C">
        <w:t>ndependent management of traffic bandwidth / site vs all other traffic with overload risk reporting to enable mitigation</w:t>
      </w:r>
    </w:p>
    <w:p w14:paraId="68A7A65C" w14:textId="68CF517A" w:rsidR="003E1C35" w:rsidRDefault="003E1C35" w:rsidP="003E1C35">
      <w:pPr>
        <w:pStyle w:val="01TEFBullet"/>
      </w:pPr>
      <w:r>
        <w:t>Manages retries and throttling of events in line with cell site utilisation and bandwidth.</w:t>
      </w:r>
    </w:p>
    <w:p w14:paraId="10D6C8DF" w14:textId="7475917B" w:rsidR="00CB48D4" w:rsidRDefault="00CB48D4" w:rsidP="00CB48D4">
      <w:pPr>
        <w:pStyle w:val="01TEFBullet"/>
      </w:pPr>
      <w:r>
        <w:t>A</w:t>
      </w:r>
      <w:r w:rsidR="00CD6283">
        <w:t xml:space="preserve">llows </w:t>
      </w:r>
      <w:r w:rsidR="00CD6283" w:rsidRPr="00D44F98">
        <w:t>Telefónica</w:t>
      </w:r>
      <w:r w:rsidR="00CD6283">
        <w:t xml:space="preserve"> to track network impact as </w:t>
      </w:r>
      <w:r w:rsidR="001963B5">
        <w:t xml:space="preserve">approximately 7K </w:t>
      </w:r>
      <w:r w:rsidR="00CD6283">
        <w:t>CHs are installed on a daily basis and adjust to</w:t>
      </w:r>
      <w:r w:rsidR="00B9135F">
        <w:t xml:space="preserve"> changes in the</w:t>
      </w:r>
      <w:r w:rsidR="00CD6283">
        <w:t xml:space="preserve"> roll out profile by </w:t>
      </w:r>
      <w:r w:rsidR="00B9135F">
        <w:t>facilitating the re-dimensioning of</w:t>
      </w:r>
      <w:r w:rsidR="00CD6283">
        <w:t xml:space="preserve"> the network. </w:t>
      </w:r>
    </w:p>
    <w:p w14:paraId="02FC7E26" w14:textId="66DB762C" w:rsidR="00CD6283" w:rsidRDefault="00CB48D4" w:rsidP="00CB48D4">
      <w:pPr>
        <w:pStyle w:val="01TEFBullet"/>
      </w:pPr>
      <w:r>
        <w:t>P</w:t>
      </w:r>
      <w:r w:rsidR="00CD6283">
        <w:t>rovide</w:t>
      </w:r>
      <w:r>
        <w:t>s</w:t>
      </w:r>
      <w:r w:rsidR="00CD6283">
        <w:t xml:space="preserve"> insights into chatty </w:t>
      </w:r>
      <w:r w:rsidR="00E727BD">
        <w:t xml:space="preserve">devices (i.e., Communication Hubs and </w:t>
      </w:r>
      <w:r w:rsidR="0040058F">
        <w:t>HAN devices)</w:t>
      </w:r>
      <w:r w:rsidR="00E727BD">
        <w:t xml:space="preserve"> </w:t>
      </w:r>
      <w:r w:rsidR="00CD6283">
        <w:t>and the increased risks of overloading the network.</w:t>
      </w:r>
    </w:p>
    <w:p w14:paraId="505D3388" w14:textId="547329DB" w:rsidR="00CB48D4" w:rsidRDefault="0040758A" w:rsidP="00CB48D4">
      <w:pPr>
        <w:pStyle w:val="01TEFBullet"/>
      </w:pPr>
      <w:r>
        <w:t>Supports DSP downtime scenarios, planned or unplanned</w:t>
      </w:r>
    </w:p>
    <w:p w14:paraId="146088D6" w14:textId="686B69AC" w:rsidR="00C83971" w:rsidRDefault="00ED2F44" w:rsidP="00CB48D4">
      <w:pPr>
        <w:pStyle w:val="01TEFBullet"/>
      </w:pPr>
      <w:r>
        <w:t>Removes the DSP’s</w:t>
      </w:r>
      <w:r w:rsidR="00C83971">
        <w:t xml:space="preserve"> reliance on the DNS solution</w:t>
      </w:r>
      <w:r w:rsidR="003B3BF2">
        <w:t>.</w:t>
      </w:r>
      <w:r w:rsidR="00A03715">
        <w:t xml:space="preserve"> The traffic management gateway will utilise IP information stored in events and </w:t>
      </w:r>
      <w:r>
        <w:t xml:space="preserve">DNS lookup </w:t>
      </w:r>
      <w:r w:rsidR="00A03715">
        <w:t>to facilitate GUID to IP mapping.</w:t>
      </w:r>
    </w:p>
    <w:p w14:paraId="2682828B" w14:textId="77777777" w:rsidR="005B5127" w:rsidRDefault="005B5127" w:rsidP="005B5127">
      <w:pPr>
        <w:pStyle w:val="01TEFBullet"/>
      </w:pPr>
      <w:r>
        <w:t>Provides a more reliable integration approach with the DCC parties, adopting a store and forward based approach.</w:t>
      </w:r>
    </w:p>
    <w:p w14:paraId="365E8FF3" w14:textId="77777777" w:rsidR="00CD6283" w:rsidRDefault="00CD6283" w:rsidP="007A41B0">
      <w:pPr>
        <w:pStyle w:val="01TEFBodyText"/>
        <w:rPr>
          <w:szCs w:val="24"/>
        </w:rPr>
      </w:pPr>
    </w:p>
    <w:p w14:paraId="789B840F" w14:textId="1F7DC0EA" w:rsidR="00946B0A" w:rsidRPr="007600EA" w:rsidRDefault="00946B0A" w:rsidP="007A41B0">
      <w:pPr>
        <w:pStyle w:val="01TEFBodyText"/>
      </w:pPr>
      <w:r w:rsidRPr="007A41B0">
        <w:rPr>
          <w:szCs w:val="24"/>
        </w:rPr>
        <w:t>The high-level capabilities of the gateway will be</w:t>
      </w:r>
      <w:r w:rsidRPr="007600EA">
        <w:t>:</w:t>
      </w:r>
    </w:p>
    <w:p w14:paraId="01261C21" w14:textId="7102170D" w:rsidR="00946B0A" w:rsidRPr="007600EA" w:rsidRDefault="00946B0A" w:rsidP="003A51D1">
      <w:pPr>
        <w:pStyle w:val="01TEFBullet"/>
      </w:pPr>
      <w:r w:rsidRPr="007600EA">
        <w:t xml:space="preserve">A Highly scalable solution hosted on </w:t>
      </w:r>
      <w:r w:rsidR="003A0460" w:rsidRPr="007600EA">
        <w:t>the</w:t>
      </w:r>
      <w:r w:rsidRPr="007600EA">
        <w:t xml:space="preserve"> Microsoft Azure public cloud that can receive, process and respond to GBCS messages from DSP and communication hub, and Device Management (DMM) messages from Device Manager and communication hub</w:t>
      </w:r>
    </w:p>
    <w:p w14:paraId="741D72EC" w14:textId="07F10BC1" w:rsidR="007F6ECF" w:rsidRPr="007F6ECF" w:rsidRDefault="006A04DC" w:rsidP="003A51D1">
      <w:pPr>
        <w:pStyle w:val="01TEFBullet"/>
      </w:pPr>
      <w:r>
        <w:t xml:space="preserve">The traffic management gateway will act as a single </w:t>
      </w:r>
      <w:r w:rsidR="007F6ECF" w:rsidRPr="007F6ECF">
        <w:t>gateway that handles all outbound traffic</w:t>
      </w:r>
      <w:r w:rsidR="00AF27E9">
        <w:t xml:space="preserve"> </w:t>
      </w:r>
      <w:r w:rsidR="007F6ECF" w:rsidRPr="007F6ECF">
        <w:t>and retries.</w:t>
      </w:r>
    </w:p>
    <w:p w14:paraId="28CECC6F" w14:textId="77777777" w:rsidR="007F6ECF" w:rsidRPr="007F6ECF" w:rsidRDefault="007F6ECF" w:rsidP="003A51D1">
      <w:pPr>
        <w:pStyle w:val="01TEFBullet"/>
      </w:pPr>
      <w:r w:rsidRPr="007F6ECF">
        <w:t>Manages outbound traffic volumes on a per cell site basis.</w:t>
      </w:r>
    </w:p>
    <w:p w14:paraId="3E5F699F" w14:textId="72F30C1F" w:rsidR="007F6ECF" w:rsidRPr="007F6ECF" w:rsidRDefault="00E4289A" w:rsidP="003A51D1">
      <w:pPr>
        <w:pStyle w:val="01TEFBullet"/>
      </w:pPr>
      <w:r>
        <w:t>Introduces i</w:t>
      </w:r>
      <w:r w:rsidR="007F6ECF" w:rsidRPr="007F6ECF">
        <w:t xml:space="preserve">mproved </w:t>
      </w:r>
      <w:r w:rsidR="00F91A14">
        <w:t>Communication Hub</w:t>
      </w:r>
      <w:r w:rsidR="007F6ECF" w:rsidRPr="007F6ECF">
        <w:t xml:space="preserve"> status accuracy due to traffic </w:t>
      </w:r>
      <w:r w:rsidR="000D24D1" w:rsidRPr="007F6ECF">
        <w:t>management.</w:t>
      </w:r>
      <w:r w:rsidR="007F6ECF" w:rsidRPr="007F6ECF">
        <w:t xml:space="preserve"> </w:t>
      </w:r>
    </w:p>
    <w:p w14:paraId="6D63D958" w14:textId="67DEC1DC" w:rsidR="007F6ECF" w:rsidRDefault="00E4289A" w:rsidP="003A51D1">
      <w:pPr>
        <w:pStyle w:val="01TEFBullet"/>
      </w:pPr>
      <w:r>
        <w:t xml:space="preserve">Introduces </w:t>
      </w:r>
      <w:r w:rsidR="007F6ECF" w:rsidRPr="007F6ECF">
        <w:t>management of complete single cell failure</w:t>
      </w:r>
      <w:r w:rsidR="0069798B">
        <w:t xml:space="preserve"> (refer to section </w:t>
      </w:r>
      <w:r w:rsidR="005148DE">
        <w:fldChar w:fldCharType="begin"/>
      </w:r>
      <w:r w:rsidR="005148DE">
        <w:instrText xml:space="preserve"> REF _Ref146272881 \r \h </w:instrText>
      </w:r>
      <w:r w:rsidR="005148DE">
        <w:fldChar w:fldCharType="separate"/>
      </w:r>
      <w:r w:rsidR="00D66729">
        <w:t>2.9</w:t>
      </w:r>
      <w:r w:rsidR="005148DE">
        <w:fldChar w:fldCharType="end"/>
      </w:r>
      <w:r w:rsidR="005148DE">
        <w:t>).</w:t>
      </w:r>
    </w:p>
    <w:p w14:paraId="40D7921A" w14:textId="45799306" w:rsidR="007F6ECF" w:rsidRPr="006661E9" w:rsidRDefault="006661E9" w:rsidP="003A51D1">
      <w:pPr>
        <w:pStyle w:val="01TEFBullet"/>
      </w:pPr>
      <w:r>
        <w:t xml:space="preserve">Management of </w:t>
      </w:r>
      <w:r w:rsidRPr="006661E9">
        <w:t xml:space="preserve">large GBCS messages fragmented using General Block Transfer (GBT). Regardless of the agreed integration method adopted between Telefónica and the DSP, the </w:t>
      </w:r>
      <w:r w:rsidRPr="006661E9">
        <w:lastRenderedPageBreak/>
        <w:t>Traffic Management Gateway will manage GBT messages in line with an agreed approach between the two parties and captured in the SD4 and SD10 specifications. This includes handling and issuing of acknowledgements and GBT block retries.</w:t>
      </w:r>
    </w:p>
    <w:p w14:paraId="2E11C806" w14:textId="74DB3ECE" w:rsidR="00946B0A" w:rsidRPr="007600EA" w:rsidRDefault="00946B0A" w:rsidP="003A51D1">
      <w:pPr>
        <w:pStyle w:val="01TEFBullet"/>
      </w:pPr>
      <w:r w:rsidRPr="007600EA">
        <w:t>Hold the IP address of CH’s by using the last known IP address on received message from the</w:t>
      </w:r>
      <w:r w:rsidR="003B74A8">
        <w:t xml:space="preserve"> communication hubs</w:t>
      </w:r>
      <w:r w:rsidR="00A3390E">
        <w:t>.</w:t>
      </w:r>
    </w:p>
    <w:p w14:paraId="7B336432" w14:textId="10AD47E2" w:rsidR="00946B0A" w:rsidRDefault="00946B0A" w:rsidP="003A51D1">
      <w:pPr>
        <w:pStyle w:val="01TEFBullet"/>
      </w:pPr>
      <w:r w:rsidRPr="007600EA">
        <w:t xml:space="preserve">Ensure messages are retried if </w:t>
      </w:r>
      <w:r w:rsidR="002C2993">
        <w:t xml:space="preserve">no ACK of receipt of the request is provided by the </w:t>
      </w:r>
      <w:r w:rsidR="00F91A14">
        <w:t>Communication Hub</w:t>
      </w:r>
      <w:r w:rsidR="000667BA">
        <w:t xml:space="preserve">. </w:t>
      </w:r>
      <w:r w:rsidR="00DD3C8B">
        <w:t xml:space="preserve">Retries </w:t>
      </w:r>
      <w:r w:rsidR="008B7697">
        <w:t xml:space="preserve">due to no GBCS response from the hub will be managed by the DSP. However, the VMO2 </w:t>
      </w:r>
      <w:r w:rsidR="00F46677">
        <w:t>will analyse the traffic to determine whether the retry policy needs adjusting</w:t>
      </w:r>
      <w:r w:rsidR="00BD6CD8">
        <w:t>.</w:t>
      </w:r>
    </w:p>
    <w:p w14:paraId="3F27189E" w14:textId="66A154C5" w:rsidR="003B74A8" w:rsidRPr="007600EA" w:rsidRDefault="003B74A8" w:rsidP="003A51D1">
      <w:pPr>
        <w:pStyle w:val="01TEFBullet"/>
      </w:pPr>
      <w:r>
        <w:t xml:space="preserve">Manage large GBCS messages through </w:t>
      </w:r>
      <w:r w:rsidR="00831C5D">
        <w:t xml:space="preserve">the </w:t>
      </w:r>
      <w:r w:rsidR="00EB2850">
        <w:t xml:space="preserve">processing of </w:t>
      </w:r>
      <w:r w:rsidR="00831C5D">
        <w:t xml:space="preserve">General Block Transfer (GBT) </w:t>
      </w:r>
      <w:r w:rsidR="00105244">
        <w:t>messages</w:t>
      </w:r>
    </w:p>
    <w:p w14:paraId="56BA00EB" w14:textId="4F9B3E37" w:rsidR="009C4166" w:rsidRPr="007600EA" w:rsidRDefault="004E60A2" w:rsidP="003A51D1">
      <w:pPr>
        <w:pStyle w:val="01TEFBullet"/>
      </w:pPr>
      <w:r>
        <w:t>Store IP</w:t>
      </w:r>
      <w:r w:rsidR="00FB0893">
        <w:t>s information with the data platform</w:t>
      </w:r>
      <w:r w:rsidR="009C4166" w:rsidRPr="007600EA">
        <w:t xml:space="preserve"> to support insights into the </w:t>
      </w:r>
      <w:r w:rsidR="00955800" w:rsidRPr="007600EA">
        <w:t>end-to-end</w:t>
      </w:r>
      <w:r w:rsidR="009C4166" w:rsidRPr="007600EA">
        <w:t xml:space="preserve"> service to support triage and service management use cases</w:t>
      </w:r>
    </w:p>
    <w:p w14:paraId="5699FF74" w14:textId="1358F4F4" w:rsidR="00946B0A" w:rsidRDefault="00946B0A" w:rsidP="003A51D1">
      <w:pPr>
        <w:pStyle w:val="01TEFBullet"/>
      </w:pPr>
      <w:r w:rsidRPr="007600EA">
        <w:t>Segregate data from the communication hubs based on the criticality of the messages, for example, to allow for processing of critical alarms (such as power outage alerts) which may temporarily cause a process backlog separately from birth events. Other non-Service user facing events such as log event data will be processed on a low priority stream</w:t>
      </w:r>
    </w:p>
    <w:p w14:paraId="6051EAA2" w14:textId="081C8D0C" w:rsidR="00406BF4" w:rsidRPr="00406BF4" w:rsidRDefault="00105244" w:rsidP="003A51D1">
      <w:pPr>
        <w:pStyle w:val="01TEFBullet"/>
      </w:pPr>
      <w:r>
        <w:t xml:space="preserve">Support the sunsetting of </w:t>
      </w:r>
      <w:r w:rsidR="00BD324E" w:rsidRPr="00D44F98">
        <w:t>Telefónica</w:t>
      </w:r>
      <w:r w:rsidR="00BD324E">
        <w:t xml:space="preserve">’s 3G network through </w:t>
      </w:r>
      <w:r w:rsidR="001C0B02">
        <w:t>enhancements</w:t>
      </w:r>
      <w:r w:rsidR="00BD324E">
        <w:t xml:space="preserve"> of the</w:t>
      </w:r>
      <w:r w:rsidR="004D2C63">
        <w:t xml:space="preserve"> Firmware</w:t>
      </w:r>
      <w:r w:rsidR="00406BF4">
        <w:t xml:space="preserve"> service</w:t>
      </w:r>
      <w:r w:rsidR="004D2C63">
        <w:t xml:space="preserve">. The service will utilise cell site and </w:t>
      </w:r>
      <w:r w:rsidR="004D2C63" w:rsidRPr="007600EA">
        <w:t>communication hubs</w:t>
      </w:r>
      <w:r w:rsidR="004D2C63">
        <w:t xml:space="preserve"> </w:t>
      </w:r>
      <w:r w:rsidR="00490B17">
        <w:t xml:space="preserve">status </w:t>
      </w:r>
      <w:r w:rsidR="004D2C63">
        <w:t>data to</w:t>
      </w:r>
      <w:r w:rsidR="001C0B02">
        <w:t xml:space="preserve"> optimise the use of the </w:t>
      </w:r>
      <w:r w:rsidR="00490B17">
        <w:t>2G radio network.</w:t>
      </w:r>
      <w:r w:rsidR="00406BF4" w:rsidRPr="00406BF4">
        <w:t xml:space="preserve"> </w:t>
      </w:r>
    </w:p>
    <w:p w14:paraId="229138B1" w14:textId="4CBED87F" w:rsidR="00105244" w:rsidRDefault="00406BF4" w:rsidP="00F4165A">
      <w:pPr>
        <w:pStyle w:val="ListParagraph"/>
        <w:numPr>
          <w:ilvl w:val="0"/>
          <w:numId w:val="14"/>
        </w:numPr>
        <w:spacing w:line="254" w:lineRule="auto"/>
        <w:rPr>
          <w:rFonts w:ascii="Calibri" w:eastAsia="Calibri" w:hAnsi="Calibri" w:cs="Calibri"/>
          <w:color w:val="auto"/>
          <w:sz w:val="22"/>
          <w:szCs w:val="22"/>
        </w:rPr>
      </w:pPr>
      <w:r w:rsidRPr="00406BF4">
        <w:rPr>
          <w:rFonts w:ascii="Calibri" w:eastAsia="Calibri" w:hAnsi="Calibri" w:cs="Calibri"/>
          <w:color w:val="auto"/>
          <w:sz w:val="22"/>
          <w:szCs w:val="22"/>
        </w:rPr>
        <w:t>Provide more in-depth analysis of the power outage alerts to facilitate a per site check for potential outages not received over the I</w:t>
      </w:r>
      <w:r w:rsidR="00132939" w:rsidRPr="00406BF4">
        <w:rPr>
          <w:rFonts w:ascii="Calibri" w:eastAsia="Calibri" w:hAnsi="Calibri" w:cs="Calibri"/>
          <w:color w:val="auto"/>
          <w:sz w:val="22"/>
          <w:szCs w:val="22"/>
        </w:rPr>
        <w:t>p</w:t>
      </w:r>
      <w:r w:rsidRPr="00406BF4">
        <w:rPr>
          <w:rFonts w:ascii="Calibri" w:eastAsia="Calibri" w:hAnsi="Calibri" w:cs="Calibri"/>
          <w:color w:val="auto"/>
          <w:sz w:val="22"/>
          <w:szCs w:val="22"/>
        </w:rPr>
        <w:t>v6/UDP connection</w:t>
      </w:r>
    </w:p>
    <w:p w14:paraId="4B239A70" w14:textId="77777777" w:rsidR="00225DF7" w:rsidRDefault="00225DF7" w:rsidP="00245237">
      <w:pPr>
        <w:pStyle w:val="01TEFBodyText"/>
      </w:pPr>
    </w:p>
    <w:p w14:paraId="571B1F6F" w14:textId="3B778A3E" w:rsidR="00245237" w:rsidRDefault="00245237" w:rsidP="00245237">
      <w:pPr>
        <w:pStyle w:val="01TEFBodyText"/>
      </w:pPr>
      <w:r>
        <w:t>Specific Benefits to the DCC are captured below:</w:t>
      </w:r>
    </w:p>
    <w:p w14:paraId="6EE3F5B5" w14:textId="338EC64C" w:rsidR="00B22C8D" w:rsidRPr="000E3F54" w:rsidRDefault="00B22C8D" w:rsidP="000E3F54">
      <w:pPr>
        <w:pStyle w:val="01TEFBullet"/>
      </w:pPr>
      <w:r w:rsidRPr="000E3F54">
        <w:t xml:space="preserve">Prioritises </w:t>
      </w:r>
      <w:r w:rsidR="009D5EF0">
        <w:t>SR</w:t>
      </w:r>
      <w:r w:rsidRPr="000E3F54">
        <w:t>’s to vulnerable customers (inc. prepay) based on previous commands.</w:t>
      </w:r>
    </w:p>
    <w:p w14:paraId="3A561771" w14:textId="7F5552CF" w:rsidR="00B22C8D" w:rsidRPr="000E3F54" w:rsidRDefault="00B22C8D" w:rsidP="000E3F54">
      <w:pPr>
        <w:pStyle w:val="01TEFBullet"/>
      </w:pPr>
      <w:r w:rsidRPr="000E3F54">
        <w:t>Reduces DSP complexity and costs by removal of DNS lookup to all SMWAN traffic.</w:t>
      </w:r>
      <w:r w:rsidR="00433398">
        <w:t xml:space="preserve"> The lookup</w:t>
      </w:r>
      <w:r w:rsidR="00201142">
        <w:t xml:space="preserve"> will be performed by the Traffic Management Gateway</w:t>
      </w:r>
      <w:r w:rsidR="00E47476">
        <w:t>.</w:t>
      </w:r>
    </w:p>
    <w:p w14:paraId="13CE191A" w14:textId="5BCD31D1" w:rsidR="00B22C8D" w:rsidRPr="000E3F54" w:rsidRDefault="00B22C8D" w:rsidP="000E3F54">
      <w:pPr>
        <w:pStyle w:val="01TEFBullet"/>
      </w:pPr>
      <w:r w:rsidRPr="000E3F54">
        <w:t>Removes message loss in the event of DSP gateway interface failure / outage.</w:t>
      </w:r>
    </w:p>
    <w:p w14:paraId="64A5C61F" w14:textId="77777777" w:rsidR="00B22C8D" w:rsidRPr="000E3F54" w:rsidRDefault="00B22C8D" w:rsidP="000E3F54">
      <w:pPr>
        <w:pStyle w:val="01TEFBullet"/>
      </w:pPr>
      <w:r w:rsidRPr="000E3F54">
        <w:t>Real time dashboard of current SMWAN performance.</w:t>
      </w:r>
    </w:p>
    <w:p w14:paraId="46AE7EA2" w14:textId="2F489301" w:rsidR="00B22C8D" w:rsidRPr="000E3F54" w:rsidRDefault="00C40576" w:rsidP="000E3F54">
      <w:pPr>
        <w:pStyle w:val="01TEFBullet"/>
      </w:pPr>
      <w:r>
        <w:t>The lack of</w:t>
      </w:r>
      <w:r w:rsidR="00943EDA">
        <w:t xml:space="preserve"> cell site density and </w:t>
      </w:r>
      <w:r w:rsidR="006C5FC0">
        <w:t>distribution</w:t>
      </w:r>
      <w:r w:rsidR="00943EDA">
        <w:t xml:space="preserve"> across </w:t>
      </w:r>
      <w:r w:rsidR="00943EDA" w:rsidRPr="00D44F98">
        <w:t>Telefónica</w:t>
      </w:r>
      <w:r w:rsidR="00943EDA">
        <w:t xml:space="preserve"> c20K cells </w:t>
      </w:r>
      <w:r w:rsidR="00E531DB">
        <w:t xml:space="preserve">needs to the </w:t>
      </w:r>
      <w:r w:rsidR="00E531DB" w:rsidRPr="000E3F54">
        <w:t>DSP unknowingly overloading cell sites due to current excessive retry strategy</w:t>
      </w:r>
      <w:r w:rsidR="00E531DB">
        <w:t>.</w:t>
      </w:r>
    </w:p>
    <w:p w14:paraId="2F3CF1DB" w14:textId="77777777" w:rsidR="00B22C8D" w:rsidRPr="000E3F54" w:rsidRDefault="00B22C8D" w:rsidP="000E3F54">
      <w:pPr>
        <w:pStyle w:val="01TEFBullet"/>
      </w:pPr>
      <w:r w:rsidRPr="000E3F54">
        <w:t>Allows for creation of DNO specific views of outage maps.</w:t>
      </w:r>
    </w:p>
    <w:p w14:paraId="2BDB22EF" w14:textId="036446EC" w:rsidR="007F6ECF" w:rsidRPr="000E3F54" w:rsidRDefault="00B22C8D" w:rsidP="000E3F54">
      <w:pPr>
        <w:pStyle w:val="01TEFBullet"/>
      </w:pPr>
      <w:r w:rsidRPr="000E3F54">
        <w:t>Decommission SMWAN usage files</w:t>
      </w:r>
      <w:r w:rsidR="005A3E07">
        <w:t xml:space="preserve"> and associated SFTP</w:t>
      </w:r>
      <w:r w:rsidR="005A3E07" w:rsidRPr="000E3F54">
        <w:t xml:space="preserve"> interface </w:t>
      </w:r>
      <w:r w:rsidR="00202D99">
        <w:t>from the</w:t>
      </w:r>
      <w:r w:rsidR="00202D99" w:rsidRPr="000E3F54">
        <w:t xml:space="preserve"> </w:t>
      </w:r>
      <w:r w:rsidRPr="000E3F54">
        <w:t>DSP.</w:t>
      </w:r>
    </w:p>
    <w:p w14:paraId="3013BCD4" w14:textId="77777777" w:rsidR="001764CB" w:rsidRDefault="001764CB" w:rsidP="00946B0A">
      <w:pPr>
        <w:rPr>
          <w:rFonts w:ascii="Calibri" w:eastAsia="Calibri" w:hAnsi="Calibri" w:cs="Calibri"/>
          <w:sz w:val="22"/>
          <w:szCs w:val="22"/>
        </w:rPr>
      </w:pPr>
    </w:p>
    <w:p w14:paraId="36AAA84D" w14:textId="42254A90" w:rsidR="0037246E" w:rsidRDefault="00C4768A" w:rsidP="00946B0A">
      <w:pPr>
        <w:rPr>
          <w:rFonts w:ascii="Calibri" w:eastAsia="Calibri" w:hAnsi="Calibri" w:cs="Calibri"/>
          <w:sz w:val="22"/>
          <w:szCs w:val="22"/>
        </w:rPr>
      </w:pPr>
      <w:r>
        <w:rPr>
          <w:rFonts w:ascii="Calibri" w:eastAsia="Calibri" w:hAnsi="Calibri" w:cs="Calibri"/>
          <w:sz w:val="22"/>
          <w:szCs w:val="22"/>
        </w:rPr>
        <w:t xml:space="preserve">The Traffic Management Gateway capabilities </w:t>
      </w:r>
      <w:r w:rsidR="00CE4F09">
        <w:rPr>
          <w:rFonts w:ascii="Calibri" w:eastAsia="Calibri" w:hAnsi="Calibri" w:cs="Calibri"/>
          <w:sz w:val="22"/>
          <w:szCs w:val="22"/>
        </w:rPr>
        <w:t>can be</w:t>
      </w:r>
      <w:r>
        <w:rPr>
          <w:rFonts w:ascii="Calibri" w:eastAsia="Calibri" w:hAnsi="Calibri" w:cs="Calibri"/>
          <w:sz w:val="22"/>
          <w:szCs w:val="22"/>
        </w:rPr>
        <w:t xml:space="preserve"> </w:t>
      </w:r>
      <w:r w:rsidR="005D25B1">
        <w:rPr>
          <w:rFonts w:ascii="Calibri" w:eastAsia="Calibri" w:hAnsi="Calibri" w:cs="Calibri"/>
          <w:sz w:val="22"/>
          <w:szCs w:val="22"/>
        </w:rPr>
        <w:t>grouped</w:t>
      </w:r>
      <w:r w:rsidR="00380A3D">
        <w:rPr>
          <w:rFonts w:ascii="Calibri" w:eastAsia="Calibri" w:hAnsi="Calibri" w:cs="Calibri"/>
          <w:sz w:val="22"/>
          <w:szCs w:val="22"/>
        </w:rPr>
        <w:t xml:space="preserve"> as follows:</w:t>
      </w:r>
    </w:p>
    <w:p w14:paraId="3F30E2E0" w14:textId="77777777" w:rsidR="00380A3D" w:rsidRDefault="00380A3D" w:rsidP="00946B0A">
      <w:pPr>
        <w:rPr>
          <w:rFonts w:ascii="Calibri" w:eastAsia="Calibri" w:hAnsi="Calibri" w:cs="Calibri"/>
          <w:sz w:val="22"/>
          <w:szCs w:val="22"/>
        </w:rPr>
      </w:pPr>
    </w:p>
    <w:p w14:paraId="4FB48AC1" w14:textId="01BBAF24" w:rsidR="00F673CA" w:rsidRDefault="0074089E" w:rsidP="00E07DF1">
      <w:pPr>
        <w:pStyle w:val="01TEFBullet"/>
      </w:pPr>
      <w:r>
        <w:t xml:space="preserve">The </w:t>
      </w:r>
      <w:r w:rsidR="00403826">
        <w:t>I</w:t>
      </w:r>
      <w:r w:rsidR="00132939">
        <w:t>p</w:t>
      </w:r>
      <w:r w:rsidR="00403826">
        <w:t>v6 / UDP</w:t>
      </w:r>
      <w:r w:rsidR="00E07DF1">
        <w:t xml:space="preserve"> Connectivity and Device Manager integration</w:t>
      </w:r>
    </w:p>
    <w:p w14:paraId="7114519B" w14:textId="2A3BD60D" w:rsidR="00E07DF1" w:rsidRDefault="00F673CA" w:rsidP="00F673CA">
      <w:pPr>
        <w:pStyle w:val="01TEFBullets-Sub"/>
      </w:pPr>
      <w:r>
        <w:t xml:space="preserve">issuing of device manager (DMM) and </w:t>
      </w:r>
      <w:r w:rsidR="009D5EF0">
        <w:t>SR</w:t>
      </w:r>
      <w:r>
        <w:t xml:space="preserve"> (GBCS) signed commands </w:t>
      </w:r>
      <w:r w:rsidR="00B6048C">
        <w:t>over the</w:t>
      </w:r>
      <w:r w:rsidR="00C07742">
        <w:t xml:space="preserve"> existing</w:t>
      </w:r>
      <w:r w:rsidR="00B6048C">
        <w:t xml:space="preserve"> I</w:t>
      </w:r>
      <w:r w:rsidR="00132939">
        <w:t>p</w:t>
      </w:r>
      <w:r w:rsidR="00B6048C">
        <w:t xml:space="preserve">v6 / </w:t>
      </w:r>
      <w:r w:rsidR="00C07742">
        <w:t>UDP</w:t>
      </w:r>
      <w:r w:rsidR="00B6048C">
        <w:t xml:space="preserve"> connection</w:t>
      </w:r>
    </w:p>
    <w:p w14:paraId="29827A6F" w14:textId="23AC545D" w:rsidR="00B6048C" w:rsidRDefault="00B6048C" w:rsidP="00F673CA">
      <w:pPr>
        <w:pStyle w:val="01TEFBullets-Sub"/>
      </w:pPr>
      <w:r>
        <w:t xml:space="preserve">receipt of CH alerts and events over the </w:t>
      </w:r>
      <w:r w:rsidR="00C07742">
        <w:t xml:space="preserve">existing </w:t>
      </w:r>
      <w:r>
        <w:t>I</w:t>
      </w:r>
      <w:r w:rsidR="00132939">
        <w:t>p</w:t>
      </w:r>
      <w:r>
        <w:t>v6 / UDP</w:t>
      </w:r>
      <w:r w:rsidR="00C07742">
        <w:t xml:space="preserve"> connection</w:t>
      </w:r>
    </w:p>
    <w:p w14:paraId="1028F152" w14:textId="327D6324" w:rsidR="004D2E90" w:rsidRDefault="00E1166E" w:rsidP="00F673CA">
      <w:pPr>
        <w:pStyle w:val="01TEFBullets-Sub"/>
      </w:pPr>
      <w:r>
        <w:t>Mapping of GBCS / DMM commands to JSON payload</w:t>
      </w:r>
      <w:r w:rsidR="00C9644D">
        <w:t>s to support downstream processing and analytics.</w:t>
      </w:r>
    </w:p>
    <w:p w14:paraId="536FD2E3" w14:textId="53DFDDA0" w:rsidR="00A76565" w:rsidRDefault="00A76565" w:rsidP="00F673CA">
      <w:pPr>
        <w:pStyle w:val="01TEFBullets-Sub"/>
      </w:pPr>
      <w:r>
        <w:t>GUID to I</w:t>
      </w:r>
      <w:r w:rsidR="00132939">
        <w:t>p</w:t>
      </w:r>
      <w:r>
        <w:t xml:space="preserve">v6 mapping to ensure commands are routing to the </w:t>
      </w:r>
      <w:r w:rsidR="00E1166E">
        <w:t xml:space="preserve">correct </w:t>
      </w:r>
      <w:r w:rsidR="00AD3750">
        <w:t>endpoint.</w:t>
      </w:r>
    </w:p>
    <w:p w14:paraId="0482D2B4" w14:textId="68E9F49C" w:rsidR="00403826" w:rsidRDefault="00403826" w:rsidP="0074089E">
      <w:pPr>
        <w:pStyle w:val="01TEFBullet"/>
      </w:pPr>
      <w:r>
        <w:lastRenderedPageBreak/>
        <w:t xml:space="preserve">Optimisation of the Cellular </w:t>
      </w:r>
      <w:r w:rsidR="003B37BC">
        <w:t>network and manage potential overload of the cell site</w:t>
      </w:r>
    </w:p>
    <w:p w14:paraId="28BFAD4A" w14:textId="3901783E" w:rsidR="00DC1700" w:rsidRDefault="00E331AE" w:rsidP="00FF0716">
      <w:pPr>
        <w:pStyle w:val="01TEFBullets-Sub"/>
      </w:pPr>
      <w:r>
        <w:t xml:space="preserve">Services such as firmware will utilise </w:t>
      </w:r>
      <w:r w:rsidR="00F91A14">
        <w:t>Communication Hub</w:t>
      </w:r>
      <w:r w:rsidR="00A16ADD">
        <w:t xml:space="preserve"> status and cell site data to </w:t>
      </w:r>
      <w:r w:rsidR="00D7084E">
        <w:t xml:space="preserve">optimise the use of the </w:t>
      </w:r>
      <w:r w:rsidR="00550ADB" w:rsidRPr="00D44F98">
        <w:rPr>
          <w:rFonts w:eastAsia="Calibri" w:cs="Calibri"/>
        </w:rPr>
        <w:t>Telefónica</w:t>
      </w:r>
      <w:r w:rsidR="00550ADB" w:rsidRPr="007600EA">
        <w:rPr>
          <w:rFonts w:ascii="Calibri" w:eastAsia="Calibri" w:hAnsi="Calibri" w:cs="Calibri"/>
        </w:rPr>
        <w:t xml:space="preserve"> </w:t>
      </w:r>
      <w:r w:rsidR="00D7084E">
        <w:t xml:space="preserve">network and ease overload on the cell site. </w:t>
      </w:r>
      <w:r w:rsidR="00FF0716">
        <w:t xml:space="preserve">This </w:t>
      </w:r>
      <w:r w:rsidR="00B93141">
        <w:t xml:space="preserve">level of intelligence that will be applied to CH related traffic </w:t>
      </w:r>
      <w:r w:rsidR="00FF0716">
        <w:t xml:space="preserve">will </w:t>
      </w:r>
      <w:r w:rsidR="005D707D">
        <w:t>facilitate</w:t>
      </w:r>
      <w:r w:rsidR="00FF0716">
        <w:t xml:space="preserve"> the sunsetting of 3G </w:t>
      </w:r>
      <w:r w:rsidR="00CE4F09">
        <w:t>cellular network</w:t>
      </w:r>
      <w:r w:rsidR="00A16ADD">
        <w:t xml:space="preserve"> </w:t>
      </w:r>
      <w:r w:rsidR="00FF0716">
        <w:t xml:space="preserve">and ensure </w:t>
      </w:r>
      <w:r w:rsidR="001B7D8C" w:rsidRPr="001B7D8C">
        <w:t xml:space="preserve">meter firmware updates </w:t>
      </w:r>
      <w:r w:rsidR="00FF0716">
        <w:t xml:space="preserve">fall </w:t>
      </w:r>
      <w:r w:rsidR="001B7D8C" w:rsidRPr="001B7D8C">
        <w:t>within agreed SLAs and SLA</w:t>
      </w:r>
      <w:r w:rsidR="00132939">
        <w:t>’</w:t>
      </w:r>
      <w:r w:rsidR="001B7D8C" w:rsidRPr="001B7D8C">
        <w:t>s associated with CA</w:t>
      </w:r>
      <w:r w:rsidR="00FF0716">
        <w:t>T</w:t>
      </w:r>
      <w:r w:rsidR="001B7D8C" w:rsidRPr="001B7D8C">
        <w:t xml:space="preserve"> 3 alerts</w:t>
      </w:r>
    </w:p>
    <w:p w14:paraId="42B81ACC" w14:textId="34B54FB2" w:rsidR="008F5504" w:rsidRDefault="00513CC7" w:rsidP="0074089E">
      <w:pPr>
        <w:pStyle w:val="01TEFBullet"/>
      </w:pPr>
      <w:r>
        <w:t>Power outage Enhancements</w:t>
      </w:r>
    </w:p>
    <w:p w14:paraId="4C5278D6" w14:textId="676615E8" w:rsidR="00513CC7" w:rsidRDefault="00513CC7" w:rsidP="00513CC7">
      <w:pPr>
        <w:pStyle w:val="01TEFBullets-Sub"/>
      </w:pPr>
      <w:r>
        <w:t>The Traffic Management Gateway will analyse outages against postcode proximities and previous hub status to execute per site checks for potential outages not received.</w:t>
      </w:r>
      <w:r w:rsidR="00EF033E">
        <w:t xml:space="preserve"> This</w:t>
      </w:r>
      <w:r w:rsidR="00216922">
        <w:t xml:space="preserve"> enhancement</w:t>
      </w:r>
      <w:r w:rsidR="00EF033E">
        <w:t xml:space="preserve"> is described in detail</w:t>
      </w:r>
      <w:r w:rsidR="00216922">
        <w:t xml:space="preserve"> in SD02_06.</w:t>
      </w:r>
    </w:p>
    <w:p w14:paraId="7FED5466" w14:textId="548F6A01" w:rsidR="003B37BC" w:rsidRDefault="00E07DF1" w:rsidP="0074089E">
      <w:pPr>
        <w:pStyle w:val="01TEFBullet"/>
      </w:pPr>
      <w:r>
        <w:t>Support</w:t>
      </w:r>
      <w:r w:rsidR="002503B7">
        <w:t xml:space="preserve"> of</w:t>
      </w:r>
      <w:r>
        <w:t xml:space="preserve"> the </w:t>
      </w:r>
      <w:r w:rsidR="009D5EF0">
        <w:t>SR</w:t>
      </w:r>
      <w:r>
        <w:t xml:space="preserve"> </w:t>
      </w:r>
      <w:r w:rsidR="002503B7">
        <w:t>requests / response and meter alerts</w:t>
      </w:r>
    </w:p>
    <w:p w14:paraId="0042C5B4" w14:textId="0E3D9329" w:rsidR="006357DA" w:rsidRDefault="00CC43A6" w:rsidP="00CE4F09">
      <w:pPr>
        <w:pStyle w:val="01TEFBullets-Sub"/>
      </w:pPr>
      <w:r>
        <w:t>Replacement of the existing</w:t>
      </w:r>
      <w:r w:rsidR="00F21355">
        <w:t xml:space="preserve"> </w:t>
      </w:r>
      <w:r w:rsidR="00164F2F">
        <w:t>DSP Gateway to the</w:t>
      </w:r>
      <w:r w:rsidR="00F21355">
        <w:t xml:space="preserve"> </w:t>
      </w:r>
      <w:r>
        <w:t>SMWAN</w:t>
      </w:r>
      <w:r w:rsidR="00164F2F">
        <w:t xml:space="preserve"> that </w:t>
      </w:r>
      <w:r w:rsidR="00E4447A">
        <w:t>support</w:t>
      </w:r>
      <w:r w:rsidR="00164F2F">
        <w:t>s</w:t>
      </w:r>
      <w:r w:rsidR="00E4447A">
        <w:t xml:space="preserve"> the issuing</w:t>
      </w:r>
      <w:r w:rsidR="00FE390F">
        <w:t xml:space="preserve"> and recei</w:t>
      </w:r>
      <w:r w:rsidR="00164F2F">
        <w:t>ving</w:t>
      </w:r>
      <w:r w:rsidR="00E4447A">
        <w:t xml:space="preserve"> of service user </w:t>
      </w:r>
      <w:r w:rsidR="00FE390F">
        <w:t>commands and responses</w:t>
      </w:r>
      <w:r w:rsidR="00164F2F">
        <w:t xml:space="preserve"> as well as</w:t>
      </w:r>
      <w:r w:rsidR="006357DA">
        <w:t xml:space="preserve"> meter</w:t>
      </w:r>
      <w:r w:rsidR="00164F2F">
        <w:t xml:space="preserve"> alerts</w:t>
      </w:r>
      <w:r w:rsidR="006357DA">
        <w:t xml:space="preserve">. </w:t>
      </w:r>
    </w:p>
    <w:p w14:paraId="43BA4A79" w14:textId="1CE2902E" w:rsidR="00550ADB" w:rsidRPr="002A5EBB" w:rsidRDefault="006357DA" w:rsidP="00132939">
      <w:pPr>
        <w:pStyle w:val="01TEFBullets-Sub"/>
      </w:pPr>
      <w:r w:rsidRPr="002A5EBB">
        <w:t xml:space="preserve">The integration </w:t>
      </w:r>
      <w:r w:rsidR="00164F2F">
        <w:t xml:space="preserve">will </w:t>
      </w:r>
      <w:r w:rsidR="005E22BA">
        <w:t>be in line with</w:t>
      </w:r>
      <w:r w:rsidR="000618C2" w:rsidRPr="002A5EBB">
        <w:t xml:space="preserve"> </w:t>
      </w:r>
      <w:r w:rsidR="00370683" w:rsidRPr="00370683">
        <w:t>DS.0921 SD4.4.15 SMWAN Interface Specification</w:t>
      </w:r>
      <w:r w:rsidR="005E22BA">
        <w:t xml:space="preserve">. </w:t>
      </w:r>
      <w:r w:rsidR="005E22BA" w:rsidRPr="00D44F98">
        <w:t>Telefónica</w:t>
      </w:r>
      <w:r w:rsidR="005E22BA">
        <w:t xml:space="preserve"> </w:t>
      </w:r>
      <w:r w:rsidR="00164F2F">
        <w:t xml:space="preserve">have agreed to use the current API interface instead of </w:t>
      </w:r>
      <w:r w:rsidR="00164F2F" w:rsidRPr="002A5EBB">
        <w:t>Telefónica</w:t>
      </w:r>
      <w:r w:rsidR="00132939">
        <w:t>’</w:t>
      </w:r>
      <w:r w:rsidR="00164F2F">
        <w:t>s</w:t>
      </w:r>
      <w:r w:rsidR="00164F2F" w:rsidRPr="002A5EBB">
        <w:t xml:space="preserve"> </w:t>
      </w:r>
      <w:r w:rsidR="00164F2F">
        <w:t>preference for</w:t>
      </w:r>
      <w:r w:rsidR="00164F2F" w:rsidRPr="002A5EBB">
        <w:t xml:space="preserve"> a publish and subscribe based integration</w:t>
      </w:r>
      <w:r w:rsidR="00164F2F">
        <w:t xml:space="preserve">. </w:t>
      </w:r>
      <w:r w:rsidR="00164F2F" w:rsidRPr="002A5EBB">
        <w:t xml:space="preserve">The publish and subscribe model </w:t>
      </w:r>
      <w:r w:rsidR="00164F2F">
        <w:t>would introduce</w:t>
      </w:r>
      <w:r w:rsidR="00164F2F" w:rsidRPr="002A5EBB">
        <w:t xml:space="preserve"> </w:t>
      </w:r>
      <w:r w:rsidR="00164F2F">
        <w:t>a</w:t>
      </w:r>
      <w:r w:rsidR="00164F2F" w:rsidRPr="002A5EBB">
        <w:t xml:space="preserve"> loose</w:t>
      </w:r>
      <w:r w:rsidR="00164F2F">
        <w:t>ly</w:t>
      </w:r>
      <w:r w:rsidR="00164F2F" w:rsidRPr="002A5EBB">
        <w:t xml:space="preserve"> coup</w:t>
      </w:r>
      <w:r w:rsidR="00164F2F">
        <w:t xml:space="preserve">led, </w:t>
      </w:r>
      <w:r w:rsidR="00164F2F" w:rsidRPr="002A5EBB">
        <w:t>scal</w:t>
      </w:r>
      <w:r w:rsidR="00164F2F">
        <w:t>able and more reliable</w:t>
      </w:r>
      <w:r w:rsidR="00164F2F" w:rsidRPr="002A5EBB">
        <w:t xml:space="preserve"> </w:t>
      </w:r>
      <w:r w:rsidR="00164F2F">
        <w:t>interaction</w:t>
      </w:r>
      <w:r w:rsidR="00164F2F" w:rsidRPr="002A5EBB">
        <w:t xml:space="preserve"> </w:t>
      </w:r>
      <w:r w:rsidR="00164F2F">
        <w:t xml:space="preserve">between </w:t>
      </w:r>
      <w:r w:rsidR="00164F2F" w:rsidRPr="002A5EBB">
        <w:t xml:space="preserve">Telefónica </w:t>
      </w:r>
      <w:r w:rsidR="00164F2F">
        <w:t>and the DSP</w:t>
      </w:r>
      <w:r w:rsidR="0062095F">
        <w:t>,</w:t>
      </w:r>
      <w:r w:rsidR="00164F2F">
        <w:t xml:space="preserve"> however this is not what has been agreed for the 4G interface and will ultimately improve DSP delivery timescales.</w:t>
      </w:r>
    </w:p>
    <w:p w14:paraId="73D7D85F" w14:textId="4B974F04" w:rsidR="00164F2F" w:rsidRPr="00CE2776" w:rsidRDefault="00164F2F" w:rsidP="00550ADB">
      <w:pPr>
        <w:pStyle w:val="01TEFBullets-Sub"/>
      </w:pPr>
      <w:r>
        <w:rPr>
          <w:rFonts w:eastAsia="Calibri" w:cs="Calibri"/>
        </w:rPr>
        <w:t>We have agreed with the DSP to uplift the interface to provide a new parameter which the DSP will share the timeout of each message on the DSP side before it is re-tried.</w:t>
      </w:r>
    </w:p>
    <w:p w14:paraId="680A82B8" w14:textId="1CB7D718" w:rsidR="00164F2F" w:rsidRPr="00164F2F" w:rsidRDefault="00CE2776" w:rsidP="00164F2F">
      <w:pPr>
        <w:pStyle w:val="01TEFBullets-Sub"/>
        <w:rPr>
          <w:rFonts w:eastAsia="Calibri" w:cs="Calibri"/>
        </w:rPr>
      </w:pPr>
      <w:r>
        <w:rPr>
          <w:rFonts w:eastAsia="Calibri" w:cs="Calibri"/>
        </w:rPr>
        <w:t xml:space="preserve">The </w:t>
      </w:r>
      <w:r w:rsidR="007F1B14">
        <w:rPr>
          <w:rFonts w:eastAsia="Calibri" w:cs="Calibri"/>
        </w:rPr>
        <w:t xml:space="preserve">Traffic Management Gateway will </w:t>
      </w:r>
      <w:r w:rsidR="00D06637">
        <w:rPr>
          <w:rFonts w:eastAsia="Calibri" w:cs="Calibri"/>
        </w:rPr>
        <w:t>facilitate</w:t>
      </w:r>
      <w:r w:rsidR="00080581">
        <w:rPr>
          <w:rFonts w:eastAsia="Calibri" w:cs="Calibri"/>
        </w:rPr>
        <w:t xml:space="preserve"> the creation of </w:t>
      </w:r>
      <w:r w:rsidR="007F1B14">
        <w:rPr>
          <w:rFonts w:eastAsia="Calibri" w:cs="Calibri"/>
        </w:rPr>
        <w:t>specific views</w:t>
      </w:r>
      <w:r w:rsidR="00D06637">
        <w:rPr>
          <w:rFonts w:eastAsia="Calibri" w:cs="Calibri"/>
        </w:rPr>
        <w:t xml:space="preserve"> in the Data and Reporting platform</w:t>
      </w:r>
      <w:r w:rsidR="007F1B14">
        <w:rPr>
          <w:rFonts w:eastAsia="Calibri" w:cs="Calibri"/>
        </w:rPr>
        <w:t xml:space="preserve"> </w:t>
      </w:r>
      <w:r w:rsidR="00280BE7">
        <w:rPr>
          <w:rFonts w:eastAsia="Calibri" w:cs="Calibri"/>
        </w:rPr>
        <w:t>of outage maps based on requirements of the DCC / DNO.</w:t>
      </w:r>
    </w:p>
    <w:p w14:paraId="324336C5" w14:textId="539B7983" w:rsidR="00946B0A" w:rsidRPr="009D07C8" w:rsidRDefault="001415D6" w:rsidP="00946B0A">
      <w:pPr>
        <w:rPr>
          <w:sz w:val="22"/>
          <w:szCs w:val="22"/>
        </w:rPr>
      </w:pPr>
      <w:r w:rsidRPr="009D07C8">
        <w:rPr>
          <w:rFonts w:ascii="Calibri" w:eastAsia="Calibri" w:hAnsi="Calibri" w:cs="Calibri"/>
          <w:sz w:val="22"/>
          <w:szCs w:val="22"/>
        </w:rPr>
        <w:t>The</w:t>
      </w:r>
      <w:r w:rsidR="00946B0A" w:rsidRPr="009D07C8">
        <w:rPr>
          <w:rFonts w:ascii="Calibri" w:eastAsia="Calibri" w:hAnsi="Calibri" w:cs="Calibri"/>
          <w:sz w:val="22"/>
          <w:szCs w:val="22"/>
        </w:rPr>
        <w:t xml:space="preserve"> peak volumetric predictions for </w:t>
      </w:r>
      <w:r w:rsidR="00902EE1" w:rsidRPr="009D07C8">
        <w:rPr>
          <w:rFonts w:ascii="Calibri" w:eastAsia="Calibri" w:hAnsi="Calibri" w:cs="Calibri"/>
          <w:sz w:val="22"/>
          <w:szCs w:val="22"/>
        </w:rPr>
        <w:t>Traffic Management</w:t>
      </w:r>
      <w:r w:rsidR="00946B0A" w:rsidRPr="009D07C8">
        <w:rPr>
          <w:rFonts w:ascii="Calibri" w:eastAsia="Calibri" w:hAnsi="Calibri" w:cs="Calibri"/>
          <w:sz w:val="22"/>
          <w:szCs w:val="22"/>
        </w:rPr>
        <w:t xml:space="preserve"> Gateway based on the </w:t>
      </w:r>
      <w:r w:rsidR="00FA1478" w:rsidRPr="009D07C8">
        <w:rPr>
          <w:rFonts w:ascii="Calibri" w:eastAsia="Calibri" w:hAnsi="Calibri" w:cs="Calibri"/>
          <w:sz w:val="22"/>
          <w:szCs w:val="22"/>
        </w:rPr>
        <w:t>details</w:t>
      </w:r>
      <w:r w:rsidR="00946B0A" w:rsidRPr="009D07C8">
        <w:rPr>
          <w:rFonts w:ascii="Calibri" w:eastAsia="Calibri" w:hAnsi="Calibri" w:cs="Calibri"/>
          <w:sz w:val="22"/>
          <w:szCs w:val="22"/>
        </w:rPr>
        <w:t xml:space="preserve"> </w:t>
      </w:r>
      <w:r w:rsidR="00C2774B" w:rsidRPr="009D07C8">
        <w:rPr>
          <w:rFonts w:ascii="Calibri" w:eastAsia="Calibri" w:hAnsi="Calibri" w:cs="Calibri"/>
          <w:sz w:val="22"/>
          <w:szCs w:val="22"/>
        </w:rPr>
        <w:t>f</w:t>
      </w:r>
      <w:r w:rsidR="00946B0A" w:rsidRPr="009D07C8">
        <w:rPr>
          <w:rFonts w:ascii="Calibri" w:eastAsia="Calibri" w:hAnsi="Calibri" w:cs="Calibri"/>
          <w:sz w:val="22"/>
          <w:szCs w:val="22"/>
        </w:rPr>
        <w:t>or the next 5 years</w:t>
      </w:r>
      <w:r w:rsidRPr="009D07C8">
        <w:rPr>
          <w:rFonts w:ascii="Calibri" w:eastAsia="Calibri" w:hAnsi="Calibri" w:cs="Calibri"/>
          <w:sz w:val="22"/>
          <w:szCs w:val="22"/>
        </w:rPr>
        <w:t xml:space="preserve"> (202</w:t>
      </w:r>
      <w:r w:rsidR="00182219">
        <w:rPr>
          <w:rFonts w:ascii="Calibri" w:eastAsia="Calibri" w:hAnsi="Calibri" w:cs="Calibri"/>
          <w:sz w:val="22"/>
          <w:szCs w:val="22"/>
        </w:rPr>
        <w:t>3</w:t>
      </w:r>
      <w:r w:rsidRPr="009D07C8">
        <w:rPr>
          <w:rFonts w:ascii="Calibri" w:eastAsia="Calibri" w:hAnsi="Calibri" w:cs="Calibri"/>
          <w:sz w:val="22"/>
          <w:szCs w:val="22"/>
        </w:rPr>
        <w:t>-202</w:t>
      </w:r>
      <w:r w:rsidR="00182219">
        <w:rPr>
          <w:rFonts w:ascii="Calibri" w:eastAsia="Calibri" w:hAnsi="Calibri" w:cs="Calibri"/>
          <w:sz w:val="22"/>
          <w:szCs w:val="22"/>
        </w:rPr>
        <w:t>8</w:t>
      </w:r>
      <w:r w:rsidRPr="009D07C8">
        <w:rPr>
          <w:rFonts w:ascii="Calibri" w:eastAsia="Calibri" w:hAnsi="Calibri" w:cs="Calibri"/>
          <w:sz w:val="22"/>
          <w:szCs w:val="22"/>
        </w:rPr>
        <w:t>)</w:t>
      </w:r>
      <w:r w:rsidR="00946B0A" w:rsidRPr="009D07C8">
        <w:rPr>
          <w:rFonts w:ascii="Calibri" w:eastAsia="Calibri" w:hAnsi="Calibri" w:cs="Calibri"/>
          <w:sz w:val="22"/>
          <w:szCs w:val="22"/>
        </w:rPr>
        <w:t xml:space="preserve"> are:</w:t>
      </w:r>
    </w:p>
    <w:p w14:paraId="5798E760" w14:textId="36F89F36" w:rsidR="00946B0A" w:rsidRPr="009D07C8" w:rsidRDefault="00946B0A" w:rsidP="00F4165A">
      <w:pPr>
        <w:pStyle w:val="ListParagraph"/>
        <w:numPr>
          <w:ilvl w:val="0"/>
          <w:numId w:val="13"/>
        </w:numPr>
        <w:spacing w:line="259" w:lineRule="auto"/>
        <w:rPr>
          <w:rFonts w:ascii="Calibri" w:eastAsia="Calibri" w:hAnsi="Calibri" w:cs="Calibri"/>
          <w:color w:val="auto"/>
          <w:sz w:val="22"/>
          <w:szCs w:val="22"/>
        </w:rPr>
      </w:pPr>
      <w:r w:rsidRPr="009D07C8">
        <w:rPr>
          <w:rFonts w:ascii="Calibri" w:eastAsia="Calibri" w:hAnsi="Calibri" w:cs="Calibri"/>
          <w:color w:val="auto"/>
          <w:sz w:val="22"/>
          <w:szCs w:val="22"/>
        </w:rPr>
        <w:t xml:space="preserve">around </w:t>
      </w:r>
      <w:r w:rsidR="00697E6D">
        <w:rPr>
          <w:rFonts w:ascii="Calibri" w:eastAsia="Calibri" w:hAnsi="Calibri" w:cs="Calibri"/>
          <w:color w:val="auto"/>
          <w:sz w:val="22"/>
          <w:szCs w:val="22"/>
        </w:rPr>
        <w:t>1000</w:t>
      </w:r>
      <w:r w:rsidR="00697E6D" w:rsidRPr="009D07C8">
        <w:rPr>
          <w:rFonts w:ascii="Calibri" w:eastAsia="Calibri" w:hAnsi="Calibri" w:cs="Calibri"/>
          <w:color w:val="auto"/>
          <w:sz w:val="22"/>
          <w:szCs w:val="22"/>
        </w:rPr>
        <w:t xml:space="preserve"> </w:t>
      </w:r>
      <w:r w:rsidRPr="009D07C8">
        <w:rPr>
          <w:rFonts w:ascii="Calibri" w:eastAsia="Calibri" w:hAnsi="Calibri" w:cs="Calibri"/>
          <w:color w:val="auto"/>
          <w:sz w:val="22"/>
          <w:szCs w:val="22"/>
        </w:rPr>
        <w:t>requests per second from DSP</w:t>
      </w:r>
    </w:p>
    <w:p w14:paraId="1FF1367A" w14:textId="086EB852" w:rsidR="00946B0A" w:rsidRPr="009D07C8" w:rsidRDefault="00946B0A" w:rsidP="00F4165A">
      <w:pPr>
        <w:pStyle w:val="ListParagraph"/>
        <w:numPr>
          <w:ilvl w:val="0"/>
          <w:numId w:val="13"/>
        </w:numPr>
        <w:spacing w:line="259" w:lineRule="auto"/>
        <w:rPr>
          <w:rFonts w:ascii="Calibri" w:eastAsia="Calibri" w:hAnsi="Calibri" w:cs="Calibri"/>
          <w:color w:val="auto"/>
          <w:sz w:val="22"/>
          <w:szCs w:val="22"/>
        </w:rPr>
      </w:pPr>
      <w:r w:rsidRPr="009D07C8">
        <w:rPr>
          <w:rFonts w:ascii="Calibri" w:eastAsia="Calibri" w:hAnsi="Calibri" w:cs="Calibri"/>
          <w:color w:val="auto"/>
          <w:sz w:val="22"/>
          <w:szCs w:val="22"/>
        </w:rPr>
        <w:t>around 1</w:t>
      </w:r>
      <w:r w:rsidR="00697E6D">
        <w:rPr>
          <w:rFonts w:ascii="Calibri" w:eastAsia="Calibri" w:hAnsi="Calibri" w:cs="Calibri"/>
          <w:color w:val="auto"/>
          <w:sz w:val="22"/>
          <w:szCs w:val="22"/>
        </w:rPr>
        <w:t>2</w:t>
      </w:r>
      <w:r w:rsidRPr="009D07C8">
        <w:rPr>
          <w:rFonts w:ascii="Calibri" w:eastAsia="Calibri" w:hAnsi="Calibri" w:cs="Calibri"/>
          <w:color w:val="auto"/>
          <w:sz w:val="22"/>
          <w:szCs w:val="22"/>
        </w:rPr>
        <w:t xml:space="preserve">00 UDP (GBCS/DMM) messages per second sent and received from </w:t>
      </w:r>
      <w:r w:rsidR="00F91A14">
        <w:rPr>
          <w:rFonts w:ascii="Calibri" w:eastAsia="Calibri" w:hAnsi="Calibri" w:cs="Calibri"/>
          <w:color w:val="auto"/>
          <w:sz w:val="22"/>
          <w:szCs w:val="22"/>
        </w:rPr>
        <w:t>Communication Hub</w:t>
      </w:r>
      <w:r w:rsidRPr="009D07C8">
        <w:rPr>
          <w:rFonts w:ascii="Calibri" w:eastAsia="Calibri" w:hAnsi="Calibri" w:cs="Calibri"/>
          <w:color w:val="auto"/>
          <w:sz w:val="22"/>
          <w:szCs w:val="22"/>
        </w:rPr>
        <w:t>s</w:t>
      </w:r>
    </w:p>
    <w:p w14:paraId="05375306" w14:textId="7F466662" w:rsidR="00946B0A" w:rsidRPr="009D07C8" w:rsidRDefault="00946B0A" w:rsidP="00F4165A">
      <w:pPr>
        <w:pStyle w:val="ListParagraph"/>
        <w:numPr>
          <w:ilvl w:val="0"/>
          <w:numId w:val="13"/>
        </w:numPr>
        <w:spacing w:line="259" w:lineRule="auto"/>
        <w:jc w:val="both"/>
        <w:rPr>
          <w:rFonts w:ascii="Calibri" w:eastAsia="Calibri" w:hAnsi="Calibri" w:cs="Calibri"/>
          <w:color w:val="auto"/>
          <w:sz w:val="22"/>
          <w:szCs w:val="22"/>
        </w:rPr>
      </w:pPr>
      <w:r w:rsidRPr="009D07C8">
        <w:rPr>
          <w:rFonts w:ascii="Calibri" w:eastAsia="Calibri" w:hAnsi="Calibri" w:cs="Calibri"/>
          <w:color w:val="auto"/>
          <w:sz w:val="22"/>
          <w:szCs w:val="22"/>
        </w:rPr>
        <w:t xml:space="preserve">around </w:t>
      </w:r>
      <w:r w:rsidR="00697E6D">
        <w:rPr>
          <w:rFonts w:ascii="Calibri" w:eastAsia="Calibri" w:hAnsi="Calibri" w:cs="Calibri"/>
          <w:color w:val="auto"/>
          <w:sz w:val="22"/>
          <w:szCs w:val="22"/>
        </w:rPr>
        <w:t>400</w:t>
      </w:r>
      <w:r w:rsidR="00697E6D" w:rsidRPr="009D07C8">
        <w:rPr>
          <w:rFonts w:ascii="Calibri" w:eastAsia="Calibri" w:hAnsi="Calibri" w:cs="Calibri"/>
          <w:color w:val="auto"/>
          <w:sz w:val="22"/>
          <w:szCs w:val="22"/>
        </w:rPr>
        <w:t xml:space="preserve"> </w:t>
      </w:r>
      <w:r w:rsidRPr="009D07C8">
        <w:rPr>
          <w:rFonts w:ascii="Calibri" w:eastAsia="Calibri" w:hAnsi="Calibri" w:cs="Calibri"/>
          <w:color w:val="auto"/>
          <w:sz w:val="22"/>
          <w:szCs w:val="22"/>
        </w:rPr>
        <w:t xml:space="preserve">UDP (GBCS/DMM) messages per second received and sent to </w:t>
      </w:r>
      <w:r w:rsidR="00902EE1" w:rsidRPr="009D07C8">
        <w:rPr>
          <w:rFonts w:ascii="Calibri" w:eastAsia="Calibri" w:hAnsi="Calibri" w:cs="Calibri"/>
          <w:color w:val="auto"/>
          <w:sz w:val="22"/>
          <w:szCs w:val="22"/>
        </w:rPr>
        <w:t>Traffic Management</w:t>
      </w:r>
      <w:r w:rsidRPr="009D07C8">
        <w:rPr>
          <w:rFonts w:ascii="Calibri" w:eastAsia="Calibri" w:hAnsi="Calibri" w:cs="Calibri"/>
          <w:color w:val="auto"/>
          <w:sz w:val="22"/>
          <w:szCs w:val="22"/>
        </w:rPr>
        <w:t xml:space="preserve"> Gateway from Device Manager</w:t>
      </w:r>
    </w:p>
    <w:p w14:paraId="36ED49AE" w14:textId="77777777" w:rsidR="00853BD0" w:rsidRDefault="00853BD0" w:rsidP="00006EDC">
      <w:pPr>
        <w:rPr>
          <w:rFonts w:ascii="Calibri" w:eastAsia="Calibri" w:hAnsi="Calibri" w:cs="Calibri"/>
          <w:sz w:val="22"/>
          <w:szCs w:val="22"/>
        </w:rPr>
      </w:pPr>
    </w:p>
    <w:p w14:paraId="5F8B5471" w14:textId="509FF6A8" w:rsidR="003C502E" w:rsidRDefault="00131896" w:rsidP="00006EDC">
      <w:pPr>
        <w:rPr>
          <w:rFonts w:ascii="Calibri" w:eastAsia="Calibri" w:hAnsi="Calibri" w:cs="Calibri"/>
          <w:sz w:val="22"/>
          <w:szCs w:val="22"/>
        </w:rPr>
      </w:pPr>
      <w:r w:rsidRPr="009D07C8">
        <w:rPr>
          <w:rFonts w:ascii="Calibri" w:eastAsia="Calibri" w:hAnsi="Calibri" w:cs="Calibri"/>
          <w:sz w:val="22"/>
          <w:szCs w:val="22"/>
        </w:rPr>
        <w:t xml:space="preserve">Future expansion is dependent on the forecasting provided by the DCC and further </w:t>
      </w:r>
      <w:r w:rsidR="007452A2" w:rsidRPr="009D07C8">
        <w:rPr>
          <w:rFonts w:ascii="Calibri" w:eastAsia="Calibri" w:hAnsi="Calibri" w:cs="Calibri"/>
          <w:sz w:val="22"/>
          <w:szCs w:val="22"/>
        </w:rPr>
        <w:t>workshops</w:t>
      </w:r>
      <w:r w:rsidR="00F838D9" w:rsidRPr="009D07C8">
        <w:rPr>
          <w:rFonts w:ascii="Calibri" w:eastAsia="Calibri" w:hAnsi="Calibri" w:cs="Calibri"/>
          <w:sz w:val="22"/>
          <w:szCs w:val="22"/>
        </w:rPr>
        <w:t xml:space="preserve"> are required to ensure </w:t>
      </w:r>
      <w:r w:rsidR="007452A2" w:rsidRPr="009D07C8">
        <w:rPr>
          <w:rFonts w:ascii="Calibri" w:eastAsia="Calibri" w:hAnsi="Calibri" w:cs="Calibri"/>
          <w:sz w:val="22"/>
          <w:szCs w:val="22"/>
        </w:rPr>
        <w:t>forecasting is as accurate as possible.</w:t>
      </w:r>
    </w:p>
    <w:p w14:paraId="0817E574" w14:textId="77777777" w:rsidR="00AC4C86" w:rsidRPr="008C0093" w:rsidRDefault="00AC4C86" w:rsidP="00AC4C86">
      <w:pPr>
        <w:pStyle w:val="01TEFBodyText"/>
      </w:pPr>
    </w:p>
    <w:p w14:paraId="18DB5069" w14:textId="2DC2D0B9" w:rsidR="00E710EA" w:rsidRDefault="00F20A9F" w:rsidP="00E710EA">
      <w:pPr>
        <w:pStyle w:val="Heading2"/>
      </w:pPr>
      <w:bookmarkStart w:id="138" w:name="_Toc86998729"/>
      <w:bookmarkStart w:id="139" w:name="_Toc86998730"/>
      <w:bookmarkStart w:id="140" w:name="_Toc86998731"/>
      <w:bookmarkStart w:id="141" w:name="_Toc86998732"/>
      <w:bookmarkStart w:id="142" w:name="_Toc86998733"/>
      <w:bookmarkStart w:id="143" w:name="_Toc86998734"/>
      <w:bookmarkStart w:id="144" w:name="_Toc86998735"/>
      <w:bookmarkStart w:id="145" w:name="_Toc89090726"/>
      <w:bookmarkStart w:id="146" w:name="_Ref141876568"/>
      <w:bookmarkStart w:id="147" w:name="_Ref144983284"/>
      <w:bookmarkStart w:id="148" w:name="_Toc167978282"/>
      <w:bookmarkStart w:id="149" w:name="_Toc87460150"/>
      <w:bookmarkEnd w:id="138"/>
      <w:bookmarkEnd w:id="139"/>
      <w:bookmarkEnd w:id="140"/>
      <w:bookmarkEnd w:id="141"/>
      <w:bookmarkEnd w:id="142"/>
      <w:bookmarkEnd w:id="143"/>
      <w:bookmarkEnd w:id="144"/>
      <w:r>
        <w:t>TRAFFIC MANAGEMENT</w:t>
      </w:r>
      <w:r w:rsidR="00E710EA">
        <w:t xml:space="preserve"> GATEWAY</w:t>
      </w:r>
      <w:bookmarkEnd w:id="145"/>
      <w:bookmarkEnd w:id="146"/>
      <w:r>
        <w:t xml:space="preserve"> ARCHITECTURE COMPONENTS</w:t>
      </w:r>
      <w:bookmarkEnd w:id="147"/>
      <w:bookmarkEnd w:id="148"/>
    </w:p>
    <w:p w14:paraId="30A89547" w14:textId="6A233057" w:rsidR="00E710EA" w:rsidRPr="007A41B0" w:rsidRDefault="00E710EA" w:rsidP="00E710EA">
      <w:pPr>
        <w:pStyle w:val="01TEFBodyText"/>
      </w:pPr>
      <w:r>
        <w:t xml:space="preserve">In line with the DCC’s requirements, the </w:t>
      </w:r>
      <w:r w:rsidR="00D51A7B">
        <w:t>Traffic Management Gateway</w:t>
      </w:r>
      <w:r>
        <w:t xml:space="preserve"> functionality will be implemented as a direct connect</w:t>
      </w:r>
      <w:r w:rsidR="00E414D1">
        <w:t>ion</w:t>
      </w:r>
      <w:r>
        <w:t xml:space="preserve"> between </w:t>
      </w:r>
      <w:r w:rsidR="00D51A7B">
        <w:t>Traffic Management Gateway</w:t>
      </w:r>
      <w:r>
        <w:t xml:space="preserve"> and the DSP to allow the DCC to send JSON objects containing GBCS commands for distribution to communication hubs (CH) and respond. The </w:t>
      </w:r>
      <w:r w:rsidR="00D51A7B">
        <w:t>Traffic Management Gateway</w:t>
      </w:r>
      <w:r>
        <w:t xml:space="preserve"> will also be responsible for sending messages on behalf of the Device Manager. </w:t>
      </w:r>
    </w:p>
    <w:p w14:paraId="4E73830F" w14:textId="77777777" w:rsidR="00E710EA" w:rsidRDefault="00E710EA" w:rsidP="00E710EA">
      <w:pPr>
        <w:pStyle w:val="01TEFBodyText"/>
        <w:rPr>
          <w:szCs w:val="24"/>
        </w:rPr>
      </w:pPr>
    </w:p>
    <w:p w14:paraId="4077AE1E" w14:textId="77777777" w:rsidR="00E710EA" w:rsidRPr="007600EA" w:rsidRDefault="00E710EA" w:rsidP="00E710EA">
      <w:pPr>
        <w:pStyle w:val="01TEFBodyText"/>
      </w:pPr>
      <w:r w:rsidRPr="007A41B0">
        <w:rPr>
          <w:szCs w:val="24"/>
        </w:rPr>
        <w:t>The high-level capabilities of the gateway will be</w:t>
      </w:r>
      <w:r w:rsidRPr="007600EA">
        <w:t>:</w:t>
      </w:r>
    </w:p>
    <w:p w14:paraId="4A5F7C4E" w14:textId="692237B0" w:rsidR="00E710EA" w:rsidRPr="007600EA" w:rsidRDefault="00E710EA" w:rsidP="00776BA2">
      <w:pPr>
        <w:pStyle w:val="01TEFBullet"/>
      </w:pPr>
      <w:r w:rsidRPr="007600EA">
        <w:t xml:space="preserve">A Highly scalable solution hosted on the Microsoft Azure public cloud that can receive, process and respond to GBCS messages from DSP and communication hub, and Device Management (DMM) messages from Device Manager and communication </w:t>
      </w:r>
      <w:r w:rsidR="00D2152B" w:rsidRPr="007600EA">
        <w:t>hub.</w:t>
      </w:r>
    </w:p>
    <w:p w14:paraId="4C309A25" w14:textId="46EECE91" w:rsidR="00E710EA" w:rsidRPr="007600EA" w:rsidRDefault="00E710EA" w:rsidP="00776BA2">
      <w:pPr>
        <w:pStyle w:val="01TEFBullet"/>
      </w:pPr>
      <w:r w:rsidRPr="007600EA">
        <w:lastRenderedPageBreak/>
        <w:t>Hold the IP address of CH’s by using the last known IP address on received message from the</w:t>
      </w:r>
      <w:r w:rsidR="00D523F8">
        <w:t xml:space="preserve"> </w:t>
      </w:r>
      <w:r w:rsidRPr="007600EA">
        <w:t>CH</w:t>
      </w:r>
      <w:r w:rsidR="001A42E7">
        <w:t xml:space="preserve"> and DNS lookup</w:t>
      </w:r>
      <w:r>
        <w:t>.</w:t>
      </w:r>
    </w:p>
    <w:p w14:paraId="7F966729" w14:textId="666BEA4A" w:rsidR="00E710EA" w:rsidRPr="008E3DD8" w:rsidRDefault="00E710EA" w:rsidP="00776BA2">
      <w:pPr>
        <w:pStyle w:val="01TEFBullet"/>
        <w:rPr>
          <w:highlight w:val="yellow"/>
        </w:rPr>
      </w:pPr>
      <w:r w:rsidRPr="008E3DD8">
        <w:rPr>
          <w:highlight w:val="yellow"/>
        </w:rPr>
        <w:t xml:space="preserve">Ensure messages are retried if no responses are received based on the existing retransmission </w:t>
      </w:r>
      <w:del w:id="150" w:author="Asif Maruf (UK)" w:date="2024-07-08T09:22:00Z">
        <w:r w:rsidR="00D2152B" w:rsidRPr="008E3DD8" w:rsidDel="00320D02">
          <w:rPr>
            <w:highlight w:val="yellow"/>
          </w:rPr>
          <w:delText>policies.</w:delText>
        </w:r>
      </w:del>
      <w:ins w:id="151" w:author="Asif Maruf (UK)" w:date="2024-07-08T09:22:00Z">
        <w:r w:rsidR="00320D02" w:rsidRPr="008E3DD8">
          <w:rPr>
            <w:highlight w:val="yellow"/>
          </w:rPr>
          <w:t>policies.</w:t>
        </w:r>
        <w:r w:rsidR="00320D02">
          <w:rPr>
            <w:highlight w:val="yellow"/>
          </w:rPr>
          <w:t xml:space="preserve"> *</w:t>
        </w:r>
      </w:ins>
    </w:p>
    <w:p w14:paraId="5A56ED39" w14:textId="7429FC14" w:rsidR="00E710EA" w:rsidRPr="007600EA" w:rsidRDefault="00E710EA" w:rsidP="00776BA2">
      <w:pPr>
        <w:pStyle w:val="01TEFBullet"/>
      </w:pPr>
      <w:r w:rsidRPr="007600EA">
        <w:t xml:space="preserve">Receive </w:t>
      </w:r>
      <w:r w:rsidR="001A42E7">
        <w:t>IP</w:t>
      </w:r>
      <w:r w:rsidR="001A42E7" w:rsidRPr="007600EA">
        <w:t xml:space="preserve"> </w:t>
      </w:r>
      <w:r w:rsidRPr="007600EA">
        <w:t xml:space="preserve">data to support insights into the </w:t>
      </w:r>
      <w:r w:rsidR="00D2152B" w:rsidRPr="007600EA">
        <w:t>end-to-end</w:t>
      </w:r>
      <w:r w:rsidRPr="007600EA">
        <w:t xml:space="preserve"> service to support triage and service management use </w:t>
      </w:r>
      <w:r w:rsidR="006842F1" w:rsidRPr="007600EA">
        <w:t>cases.</w:t>
      </w:r>
    </w:p>
    <w:p w14:paraId="53D79AFE" w14:textId="2542C17C" w:rsidR="00E710EA" w:rsidRPr="007600EA" w:rsidRDefault="00E710EA" w:rsidP="00776BA2">
      <w:pPr>
        <w:pStyle w:val="01TEFBullet"/>
      </w:pPr>
      <w:r w:rsidRPr="007600EA">
        <w:t xml:space="preserve">Segregate data from the communication hubs based on the criticality of the messages, for example, to allow for processing of critical alarms (such as power outage alerts) which may temporarily cause a process backlog separately from birth events. Other non-Service user facing events such as log event data will be processed on a low priority </w:t>
      </w:r>
      <w:r w:rsidR="00D2152B" w:rsidRPr="007600EA">
        <w:t>stream.</w:t>
      </w:r>
    </w:p>
    <w:p w14:paraId="721AF6B6" w14:textId="603BC825" w:rsidR="00F943BE" w:rsidRPr="00C8507C" w:rsidRDefault="00F943BE" w:rsidP="00F943BE">
      <w:pPr>
        <w:pStyle w:val="01TEFBodyText"/>
        <w:rPr>
          <w:ins w:id="152" w:author="Asif Maruf (UK)" w:date="2024-07-08T09:21:00Z"/>
          <w:rStyle w:val="eop"/>
          <w:rFonts w:ascii="Calibri" w:hAnsi="Calibri" w:cs="Calibri"/>
        </w:rPr>
      </w:pPr>
      <w:ins w:id="153" w:author="Asif Maruf (UK)" w:date="2024-07-08T09:21:00Z">
        <w:r w:rsidRPr="00F943BE">
          <w:rPr>
            <w:rFonts w:ascii="Calibri" w:eastAsia="Calibri" w:hAnsi="Calibri" w:cs="Calibri"/>
          </w:rPr>
          <w:t>*</w:t>
        </w:r>
        <w:r>
          <w:t xml:space="preserve"> Note the initial retry count </w:t>
        </w:r>
      </w:ins>
      <w:ins w:id="154" w:author="Asif Maruf (UK)" w:date="2024-07-08T09:22:00Z">
        <w:r w:rsidR="00320D02">
          <w:t xml:space="preserve">for SRs </w:t>
        </w:r>
      </w:ins>
      <w:ins w:id="155" w:author="Asif Maruf (UK)" w:date="2024-07-08T09:21:00Z">
        <w:r>
          <w:t>will be set to 0, pending further analysis of initial data and potential changes with DCC parties.</w:t>
        </w:r>
      </w:ins>
      <w:ins w:id="156" w:author="Asif Maruf (UK)" w:date="2024-07-08T09:23:00Z">
        <w:r w:rsidR="00D450E5">
          <w:t xml:space="preserve"> The TMG will manage</w:t>
        </w:r>
        <w:r w:rsidR="004A2867">
          <w:t xml:space="preserve"> retries with Device Manager as described in section </w:t>
        </w:r>
        <w:r w:rsidR="004A2867">
          <w:fldChar w:fldCharType="begin"/>
        </w:r>
        <w:r w:rsidR="004A2867">
          <w:instrText xml:space="preserve"> REF _Ref151717228 \r \h </w:instrText>
        </w:r>
      </w:ins>
      <w:r w:rsidR="004A2867">
        <w:fldChar w:fldCharType="separate"/>
      </w:r>
      <w:ins w:id="157" w:author="Asif Maruf (UK)" w:date="2024-07-08T09:23:00Z">
        <w:r w:rsidR="004A2867">
          <w:t>2.8.2</w:t>
        </w:r>
        <w:r w:rsidR="004A2867">
          <w:fldChar w:fldCharType="end"/>
        </w:r>
        <w:r w:rsidR="004A2867">
          <w:t>.</w:t>
        </w:r>
      </w:ins>
    </w:p>
    <w:p w14:paraId="732F59BA" w14:textId="77777777" w:rsidR="00F943BE" w:rsidRDefault="00F943BE" w:rsidP="00E710EA">
      <w:pPr>
        <w:rPr>
          <w:rFonts w:ascii="Calibri" w:eastAsia="Calibri" w:hAnsi="Calibri" w:cs="Calibri"/>
          <w:sz w:val="22"/>
          <w:szCs w:val="22"/>
        </w:rPr>
      </w:pPr>
    </w:p>
    <w:p w14:paraId="73430AD3" w14:textId="33DE33DA" w:rsidR="00E710EA" w:rsidRPr="00334A8E" w:rsidRDefault="00E710EA" w:rsidP="00E710EA">
      <w:pPr>
        <w:rPr>
          <w:sz w:val="22"/>
          <w:szCs w:val="22"/>
          <w:highlight w:val="yellow"/>
        </w:rPr>
      </w:pPr>
      <w:r w:rsidRPr="00B111AC">
        <w:rPr>
          <w:rFonts w:ascii="Calibri" w:eastAsia="Calibri" w:hAnsi="Calibri" w:cs="Calibri"/>
          <w:sz w:val="22"/>
          <w:szCs w:val="22"/>
        </w:rPr>
        <w:t xml:space="preserve">In order to support the </w:t>
      </w:r>
      <w:r w:rsidR="00D51A7B" w:rsidRPr="00B111AC">
        <w:rPr>
          <w:rFonts w:ascii="Calibri" w:eastAsia="Calibri" w:hAnsi="Calibri" w:cs="Calibri"/>
          <w:sz w:val="22"/>
          <w:szCs w:val="22"/>
        </w:rPr>
        <w:t>Traffic Management Gateway</w:t>
      </w:r>
      <w:r w:rsidRPr="00B111AC">
        <w:rPr>
          <w:rFonts w:ascii="Calibri" w:eastAsia="Calibri" w:hAnsi="Calibri" w:cs="Calibri"/>
          <w:sz w:val="22"/>
          <w:szCs w:val="22"/>
        </w:rPr>
        <w:t xml:space="preserve">, the rest of the </w:t>
      </w:r>
      <w:r w:rsidRPr="00B111AC">
        <w:rPr>
          <w:rFonts w:asciiTheme="minorHAnsi" w:eastAsia="Calibri" w:hAnsiTheme="minorHAnsi" w:cs="Calibri"/>
          <w:sz w:val="22"/>
          <w:szCs w:val="22"/>
        </w:rPr>
        <w:t>Telefónica</w:t>
      </w:r>
      <w:r w:rsidRPr="00B111AC">
        <w:rPr>
          <w:rFonts w:ascii="Calibri" w:eastAsia="Calibri" w:hAnsi="Calibri" w:cs="Calibri"/>
          <w:sz w:val="22"/>
          <w:szCs w:val="22"/>
        </w:rPr>
        <w:t xml:space="preserve"> solution </w:t>
      </w:r>
      <w:r w:rsidR="00AB1FEB" w:rsidRPr="00B111AC">
        <w:rPr>
          <w:rFonts w:ascii="Calibri" w:eastAsia="Calibri" w:hAnsi="Calibri" w:cs="Calibri"/>
          <w:sz w:val="22"/>
          <w:szCs w:val="22"/>
        </w:rPr>
        <w:t>will continue to leverage</w:t>
      </w:r>
      <w:r w:rsidRPr="00B111AC">
        <w:rPr>
          <w:rFonts w:ascii="Calibri" w:eastAsia="Calibri" w:hAnsi="Calibri" w:cs="Calibri"/>
          <w:sz w:val="22"/>
          <w:szCs w:val="22"/>
        </w:rPr>
        <w:t xml:space="preserve"> the following </w:t>
      </w:r>
      <w:r w:rsidR="00AB1FEB" w:rsidRPr="00B111AC">
        <w:rPr>
          <w:rFonts w:ascii="Calibri" w:eastAsia="Calibri" w:hAnsi="Calibri" w:cs="Calibri"/>
          <w:sz w:val="22"/>
          <w:szCs w:val="22"/>
        </w:rPr>
        <w:t xml:space="preserve">existing </w:t>
      </w:r>
      <w:r w:rsidRPr="00B111AC">
        <w:rPr>
          <w:rFonts w:ascii="Calibri" w:eastAsia="Calibri" w:hAnsi="Calibri" w:cs="Calibri"/>
          <w:sz w:val="22"/>
          <w:szCs w:val="22"/>
        </w:rPr>
        <w:t xml:space="preserve">capabilities: </w:t>
      </w:r>
    </w:p>
    <w:p w14:paraId="6E032F05" w14:textId="11DD80A2" w:rsidR="00E710EA" w:rsidRPr="00B111AC" w:rsidRDefault="00E710EA" w:rsidP="00776BA2">
      <w:pPr>
        <w:pStyle w:val="01TEFBullet"/>
      </w:pPr>
      <w:r w:rsidRPr="00B111AC">
        <w:t>Use of multiple Access Point Names (APNs) for operational flexibility and avoid reliance on a single APN</w:t>
      </w:r>
      <w:r w:rsidR="00334A8E" w:rsidRPr="00B111AC">
        <w:t xml:space="preserve"> </w:t>
      </w:r>
    </w:p>
    <w:p w14:paraId="0B2FC217" w14:textId="39ACDCFA" w:rsidR="00E710EA" w:rsidRPr="00B111AC" w:rsidRDefault="00E710EA" w:rsidP="00776BA2">
      <w:pPr>
        <w:pStyle w:val="01TEFBullet"/>
      </w:pPr>
      <w:r w:rsidRPr="00B111AC">
        <w:t xml:space="preserve">Connection time randomisation (within agreed limits) for HLR / </w:t>
      </w:r>
      <w:proofErr w:type="spellStart"/>
      <w:r w:rsidRPr="00B111AC">
        <w:t>vEPG</w:t>
      </w:r>
      <w:proofErr w:type="spellEnd"/>
      <w:r w:rsidRPr="00B111AC">
        <w:t xml:space="preserve"> connection overload in case of a massive power outage across GB</w:t>
      </w:r>
      <w:r w:rsidR="006E63A3">
        <w:t xml:space="preserve"> </w:t>
      </w:r>
      <w:r w:rsidR="007B5642">
        <w:t xml:space="preserve">to </w:t>
      </w:r>
      <w:r w:rsidR="006E63A3">
        <w:t>mitigate</w:t>
      </w:r>
      <w:r w:rsidR="00902A91">
        <w:t xml:space="preserve"> </w:t>
      </w:r>
      <w:r w:rsidR="00CE09B4">
        <w:t>massive</w:t>
      </w:r>
      <w:r w:rsidR="00902A91">
        <w:t xml:space="preserve"> volumes hitting the</w:t>
      </w:r>
      <w:r w:rsidR="006E63A3">
        <w:t xml:space="preserve"> Traffic Management Gateway</w:t>
      </w:r>
    </w:p>
    <w:p w14:paraId="423595CA" w14:textId="7BBA7BDF" w:rsidR="00E710EA" w:rsidRPr="00B111AC" w:rsidRDefault="00E710EA" w:rsidP="00776BA2">
      <w:pPr>
        <w:pStyle w:val="01TEFBullet"/>
      </w:pPr>
      <w:r w:rsidRPr="00B111AC">
        <w:t>MPLS connectivity across the multiple switch sites</w:t>
      </w:r>
      <w:r w:rsidR="00B111AC">
        <w:t xml:space="preserve"> </w:t>
      </w:r>
    </w:p>
    <w:p w14:paraId="4B402C98" w14:textId="29EA6DD2" w:rsidR="00515F71" w:rsidRDefault="00B337EF" w:rsidP="00E710EA">
      <w:pPr>
        <w:rPr>
          <w:rFonts w:ascii="Calibri" w:eastAsia="Calibri" w:hAnsi="Calibri" w:cs="Calibri"/>
          <w:sz w:val="22"/>
          <w:szCs w:val="22"/>
        </w:rPr>
      </w:pPr>
      <w:r>
        <w:rPr>
          <w:rFonts w:ascii="Calibri" w:eastAsia="Calibri" w:hAnsi="Calibri" w:cs="Calibri"/>
          <w:sz w:val="22"/>
          <w:szCs w:val="22"/>
        </w:rPr>
        <w:t xml:space="preserve">The subsequent sections describe the </w:t>
      </w:r>
      <w:r w:rsidR="007E6658">
        <w:rPr>
          <w:rFonts w:ascii="Calibri" w:eastAsia="Calibri" w:hAnsi="Calibri" w:cs="Calibri"/>
          <w:sz w:val="22"/>
          <w:szCs w:val="22"/>
        </w:rPr>
        <w:t xml:space="preserve">sending and </w:t>
      </w:r>
      <w:r w:rsidR="00D877A7">
        <w:rPr>
          <w:rFonts w:ascii="Calibri" w:eastAsia="Calibri" w:hAnsi="Calibri" w:cs="Calibri"/>
          <w:sz w:val="22"/>
          <w:szCs w:val="22"/>
        </w:rPr>
        <w:t>receiving</w:t>
      </w:r>
      <w:r w:rsidR="007E6658">
        <w:rPr>
          <w:rFonts w:ascii="Calibri" w:eastAsia="Calibri" w:hAnsi="Calibri" w:cs="Calibri"/>
          <w:sz w:val="22"/>
          <w:szCs w:val="22"/>
        </w:rPr>
        <w:t xml:space="preserve"> capability of the Traffic Management Gateway and the architecture components that underpin </w:t>
      </w:r>
      <w:r w:rsidR="00BF796B">
        <w:rPr>
          <w:rFonts w:ascii="Calibri" w:eastAsia="Calibri" w:hAnsi="Calibri" w:cs="Calibri"/>
          <w:sz w:val="22"/>
          <w:szCs w:val="22"/>
        </w:rPr>
        <w:t>these</w:t>
      </w:r>
      <w:r w:rsidR="007E6658">
        <w:rPr>
          <w:rFonts w:ascii="Calibri" w:eastAsia="Calibri" w:hAnsi="Calibri" w:cs="Calibri"/>
          <w:sz w:val="22"/>
          <w:szCs w:val="22"/>
        </w:rPr>
        <w:t xml:space="preserve"> </w:t>
      </w:r>
      <w:r w:rsidR="00BF796B">
        <w:rPr>
          <w:rFonts w:ascii="Calibri" w:eastAsia="Calibri" w:hAnsi="Calibri" w:cs="Calibri"/>
          <w:sz w:val="22"/>
          <w:szCs w:val="22"/>
        </w:rPr>
        <w:t>capabilities</w:t>
      </w:r>
      <w:r w:rsidR="007E6658">
        <w:rPr>
          <w:rFonts w:ascii="Calibri" w:eastAsia="Calibri" w:hAnsi="Calibri" w:cs="Calibri"/>
          <w:sz w:val="22"/>
          <w:szCs w:val="22"/>
        </w:rPr>
        <w:t>.</w:t>
      </w:r>
      <w:r w:rsidR="00BF796B">
        <w:rPr>
          <w:rFonts w:ascii="Calibri" w:eastAsia="Calibri" w:hAnsi="Calibri" w:cs="Calibri"/>
          <w:sz w:val="22"/>
          <w:szCs w:val="22"/>
        </w:rPr>
        <w:t xml:space="preserve"> The </w:t>
      </w:r>
      <w:r w:rsidR="00515F71">
        <w:rPr>
          <w:rFonts w:ascii="Calibri" w:eastAsia="Calibri" w:hAnsi="Calibri" w:cs="Calibri"/>
          <w:sz w:val="22"/>
          <w:szCs w:val="22"/>
        </w:rPr>
        <w:t>sections will describe:</w:t>
      </w:r>
    </w:p>
    <w:p w14:paraId="7DA8FE7A" w14:textId="7CA19377" w:rsidR="00B337EF" w:rsidRDefault="00DC0F79" w:rsidP="00515F71">
      <w:pPr>
        <w:pStyle w:val="01TEFBullet"/>
      </w:pPr>
      <w:r>
        <w:t>T</w:t>
      </w:r>
      <w:r w:rsidR="00BF796B">
        <w:t>h</w:t>
      </w:r>
      <w:r w:rsidR="00515F71">
        <w:t>e capability to process requests from the DSP and Device Manager and issue commands</w:t>
      </w:r>
      <w:r w:rsidR="00B337EF">
        <w:t xml:space="preserve"> </w:t>
      </w:r>
      <w:r w:rsidR="00515F71">
        <w:t>to the CH</w:t>
      </w:r>
    </w:p>
    <w:p w14:paraId="264CA944" w14:textId="7F4DED33" w:rsidR="00247E70" w:rsidRDefault="00DC0F79" w:rsidP="00247E70">
      <w:pPr>
        <w:pStyle w:val="01TEFBullet"/>
      </w:pPr>
      <w:r w:rsidRPr="00C33195">
        <w:t>R</w:t>
      </w:r>
      <w:r w:rsidR="00AC5056" w:rsidRPr="00C33195">
        <w:t>eceipt of event data from the CH and</w:t>
      </w:r>
      <w:r w:rsidR="00E103FB" w:rsidRPr="00C33195">
        <w:t xml:space="preserve"> publication of </w:t>
      </w:r>
      <w:r w:rsidR="00C33195" w:rsidRPr="00C33195">
        <w:t>the</w:t>
      </w:r>
      <w:r w:rsidR="00AC5056" w:rsidRPr="00C33195">
        <w:t xml:space="preserve"> event data </w:t>
      </w:r>
      <w:r w:rsidR="00C33195" w:rsidRPr="00234882">
        <w:t>so that the appropriate subscribers can pick it up</w:t>
      </w:r>
      <w:r w:rsidR="00C33195" w:rsidDel="00C33195">
        <w:t xml:space="preserve"> </w:t>
      </w:r>
      <w:r w:rsidR="00247E70">
        <w:t>e.g.,</w:t>
      </w:r>
    </w:p>
    <w:p w14:paraId="0982F86B" w14:textId="5EACCD4B" w:rsidR="00515F71" w:rsidRDefault="00247E70" w:rsidP="00247E70">
      <w:pPr>
        <w:pStyle w:val="01TEFBullets-Sub"/>
      </w:pPr>
      <w:r>
        <w:t>DSP for WAN responses and meter alerts</w:t>
      </w:r>
    </w:p>
    <w:p w14:paraId="1F6EB5C4" w14:textId="77777777" w:rsidR="00C26B9F" w:rsidRDefault="00C26B9F" w:rsidP="00247E70">
      <w:pPr>
        <w:pStyle w:val="01TEFBullets-Sub"/>
      </w:pPr>
      <w:r>
        <w:t>Device Manager</w:t>
      </w:r>
    </w:p>
    <w:p w14:paraId="4E270EA9" w14:textId="4992CA7B" w:rsidR="00247E70" w:rsidRDefault="00C26B9F" w:rsidP="00247E70">
      <w:pPr>
        <w:pStyle w:val="01TEFBullets-Sub"/>
      </w:pPr>
      <w:r>
        <w:t>SDR</w:t>
      </w:r>
    </w:p>
    <w:p w14:paraId="4ABCDB8F" w14:textId="61295915" w:rsidR="00C26B9F" w:rsidRDefault="00C26B9F" w:rsidP="00247E70">
      <w:pPr>
        <w:pStyle w:val="01TEFBullets-Sub"/>
      </w:pPr>
      <w:r>
        <w:t>CHSS</w:t>
      </w:r>
    </w:p>
    <w:p w14:paraId="489A38EC" w14:textId="3927451B" w:rsidR="008E65CB" w:rsidRDefault="008E65CB" w:rsidP="008B0652">
      <w:pPr>
        <w:pStyle w:val="03TEFHeading3"/>
      </w:pPr>
      <w:bookmarkStart w:id="158" w:name="_Toc167978283"/>
      <w:bookmarkStart w:id="159" w:name="_Ref144971637"/>
      <w:r>
        <w:t xml:space="preserve">TRAFFIC MANAGEMENT GATEWAY INTEGRATION </w:t>
      </w:r>
      <w:r w:rsidR="00913477">
        <w:t>APPROACH</w:t>
      </w:r>
      <w:bookmarkEnd w:id="158"/>
    </w:p>
    <w:p w14:paraId="0BD2384E" w14:textId="299CE882" w:rsidR="00555BEA" w:rsidRDefault="00913477" w:rsidP="00A31737">
      <w:pPr>
        <w:pStyle w:val="01TEFBodyText"/>
      </w:pPr>
      <w:r>
        <w:t xml:space="preserve">The traffic management gateway will </w:t>
      </w:r>
      <w:r w:rsidR="004D68EB">
        <w:t>use</w:t>
      </w:r>
      <w:r>
        <w:t xml:space="preserve"> the following </w:t>
      </w:r>
      <w:r w:rsidR="00E51EED">
        <w:t xml:space="preserve">cross cutting </w:t>
      </w:r>
      <w:r>
        <w:t xml:space="preserve">services to support </w:t>
      </w:r>
      <w:r w:rsidR="00555BEA">
        <w:t xml:space="preserve">integration with </w:t>
      </w:r>
      <w:r>
        <w:t xml:space="preserve">internal </w:t>
      </w:r>
      <w:r w:rsidR="00E51EED">
        <w:t xml:space="preserve">services </w:t>
      </w:r>
      <w:r w:rsidR="00555BEA">
        <w:t xml:space="preserve">and </w:t>
      </w:r>
      <w:r w:rsidR="00E51EED">
        <w:t xml:space="preserve">with </w:t>
      </w:r>
      <w:r w:rsidR="00555BEA">
        <w:t xml:space="preserve">external </w:t>
      </w:r>
      <w:r w:rsidR="00E51EED">
        <w:t>parties</w:t>
      </w:r>
      <w:r w:rsidR="00555BEA">
        <w:t xml:space="preserve"> such as the DSP. </w:t>
      </w:r>
    </w:p>
    <w:p w14:paraId="057FC557" w14:textId="77777777" w:rsidR="00555BEA" w:rsidRDefault="00555BEA" w:rsidP="00A31737">
      <w:pPr>
        <w:pStyle w:val="03TEFHeading3"/>
        <w:numPr>
          <w:ilvl w:val="3"/>
          <w:numId w:val="11"/>
        </w:numPr>
      </w:pPr>
      <w:bookmarkStart w:id="160" w:name="_Toc167978284"/>
      <w:r>
        <w:t>HAPROXY / API MANAGEMENT</w:t>
      </w:r>
      <w:bookmarkEnd w:id="160"/>
      <w:r w:rsidRPr="008C0093">
        <w:t xml:space="preserve"> </w:t>
      </w:r>
    </w:p>
    <w:p w14:paraId="182C2E25" w14:textId="77777777" w:rsidR="00555BEA" w:rsidRDefault="00555BEA" w:rsidP="00555BEA">
      <w:pPr>
        <w:pStyle w:val="01TEFBodyText"/>
      </w:pPr>
    </w:p>
    <w:p w14:paraId="5300A4AD" w14:textId="4F4EAC13" w:rsidR="00555BEA" w:rsidRPr="008C0093" w:rsidRDefault="00555BEA" w:rsidP="00555BEA">
      <w:pPr>
        <w:pStyle w:val="01TEFBodyText"/>
        <w:rPr>
          <w:b/>
          <w:bCs/>
        </w:rPr>
      </w:pPr>
      <w:r w:rsidRPr="008C0093">
        <w:t>This service support</w:t>
      </w:r>
      <w:r>
        <w:t>s</w:t>
      </w:r>
      <w:r w:rsidRPr="008C0093">
        <w:t xml:space="preserve"> the </w:t>
      </w:r>
      <w:r>
        <w:t>connectivity</w:t>
      </w:r>
      <w:r w:rsidRPr="008C0093">
        <w:t xml:space="preserve"> </w:t>
      </w:r>
      <w:r>
        <w:t>to and from external parties e.g., the</w:t>
      </w:r>
      <w:r w:rsidRPr="008C0093">
        <w:t xml:space="preserve"> DSP</w:t>
      </w:r>
      <w:r>
        <w:t xml:space="preserve">. Messages are then forwarded </w:t>
      </w:r>
      <w:r w:rsidRPr="008C0093">
        <w:t>to a highly available storage for downstream processing</w:t>
      </w:r>
      <w:r>
        <w:t xml:space="preserve"> or to the external destination endpoint</w:t>
      </w:r>
      <w:r w:rsidRPr="008C0093">
        <w:t xml:space="preserve">. A set of policies can be configured on the gateway to support throttling (rate limiting) </w:t>
      </w:r>
      <w:r w:rsidRPr="008C0093">
        <w:lastRenderedPageBreak/>
        <w:t>based on the baselined figures mentioned above and blacklisting (filter IP addresses). From an Azure Technical architecture perspective, this service will be provided by combining:</w:t>
      </w:r>
    </w:p>
    <w:p w14:paraId="5ABA65DA" w14:textId="77777777" w:rsidR="00555BEA" w:rsidRPr="008C0093" w:rsidRDefault="00555BEA" w:rsidP="00555BEA">
      <w:pPr>
        <w:pStyle w:val="01TEFBullet"/>
      </w:pPr>
      <w:r w:rsidRPr="008C0093">
        <w:t xml:space="preserve">API Management (APIM) which is a turnkey solution for publishing APIs to DSP and internal microservice customers. It provides features for managing public facing API, in addition to cross cutting tasks such as authentication, IP restrictions and rate limiting.  </w:t>
      </w:r>
    </w:p>
    <w:p w14:paraId="3BE23057" w14:textId="77777777" w:rsidR="00555BEA" w:rsidRPr="008C0093" w:rsidRDefault="00555BEA" w:rsidP="00555BEA">
      <w:pPr>
        <w:pStyle w:val="01TEFBullet"/>
      </w:pPr>
      <w:proofErr w:type="spellStart"/>
      <w:r>
        <w:t>HAProxy</w:t>
      </w:r>
      <w:proofErr w:type="spellEnd"/>
      <w:r w:rsidRPr="008C0093">
        <w:t xml:space="preserve"> is a load balancing service</w:t>
      </w:r>
      <w:r>
        <w:t xml:space="preserve"> hosted on Azure managed VMs </w:t>
      </w:r>
      <w:r w:rsidRPr="008C0093">
        <w:t xml:space="preserve">that can perform layer-7 routing and SSL termination along with web application firewall (WAF). </w:t>
      </w:r>
    </w:p>
    <w:p w14:paraId="6F6552C4" w14:textId="4D05F4AB" w:rsidR="00555BEA" w:rsidRPr="008C0093" w:rsidRDefault="00555BEA" w:rsidP="00555BEA">
      <w:pPr>
        <w:pStyle w:val="01TEFBodyText"/>
      </w:pPr>
      <w:r>
        <w:t>API Management can</w:t>
      </w:r>
      <w:r w:rsidRPr="008C0093">
        <w:t xml:space="preserve"> handle 4000 API requests per second per unit on a premium tier and provide an </w:t>
      </w:r>
      <w:r>
        <w:t xml:space="preserve">individual </w:t>
      </w:r>
      <w:r w:rsidRPr="008C0093">
        <w:t>SLA of 99.9</w:t>
      </w:r>
      <w:r>
        <w:t xml:space="preserve">5%. However, although the service SLA is based the end-to-end solution as stated in section </w:t>
      </w:r>
      <w:r>
        <w:fldChar w:fldCharType="begin"/>
      </w:r>
      <w:r>
        <w:instrText xml:space="preserve"> REF _Ref165644650 \r \h </w:instrText>
      </w:r>
      <w:r>
        <w:fldChar w:fldCharType="separate"/>
      </w:r>
      <w:r w:rsidR="00D66729">
        <w:t>6.3</w:t>
      </w:r>
      <w:r>
        <w:fldChar w:fldCharType="end"/>
      </w:r>
      <w:r>
        <w:t>.</w:t>
      </w:r>
      <w:r w:rsidRPr="008C0093">
        <w:t xml:space="preserve"> All API requests will be stored in Event Hub for further processing</w:t>
      </w:r>
      <w:r>
        <w:t xml:space="preserve">. </w:t>
      </w:r>
      <w:r w:rsidRPr="008C0093">
        <w:t>To align to DCC’s requirements, this architecture will support:</w:t>
      </w:r>
    </w:p>
    <w:p w14:paraId="1D252F41" w14:textId="77777777" w:rsidR="00555BEA" w:rsidRPr="008C0093" w:rsidRDefault="00555BEA" w:rsidP="00555BEA">
      <w:pPr>
        <w:pStyle w:val="ListParagraph"/>
        <w:numPr>
          <w:ilvl w:val="0"/>
          <w:numId w:val="14"/>
        </w:numPr>
        <w:spacing w:line="254" w:lineRule="auto"/>
        <w:rPr>
          <w:rFonts w:ascii="Calibri" w:eastAsia="Calibri" w:hAnsi="Calibri" w:cs="Calibri"/>
          <w:color w:val="auto"/>
          <w:sz w:val="22"/>
          <w:szCs w:val="22"/>
        </w:rPr>
      </w:pPr>
      <w:r w:rsidRPr="008C0093">
        <w:rPr>
          <w:rFonts w:ascii="Calibri" w:eastAsia="Calibri" w:hAnsi="Calibri" w:cs="Calibri"/>
          <w:color w:val="auto"/>
          <w:sz w:val="22"/>
          <w:szCs w:val="22"/>
        </w:rPr>
        <w:t xml:space="preserve">Multiple destination IP addresses for communication hub messages will be utilised to manage priority channels for specific services such as birth events. While other channels will be used for events that have possibility for significant spike loading such as power outage alerts.  </w:t>
      </w:r>
    </w:p>
    <w:p w14:paraId="36928271" w14:textId="77777777" w:rsidR="00555BEA" w:rsidRPr="008C0093" w:rsidRDefault="00555BEA" w:rsidP="00555BEA">
      <w:pPr>
        <w:pStyle w:val="ListParagraph"/>
        <w:numPr>
          <w:ilvl w:val="0"/>
          <w:numId w:val="14"/>
        </w:numPr>
        <w:spacing w:line="254" w:lineRule="auto"/>
        <w:rPr>
          <w:rFonts w:ascii="Calibri" w:eastAsia="Calibri" w:hAnsi="Calibri" w:cs="Calibri"/>
          <w:color w:val="auto"/>
          <w:sz w:val="22"/>
          <w:szCs w:val="22"/>
        </w:rPr>
      </w:pPr>
      <w:r w:rsidRPr="008C0093">
        <w:rPr>
          <w:rFonts w:ascii="Calibri" w:eastAsia="Calibri" w:hAnsi="Calibri" w:cs="Calibri"/>
          <w:color w:val="auto"/>
          <w:sz w:val="22"/>
          <w:szCs w:val="22"/>
        </w:rPr>
        <w:t>Further Scaling on demand will be provided using the Event Hub message broker architecture.</w:t>
      </w:r>
    </w:p>
    <w:p w14:paraId="2DA2FAE0" w14:textId="77777777" w:rsidR="00555BEA" w:rsidRPr="00A31737" w:rsidRDefault="00555BEA" w:rsidP="00555BEA">
      <w:pPr>
        <w:pStyle w:val="ListParagraph"/>
        <w:numPr>
          <w:ilvl w:val="0"/>
          <w:numId w:val="14"/>
        </w:numPr>
        <w:spacing w:line="254" w:lineRule="auto"/>
        <w:rPr>
          <w:color w:val="auto"/>
          <w:sz w:val="22"/>
          <w:szCs w:val="22"/>
        </w:rPr>
      </w:pPr>
      <w:r w:rsidRPr="008C0093">
        <w:rPr>
          <w:rFonts w:ascii="Calibri" w:eastAsia="Calibri" w:hAnsi="Calibri" w:cs="Calibri"/>
          <w:color w:val="auto"/>
          <w:sz w:val="22"/>
          <w:szCs w:val="22"/>
        </w:rPr>
        <w:t>Stateless, light weight services that are independently managed through a containerised model.</w:t>
      </w:r>
    </w:p>
    <w:p w14:paraId="1A342566" w14:textId="77777777" w:rsidR="00313E10" w:rsidRDefault="00313E10" w:rsidP="00313E10">
      <w:pPr>
        <w:pStyle w:val="01TEFBodyText"/>
      </w:pPr>
    </w:p>
    <w:p w14:paraId="427A5744" w14:textId="5A92F7DE" w:rsidR="00313E10" w:rsidRPr="00655DCF" w:rsidRDefault="00313E10" w:rsidP="00A15918">
      <w:pPr>
        <w:pStyle w:val="01TEFBodyText"/>
      </w:pPr>
      <w:r>
        <w:t xml:space="preserve">The </w:t>
      </w:r>
      <w:proofErr w:type="spellStart"/>
      <w:r>
        <w:t>HAProxy</w:t>
      </w:r>
      <w:proofErr w:type="spellEnd"/>
      <w:r>
        <w:t xml:space="preserve"> / </w:t>
      </w:r>
      <w:r w:rsidR="00BE2FFC">
        <w:t>APIM</w:t>
      </w:r>
      <w:r>
        <w:t xml:space="preserve"> services support connectivity and </w:t>
      </w:r>
      <w:r w:rsidR="00DA0A89">
        <w:t xml:space="preserve">integrations with the DSP </w:t>
      </w:r>
      <w:r w:rsidR="00A15918">
        <w:t>(e.g., SR requests</w:t>
      </w:r>
      <w:r w:rsidR="00BE2FFC">
        <w:t>/responses</w:t>
      </w:r>
      <w:r w:rsidR="00A15918">
        <w:t xml:space="preserve"> and confirmed power outage notification </w:t>
      </w:r>
      <w:r w:rsidR="00DA0A89">
        <w:t xml:space="preserve">and </w:t>
      </w:r>
      <w:r w:rsidR="00A15918">
        <w:t>other DCC parties such as SMKI</w:t>
      </w:r>
      <w:r w:rsidR="00BE2FFC">
        <w:t>).</w:t>
      </w:r>
      <w:r w:rsidR="003C2364">
        <w:t xml:space="preserve"> These interfaces are described in subsequent sections. The Device Manager interfaces are described in CSP_TEF_SD02_06_Device_Manager.</w:t>
      </w:r>
    </w:p>
    <w:p w14:paraId="1A6FE973" w14:textId="77777777" w:rsidR="00555BEA" w:rsidRDefault="00555BEA" w:rsidP="00555BEA">
      <w:pPr>
        <w:pStyle w:val="03TEFHeading3"/>
        <w:numPr>
          <w:ilvl w:val="3"/>
          <w:numId w:val="11"/>
        </w:numPr>
      </w:pPr>
      <w:bookmarkStart w:id="161" w:name="_Toc167978285"/>
      <w:r>
        <w:t>EVENT HUBS</w:t>
      </w:r>
      <w:bookmarkEnd w:id="161"/>
    </w:p>
    <w:p w14:paraId="2127B2B2" w14:textId="77777777" w:rsidR="00555BEA" w:rsidRDefault="00555BEA" w:rsidP="00555BEA">
      <w:pPr>
        <w:pStyle w:val="01TEFBodyText"/>
      </w:pPr>
      <w:r>
        <w:t>T</w:t>
      </w:r>
      <w:r w:rsidRPr="004720F9">
        <w:t xml:space="preserve">his </w:t>
      </w:r>
      <w:r>
        <w:t xml:space="preserve">Azure native service </w:t>
      </w:r>
      <w:r w:rsidRPr="004720F9">
        <w:t xml:space="preserve">introduces a messaging architecture to the </w:t>
      </w:r>
      <w:r>
        <w:t>Traffic Management</w:t>
      </w:r>
      <w:r w:rsidRPr="004720F9">
        <w:t xml:space="preserve"> </w:t>
      </w:r>
      <w:r>
        <w:t>G</w:t>
      </w:r>
      <w:r w:rsidRPr="004720F9">
        <w:t xml:space="preserve">ateway for event and message ingestion and will be highly scalable to handle large number of transactions. </w:t>
      </w:r>
      <w:r>
        <w:t xml:space="preserve">It supports </w:t>
      </w:r>
      <w:r w:rsidRPr="00D44F98">
        <w:t>Telefónica</w:t>
      </w:r>
      <w:r>
        <w:t xml:space="preserve">’s approach in introducing an event-based architecture, following store and forward model. </w:t>
      </w:r>
    </w:p>
    <w:p w14:paraId="0AFF2D5C" w14:textId="77777777" w:rsidR="00555BEA" w:rsidRDefault="00555BEA" w:rsidP="00555BEA">
      <w:pPr>
        <w:pStyle w:val="01TEFBodyText"/>
      </w:pPr>
    </w:p>
    <w:p w14:paraId="7A7BDBF7" w14:textId="77777777" w:rsidR="00555BEA" w:rsidRPr="004720F9" w:rsidRDefault="00555BEA" w:rsidP="00555BEA">
      <w:pPr>
        <w:pStyle w:val="01TEFBodyText"/>
        <w:rPr>
          <w:b/>
          <w:bCs/>
        </w:rPr>
      </w:pPr>
      <w:r w:rsidRPr="004720F9">
        <w:t>This service will support:</w:t>
      </w:r>
    </w:p>
    <w:p w14:paraId="7CB27FBF" w14:textId="77777777" w:rsidR="00555BEA" w:rsidRPr="004720F9" w:rsidRDefault="00555BEA" w:rsidP="00555BEA">
      <w:pPr>
        <w:pStyle w:val="01TEFBullets-Sub"/>
      </w:pPr>
      <w:r w:rsidRPr="004720F9">
        <w:t>Reliable delivery through storage of the DMM/GBCS/JSON messages for a defined period so that the messages can be retransmitted in scenarios where the receiving entity (e.g. DSP or communication hub) is not ready or available</w:t>
      </w:r>
    </w:p>
    <w:p w14:paraId="66DBCDAD" w14:textId="77777777" w:rsidR="00555BEA" w:rsidRPr="004720F9" w:rsidRDefault="00555BEA" w:rsidP="00555BEA">
      <w:pPr>
        <w:pStyle w:val="01TEFBullets-Sub"/>
      </w:pPr>
      <w:r w:rsidRPr="004720F9">
        <w:t>Management of Planned / Unplanned scenarios like DSP outage, Internal services like Message Processing outages etc.</w:t>
      </w:r>
    </w:p>
    <w:p w14:paraId="196E5977" w14:textId="77777777" w:rsidR="00555BEA" w:rsidRPr="006E00B3" w:rsidRDefault="00555BEA" w:rsidP="00555BEA">
      <w:pPr>
        <w:pStyle w:val="01TEFBullets-Sub"/>
      </w:pPr>
      <w:r w:rsidRPr="004720F9">
        <w:t>Auto Scale to handle large number of transactions</w:t>
      </w:r>
      <w:r>
        <w:t xml:space="preserve"> up to a defined limit.</w:t>
      </w:r>
    </w:p>
    <w:p w14:paraId="396AE81F" w14:textId="77777777" w:rsidR="00555BEA" w:rsidRPr="008901F6" w:rsidRDefault="00555BEA" w:rsidP="00555BEA">
      <w:pPr>
        <w:pStyle w:val="01TEFBodyText"/>
      </w:pPr>
      <w:r w:rsidRPr="004720F9">
        <w:t xml:space="preserve">On Azure, the event and message ingestion functionality will be provided by leveraging the Event Hub which is a big data streaming platform and event ingestion service. It can receive and process millions of events per second and allows data transformation and storage by using real time analytics. </w:t>
      </w:r>
    </w:p>
    <w:p w14:paraId="5557C873" w14:textId="77777777" w:rsidR="00555BEA" w:rsidRPr="004720F9" w:rsidRDefault="00555BEA" w:rsidP="00555BEA">
      <w:pPr>
        <w:pStyle w:val="01TEFBodyText"/>
      </w:pPr>
      <w:r w:rsidRPr="004720F9">
        <w:t>The event hub is a Platform as a Service (</w:t>
      </w:r>
      <w:r>
        <w:t>P</w:t>
      </w:r>
      <w:r w:rsidRPr="004720F9">
        <w:t xml:space="preserve">aaS) service and has an auto inflate feature which allows it to automatically scale the number of throughput units to meet the usage needs. For example, a </w:t>
      </w:r>
      <w:r w:rsidRPr="004720F9">
        <w:lastRenderedPageBreak/>
        <w:t>single throughput unit has an SLA of 99.99% based on dedicated tier and the following capacity (at the time of writing):</w:t>
      </w:r>
    </w:p>
    <w:p w14:paraId="23B1BFCB" w14:textId="77777777" w:rsidR="00555BEA" w:rsidRPr="004720F9" w:rsidRDefault="00555BEA" w:rsidP="00555BEA">
      <w:pPr>
        <w:pStyle w:val="01TEFBullets-Sub"/>
      </w:pPr>
      <w:r w:rsidRPr="004720F9">
        <w:t>Ingress: Up to 1 MB per second or 1000 events per second (whichever comes first)</w:t>
      </w:r>
    </w:p>
    <w:p w14:paraId="7EAA8E78" w14:textId="725A8E4D" w:rsidR="00913477" w:rsidRDefault="00555BEA">
      <w:pPr>
        <w:pStyle w:val="01TEFBullets-Sub"/>
      </w:pPr>
      <w:r w:rsidRPr="004720F9">
        <w:t>Egress: Up to 2 MB per second or 4096 events per second</w:t>
      </w:r>
    </w:p>
    <w:p w14:paraId="0C304AF2" w14:textId="3905CA6F" w:rsidR="001F4664" w:rsidRDefault="00DA4B6B" w:rsidP="00A31737">
      <w:pPr>
        <w:pStyle w:val="01TEFBullets-Sub"/>
        <w:numPr>
          <w:ilvl w:val="0"/>
          <w:numId w:val="0"/>
        </w:numPr>
      </w:pPr>
      <w:r>
        <w:t>The number of t</w:t>
      </w:r>
      <w:r w:rsidR="001F4664">
        <w:t xml:space="preserve">hroughput units will be </w:t>
      </w:r>
      <w:r w:rsidR="002C52A1">
        <w:t>auto scaled</w:t>
      </w:r>
      <w:r>
        <w:t xml:space="preserve"> as required for capacity</w:t>
      </w:r>
      <w:r w:rsidR="002C52A1">
        <w:t xml:space="preserve"> compliance</w:t>
      </w:r>
      <w:r>
        <w:t>.</w:t>
      </w:r>
    </w:p>
    <w:p w14:paraId="74C1B120" w14:textId="1AA1D471" w:rsidR="00E16038" w:rsidRDefault="00F91A14" w:rsidP="008B0652">
      <w:pPr>
        <w:pStyle w:val="03TEFHeading3"/>
      </w:pPr>
      <w:bookmarkStart w:id="162" w:name="_Toc167978286"/>
      <w:r>
        <w:t>COMMUNICATION HUB</w:t>
      </w:r>
      <w:r w:rsidR="008B0652">
        <w:t xml:space="preserve"> DATA </w:t>
      </w:r>
      <w:r w:rsidR="0030737F">
        <w:t>SENDER</w:t>
      </w:r>
      <w:bookmarkEnd w:id="159"/>
      <w:bookmarkEnd w:id="162"/>
    </w:p>
    <w:p w14:paraId="2C1FF563" w14:textId="4D5FC4CC" w:rsidR="00801D9B" w:rsidRDefault="0030737F" w:rsidP="0030737F">
      <w:pPr>
        <w:pStyle w:val="01TEFBodyText"/>
      </w:pPr>
      <w:r>
        <w:t xml:space="preserve">This section describes capability of the traffic management gateway to </w:t>
      </w:r>
      <w:r w:rsidR="00B63494">
        <w:t>issue</w:t>
      </w:r>
      <w:r>
        <w:t xml:space="preserve"> commands to the </w:t>
      </w:r>
      <w:r w:rsidR="00F91A14">
        <w:t>Communication Hub</w:t>
      </w:r>
      <w:r w:rsidR="00D772A6">
        <w:t>,</w:t>
      </w:r>
      <w:r w:rsidR="0027431D">
        <w:t xml:space="preserve"> whether the request</w:t>
      </w:r>
      <w:r w:rsidR="00D772A6">
        <w:t xml:space="preserve"> </w:t>
      </w:r>
      <w:r w:rsidR="0027431D">
        <w:t xml:space="preserve">is </w:t>
      </w:r>
      <w:r w:rsidR="00D93162">
        <w:t>initiated from the service user (via the DSP) or the device manager</w:t>
      </w:r>
      <w:r w:rsidRPr="00916304">
        <w:t>.</w:t>
      </w:r>
      <w:r>
        <w:t xml:space="preserve"> </w:t>
      </w:r>
    </w:p>
    <w:p w14:paraId="582549CF" w14:textId="77777777" w:rsidR="00801D9B" w:rsidRDefault="00801D9B" w:rsidP="0030737F">
      <w:pPr>
        <w:pStyle w:val="01TEFBodyText"/>
      </w:pPr>
    </w:p>
    <w:p w14:paraId="103B4E52" w14:textId="7E8A4B6B" w:rsidR="00801D9B" w:rsidRDefault="00801D9B" w:rsidP="00801D9B">
      <w:pPr>
        <w:pStyle w:val="01TEFBodyText"/>
      </w:pPr>
      <w:r w:rsidRPr="00E330DF">
        <w:t xml:space="preserve">Any retries from the </w:t>
      </w:r>
      <w:r>
        <w:t>Traffic Management Gateway</w:t>
      </w:r>
      <w:r w:rsidRPr="00E330DF">
        <w:t xml:space="preserve"> to devices </w:t>
      </w:r>
      <w:r>
        <w:t xml:space="preserve">to support </w:t>
      </w:r>
      <w:r w:rsidR="009D5EF0">
        <w:t>SR</w:t>
      </w:r>
      <w:r>
        <w:t xml:space="preserve"> requests will be managed </w:t>
      </w:r>
      <w:r w:rsidRPr="00E330DF">
        <w:t xml:space="preserve">based on compliance to GBCS to ensure SMETS2 alignment. </w:t>
      </w:r>
      <w:r>
        <w:t xml:space="preserve">Retries relating to the issuing of Device Manager commands will be based on compliance to the DMM specification. </w:t>
      </w:r>
      <w:r w:rsidRPr="00E330DF">
        <w:t xml:space="preserve">For CHF and GPF messages, </w:t>
      </w:r>
      <w:r>
        <w:t>Traffic Management Gateway</w:t>
      </w:r>
      <w:r w:rsidRPr="00E330DF">
        <w:t xml:space="preserve"> retries </w:t>
      </w:r>
      <w:r>
        <w:t>will be</w:t>
      </w:r>
      <w:r w:rsidRPr="00E330DF">
        <w:t xml:space="preserve"> managed along with Communication Hub Acknowledgements</w:t>
      </w:r>
      <w:r>
        <w:t>.</w:t>
      </w:r>
    </w:p>
    <w:p w14:paraId="029CDB7E" w14:textId="77777777" w:rsidR="00801D9B" w:rsidRDefault="00801D9B" w:rsidP="0030737F">
      <w:pPr>
        <w:pStyle w:val="01TEFBodyText"/>
      </w:pPr>
    </w:p>
    <w:p w14:paraId="0FF07161" w14:textId="03698841" w:rsidR="00E710EA" w:rsidRPr="0030737F" w:rsidRDefault="0030737F" w:rsidP="0030737F">
      <w:pPr>
        <w:pStyle w:val="01TEFBodyText"/>
      </w:pPr>
      <w:r>
        <w:t xml:space="preserve">The diagram below provides a </w:t>
      </w:r>
      <w:r w:rsidR="006A5D61">
        <w:t>high-level</w:t>
      </w:r>
      <w:r>
        <w:t xml:space="preserve"> view of this capability</w:t>
      </w:r>
      <w:r w:rsidR="00D772A6">
        <w:t xml:space="preserve"> </w:t>
      </w:r>
      <w:r w:rsidR="00394463">
        <w:t xml:space="preserve">with </w:t>
      </w:r>
      <w:r w:rsidR="00100B82">
        <w:t>the functionality and integration touch points</w:t>
      </w:r>
      <w:r w:rsidR="00D772A6">
        <w:t xml:space="preserve"> described in </w:t>
      </w:r>
      <w:r w:rsidR="00100B82">
        <w:t>subsequent</w:t>
      </w:r>
      <w:r w:rsidR="00D772A6">
        <w:t xml:space="preserve"> sections.</w:t>
      </w:r>
      <w:r>
        <w:t xml:space="preserve"> </w:t>
      </w:r>
    </w:p>
    <w:p w14:paraId="34DD93DC" w14:textId="77777777" w:rsidR="00C70D4C" w:rsidRDefault="00C70D4C" w:rsidP="00E710EA">
      <w:pPr>
        <w:rPr>
          <w:rFonts w:ascii="Calibri" w:eastAsia="Calibri" w:hAnsi="Calibri" w:cs="Calibri"/>
          <w:sz w:val="22"/>
          <w:szCs w:val="22"/>
        </w:rPr>
      </w:pPr>
    </w:p>
    <w:p w14:paraId="0F71FA77" w14:textId="77777777" w:rsidR="001D31BD" w:rsidRDefault="001D31BD" w:rsidP="00E710EA">
      <w:pPr>
        <w:rPr>
          <w:rFonts w:ascii="Calibri" w:eastAsia="Calibri" w:hAnsi="Calibri" w:cs="Calibri"/>
          <w:sz w:val="22"/>
          <w:szCs w:val="22"/>
        </w:rPr>
        <w:sectPr w:rsidR="001D31BD" w:rsidSect="00A31737">
          <w:headerReference w:type="first" r:id="rId22"/>
          <w:pgSz w:w="11901" w:h="16817"/>
          <w:pgMar w:top="851" w:right="1440" w:bottom="1440" w:left="1440" w:header="567" w:footer="709" w:gutter="0"/>
          <w:cols w:space="708"/>
          <w:titlePg/>
          <w:docGrid w:linePitch="360"/>
        </w:sectPr>
      </w:pPr>
    </w:p>
    <w:p w14:paraId="09BC2BB9" w14:textId="6E0DA677" w:rsidR="00432FC7" w:rsidRDefault="00AF7C13" w:rsidP="00E710EA">
      <w:pPr>
        <w:rPr>
          <w:noProof/>
        </w:rPr>
      </w:pPr>
      <w:r w:rsidRPr="00AF7C13">
        <w:rPr>
          <w:noProof/>
        </w:rPr>
        <w:lastRenderedPageBreak/>
        <w:t xml:space="preserve"> </w:t>
      </w:r>
    </w:p>
    <w:p w14:paraId="33DCE200" w14:textId="51E4927D" w:rsidR="005A4EE2" w:rsidRDefault="00432FC7" w:rsidP="00E710EA">
      <w:pPr>
        <w:rPr>
          <w:rFonts w:ascii="Calibri" w:eastAsia="Calibri" w:hAnsi="Calibri" w:cs="Calibri"/>
          <w:sz w:val="22"/>
          <w:szCs w:val="22"/>
        </w:rPr>
      </w:pPr>
      <w:r w:rsidRPr="00432FC7">
        <w:rPr>
          <w:noProof/>
        </w:rPr>
        <w:drawing>
          <wp:anchor distT="0" distB="0" distL="114300" distR="114300" simplePos="0" relativeHeight="251658247" behindDoc="0" locked="0" layoutInCell="1" allowOverlap="1" wp14:anchorId="01F97083" wp14:editId="0F4D0D9E">
            <wp:simplePos x="0" y="0"/>
            <wp:positionH relativeFrom="margin">
              <wp:posOffset>-164436</wp:posOffset>
            </wp:positionH>
            <wp:positionV relativeFrom="margin">
              <wp:posOffset>602615</wp:posOffset>
            </wp:positionV>
            <wp:extent cx="10107295" cy="3949065"/>
            <wp:effectExtent l="0" t="0" r="1905" b="635"/>
            <wp:wrapSquare wrapText="bothSides"/>
            <wp:docPr id="17406980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98033" name="Picture 1" descr="A diagram of a diagram&#10;&#10;Description automatically generated"/>
                    <pic:cNvPicPr/>
                  </pic:nvPicPr>
                  <pic:blipFill>
                    <a:blip r:embed="rId23"/>
                    <a:stretch>
                      <a:fillRect/>
                    </a:stretch>
                  </pic:blipFill>
                  <pic:spPr>
                    <a:xfrm>
                      <a:off x="0" y="0"/>
                      <a:ext cx="10107295" cy="3949065"/>
                    </a:xfrm>
                    <a:prstGeom prst="rect">
                      <a:avLst/>
                    </a:prstGeom>
                  </pic:spPr>
                </pic:pic>
              </a:graphicData>
            </a:graphic>
            <wp14:sizeRelH relativeFrom="margin">
              <wp14:pctWidth>0</wp14:pctWidth>
            </wp14:sizeRelH>
            <wp14:sizeRelV relativeFrom="margin">
              <wp14:pctHeight>0</wp14:pctHeight>
            </wp14:sizeRelV>
          </wp:anchor>
        </w:drawing>
      </w:r>
    </w:p>
    <w:p w14:paraId="163A5BA0" w14:textId="527AF3B7" w:rsidR="00E710EA" w:rsidRDefault="00E710EA" w:rsidP="00E710EA">
      <w:pPr>
        <w:pStyle w:val="01TEFFigureTitle"/>
      </w:pPr>
      <w:r>
        <w:t xml:space="preserve"> </w:t>
      </w:r>
      <w:r w:rsidR="00151390">
        <w:t>Traffic Management Gateway</w:t>
      </w:r>
      <w:r>
        <w:t xml:space="preserve"> </w:t>
      </w:r>
      <w:r w:rsidR="005A4EE2">
        <w:t xml:space="preserve">CH </w:t>
      </w:r>
      <w:r w:rsidR="001268AA">
        <w:t>Sender</w:t>
      </w:r>
    </w:p>
    <w:p w14:paraId="22A24DE5" w14:textId="77777777" w:rsidR="001D31BD" w:rsidRDefault="001D31BD" w:rsidP="008B0652">
      <w:pPr>
        <w:pStyle w:val="03TEFHeading3"/>
        <w:sectPr w:rsidR="001D31BD" w:rsidSect="00171757">
          <w:pgSz w:w="16817" w:h="11901" w:orient="landscape"/>
          <w:pgMar w:top="1440" w:right="1440" w:bottom="1440" w:left="851" w:header="567" w:footer="709" w:gutter="0"/>
          <w:cols w:space="708"/>
          <w:titlePg/>
          <w:docGrid w:linePitch="360"/>
        </w:sectPr>
      </w:pPr>
    </w:p>
    <w:p w14:paraId="72D68E6A" w14:textId="77777777" w:rsidR="00AB6B35" w:rsidRDefault="00AB6B35" w:rsidP="00AB6B35">
      <w:pPr>
        <w:pStyle w:val="01TEFBodyText"/>
      </w:pPr>
      <w:bookmarkStart w:id="163" w:name="_Toc89090745"/>
      <w:bookmarkStart w:id="164" w:name="_Toc87460147"/>
      <w:bookmarkStart w:id="165" w:name="_Toc89090733"/>
      <w:bookmarkStart w:id="166" w:name="_Toc87460135"/>
      <w:r>
        <w:lastRenderedPageBreak/>
        <w:t>Please note, while the diagram is a logical view of the Traffic Management Gateway architecture, the specific configuration details is a lower level of detail.</w:t>
      </w:r>
    </w:p>
    <w:p w14:paraId="7A7BE516" w14:textId="32EABA73" w:rsidR="000F34D4" w:rsidRDefault="000F34D4" w:rsidP="00EA3035">
      <w:pPr>
        <w:pStyle w:val="03TEFHeading3"/>
        <w:numPr>
          <w:ilvl w:val="3"/>
          <w:numId w:val="11"/>
        </w:numPr>
      </w:pPr>
      <w:bookmarkStart w:id="167" w:name="_Toc167978287"/>
      <w:r>
        <w:t xml:space="preserve">SR REQUEST </w:t>
      </w:r>
      <w:r w:rsidR="009113D1">
        <w:t>API</w:t>
      </w:r>
      <w:bookmarkEnd w:id="163"/>
      <w:bookmarkEnd w:id="164"/>
      <w:bookmarkEnd w:id="167"/>
    </w:p>
    <w:p w14:paraId="3C3400B8" w14:textId="6304C9BC" w:rsidR="00A244BF" w:rsidRDefault="000F34D4" w:rsidP="000F34D4">
      <w:pPr>
        <w:pStyle w:val="03TEFHeading3"/>
        <w:numPr>
          <w:ilvl w:val="4"/>
          <w:numId w:val="11"/>
        </w:numPr>
      </w:pPr>
      <w:bookmarkStart w:id="168" w:name="_Toc167978288"/>
      <w:r>
        <w:t>FUNCTIONAL</w:t>
      </w:r>
      <w:bookmarkEnd w:id="168"/>
    </w:p>
    <w:p w14:paraId="6B5E7573" w14:textId="403459E3" w:rsidR="00DE32C9" w:rsidRDefault="004D0B53" w:rsidP="004D0B53">
      <w:pPr>
        <w:pStyle w:val="01TEFBodyText"/>
        <w:rPr>
          <w:ins w:id="169" w:author="Asif Maruf (UK)" w:date="2024-07-12T15:56:00Z"/>
        </w:rPr>
      </w:pPr>
      <w:r>
        <w:t>This service</w:t>
      </w:r>
      <w:r w:rsidR="00662677">
        <w:t xml:space="preserve"> is used by the DSP to send SR requests that are issued to end devices. It </w:t>
      </w:r>
      <w:r w:rsidR="00CD4E4A">
        <w:t>aligns to</w:t>
      </w:r>
      <w:r w:rsidR="00662677">
        <w:t xml:space="preserve"> WAN-S1 </w:t>
      </w:r>
      <w:r w:rsidR="00CD4E4A">
        <w:t xml:space="preserve">described </w:t>
      </w:r>
      <w:r w:rsidR="00662677">
        <w:t xml:space="preserve">in SD4.4.15 </w:t>
      </w:r>
      <w:r w:rsidR="00CD4E4A">
        <w:t>–</w:t>
      </w:r>
      <w:r w:rsidR="00662677">
        <w:t xml:space="preserve"> </w:t>
      </w:r>
      <w:r w:rsidR="00CD4E4A">
        <w:t>SMWAN Interface Specification.</w:t>
      </w:r>
    </w:p>
    <w:p w14:paraId="55016AEC" w14:textId="77777777" w:rsidR="00142859" w:rsidRDefault="00142859" w:rsidP="004D0B53">
      <w:pPr>
        <w:pStyle w:val="01TEFBodyText"/>
        <w:rPr>
          <w:ins w:id="170" w:author="Asif Maruf (UK)" w:date="2024-07-12T15:56:00Z"/>
        </w:rPr>
      </w:pPr>
    </w:p>
    <w:p w14:paraId="267FEB0E" w14:textId="0D743AFB" w:rsidR="00142859" w:rsidRDefault="00142859" w:rsidP="004D0B53">
      <w:pPr>
        <w:pStyle w:val="01TEFBodyText"/>
      </w:pPr>
      <w:ins w:id="171" w:author="Asif Maruf (UK)" w:date="2024-07-12T15:56:00Z">
        <w:r>
          <w:t xml:space="preserve">Note that </w:t>
        </w:r>
        <w:r w:rsidR="00DD6F7E">
          <w:t xml:space="preserve">the </w:t>
        </w:r>
        <w:r w:rsidRPr="00142859">
          <w:t xml:space="preserve">connection </w:t>
        </w:r>
      </w:ins>
      <w:ins w:id="172" w:author="Asif Maruf (UK)" w:date="2024-07-12T15:57:00Z">
        <w:r w:rsidR="009A0B1F">
          <w:t>between</w:t>
        </w:r>
      </w:ins>
      <w:ins w:id="173" w:author="Asif Maruf (UK)" w:date="2024-07-12T15:56:00Z">
        <w:r w:rsidRPr="00142859">
          <w:t xml:space="preserve"> </w:t>
        </w:r>
      </w:ins>
      <w:ins w:id="174" w:author="Asif Maruf (UK)" w:date="2024-07-12T15:57:00Z">
        <w:r w:rsidR="00FB7837">
          <w:t xml:space="preserve">VMO2 and </w:t>
        </w:r>
      </w:ins>
      <w:ins w:id="175" w:author="Asif Maruf (UK)" w:date="2024-07-12T15:56:00Z">
        <w:r w:rsidRPr="00142859">
          <w:t xml:space="preserve">the DSP </w:t>
        </w:r>
      </w:ins>
      <w:ins w:id="176" w:author="Asif Maruf (UK)" w:date="2024-07-12T15:57:00Z">
        <w:r w:rsidR="00FB7837">
          <w:t>is with</w:t>
        </w:r>
      </w:ins>
      <w:ins w:id="177" w:author="Asif Maruf (UK)" w:date="2024-07-12T15:56:00Z">
        <w:r w:rsidRPr="00142859">
          <w:t xml:space="preserve"> the </w:t>
        </w:r>
        <w:proofErr w:type="spellStart"/>
        <w:r w:rsidRPr="00142859">
          <w:t>HAProxy</w:t>
        </w:r>
        <w:proofErr w:type="spellEnd"/>
        <w:r w:rsidRPr="00142859">
          <w:t xml:space="preserve">. The </w:t>
        </w:r>
        <w:proofErr w:type="spellStart"/>
        <w:r w:rsidRPr="00142859">
          <w:t>HAProxy</w:t>
        </w:r>
        <w:proofErr w:type="spellEnd"/>
        <w:r w:rsidRPr="00142859">
          <w:t xml:space="preserve"> is a boundary platform that will enforce security controls through its WAF capability</w:t>
        </w:r>
      </w:ins>
      <w:ins w:id="178" w:author="Asif Maruf (UK)" w:date="2024-07-12T15:58:00Z">
        <w:r w:rsidR="00FB7837">
          <w:t xml:space="preserve"> and </w:t>
        </w:r>
        <w:proofErr w:type="spellStart"/>
        <w:r w:rsidR="00FB7837">
          <w:t>mTLS</w:t>
        </w:r>
        <w:proofErr w:type="spellEnd"/>
        <w:r w:rsidR="00FB7837">
          <w:t xml:space="preserve"> </w:t>
        </w:r>
        <w:r w:rsidR="00D44248">
          <w:t>using</w:t>
        </w:r>
        <w:r w:rsidR="00FB7837">
          <w:t xml:space="preserve"> </w:t>
        </w:r>
        <w:r w:rsidR="00D44248">
          <w:t>X.509 certificates</w:t>
        </w:r>
      </w:ins>
      <w:ins w:id="179" w:author="Asif Maruf (UK)" w:date="2024-07-12T15:56:00Z">
        <w:r w:rsidRPr="00142859">
          <w:t xml:space="preserve">. Therefore, all </w:t>
        </w:r>
      </w:ins>
      <w:ins w:id="180" w:author="Asif Maruf (UK)" w:date="2024-07-12T15:58:00Z">
        <w:r w:rsidR="00D44248">
          <w:t xml:space="preserve">DSP </w:t>
        </w:r>
      </w:ins>
      <w:ins w:id="181" w:author="Asif Maruf (UK)" w:date="2024-07-12T15:56:00Z">
        <w:r w:rsidRPr="00142859">
          <w:t xml:space="preserve">traffic will </w:t>
        </w:r>
      </w:ins>
      <w:ins w:id="182" w:author="Asif Maruf (UK)" w:date="2024-07-12T15:58:00Z">
        <w:r w:rsidR="00D44248">
          <w:t>traverse</w:t>
        </w:r>
      </w:ins>
      <w:ins w:id="183" w:author="Asif Maruf (UK)" w:date="2024-07-12T15:56:00Z">
        <w:r w:rsidRPr="00142859">
          <w:t xml:space="preserve"> the </w:t>
        </w:r>
        <w:proofErr w:type="spellStart"/>
        <w:r w:rsidRPr="00142859">
          <w:t>HAProxy</w:t>
        </w:r>
        <w:proofErr w:type="spellEnd"/>
        <w:r w:rsidRPr="00142859">
          <w:t xml:space="preserve"> first. </w:t>
        </w:r>
      </w:ins>
      <w:ins w:id="184" w:author="Asif Maruf (UK)" w:date="2024-07-12T15:58:00Z">
        <w:r w:rsidR="00B766A2">
          <w:t>TMG will</w:t>
        </w:r>
      </w:ins>
      <w:ins w:id="185" w:author="Asif Maruf (UK)" w:date="2024-07-12T15:56:00Z">
        <w:r w:rsidRPr="00142859">
          <w:t xml:space="preserve"> </w:t>
        </w:r>
      </w:ins>
      <w:ins w:id="186" w:author="Asif Maruf (UK)" w:date="2024-07-12T15:59:00Z">
        <w:r w:rsidR="00B766A2">
          <w:t xml:space="preserve">issue the </w:t>
        </w:r>
      </w:ins>
      <w:ins w:id="187" w:author="Asif Maruf (UK)" w:date="2024-07-12T15:56:00Z">
        <w:r w:rsidRPr="00142859">
          <w:t>ACK</w:t>
        </w:r>
      </w:ins>
      <w:ins w:id="188" w:author="Asif Maruf (UK)" w:date="2024-07-12T15:59:00Z">
        <w:r w:rsidR="00B766A2">
          <w:t xml:space="preserve"> to</w:t>
        </w:r>
      </w:ins>
      <w:ins w:id="189" w:author="Asif Maruf (UK)" w:date="2024-07-12T15:56:00Z">
        <w:r w:rsidRPr="00142859">
          <w:t xml:space="preserve"> the HTTP(S) request after the message from the DSP is published to a topic to support an assured delivery approach.</w:t>
        </w:r>
      </w:ins>
    </w:p>
    <w:p w14:paraId="5DB3DC3C" w14:textId="09086083" w:rsidR="00DE32C9" w:rsidRDefault="00DE32C9" w:rsidP="00A31737">
      <w:pPr>
        <w:pStyle w:val="03TEFHeading3"/>
        <w:numPr>
          <w:ilvl w:val="4"/>
          <w:numId w:val="11"/>
        </w:numPr>
      </w:pPr>
      <w:bookmarkStart w:id="190" w:name="_Toc167978289"/>
      <w:r>
        <w:t>INTERFACES</w:t>
      </w:r>
      <w:bookmarkEnd w:id="190"/>
    </w:p>
    <w:p w14:paraId="7452533C" w14:textId="1F9E00A5" w:rsidR="003C09A3" w:rsidRDefault="003C09A3" w:rsidP="003C09A3">
      <w:pPr>
        <w:pStyle w:val="01TEFBodyText"/>
      </w:pPr>
      <w:r w:rsidRPr="00C21154">
        <w:t xml:space="preserve">The </w:t>
      </w:r>
      <w:r>
        <w:t>SR request API</w:t>
      </w:r>
      <w:r w:rsidRPr="00C21154">
        <w:t xml:space="preserve"> will have the following logical interfaces</w:t>
      </w:r>
      <w:r w:rsidRPr="001D5BB7">
        <w:t>:</w:t>
      </w:r>
    </w:p>
    <w:p w14:paraId="155023E1" w14:textId="5E87C19C" w:rsidR="003C09A3" w:rsidRDefault="00F67E5E" w:rsidP="003C09A3">
      <w:pPr>
        <w:pStyle w:val="01TEFBullet"/>
      </w:pPr>
      <w:r>
        <w:t>IFID</w:t>
      </w:r>
      <w:r w:rsidR="00566E59">
        <w:t>635</w:t>
      </w:r>
      <w:r w:rsidR="003C09A3">
        <w:t xml:space="preserve"> – To support the receipt of </w:t>
      </w:r>
      <w:r w:rsidR="007B0E75">
        <w:t xml:space="preserve">SR requests </w:t>
      </w:r>
      <w:r w:rsidR="003C09A3">
        <w:t xml:space="preserve">from the DSP across the </w:t>
      </w:r>
      <w:r>
        <w:t>WAN-S1</w:t>
      </w:r>
      <w:r w:rsidR="003C09A3">
        <w:t xml:space="preserve"> interface through </w:t>
      </w:r>
      <w:proofErr w:type="spellStart"/>
      <w:r w:rsidR="003C09A3">
        <w:t>HAProxy</w:t>
      </w:r>
      <w:proofErr w:type="spellEnd"/>
      <w:r w:rsidR="003C09A3">
        <w:t xml:space="preserve"> and API Management services.</w:t>
      </w:r>
    </w:p>
    <w:p w14:paraId="372BD46D" w14:textId="52A3B43F" w:rsidR="00DE32C9" w:rsidRDefault="003C09A3" w:rsidP="00A31737">
      <w:pPr>
        <w:pStyle w:val="01TEFBullet"/>
      </w:pPr>
      <w:r>
        <w:t>IF</w:t>
      </w:r>
      <w:r w:rsidR="00766EE0">
        <w:t>ID636</w:t>
      </w:r>
      <w:r>
        <w:t xml:space="preserve"> – To support the flows of data to the </w:t>
      </w:r>
      <w:r w:rsidR="00FB2362">
        <w:t>canonical mapper</w:t>
      </w:r>
      <w:r>
        <w:t>.</w:t>
      </w:r>
    </w:p>
    <w:p w14:paraId="15CE691D" w14:textId="0CA250F2" w:rsidR="007B12B8" w:rsidRDefault="00B34E1A" w:rsidP="00EA3035">
      <w:pPr>
        <w:pStyle w:val="03TEFHeading3"/>
        <w:numPr>
          <w:ilvl w:val="3"/>
          <w:numId w:val="11"/>
        </w:numPr>
      </w:pPr>
      <w:bookmarkStart w:id="191" w:name="_Toc167978290"/>
      <w:r>
        <w:t>CANONICAL MAPPER</w:t>
      </w:r>
      <w:bookmarkEnd w:id="191"/>
    </w:p>
    <w:p w14:paraId="1311F068" w14:textId="22392CBB" w:rsidR="00B34E1A" w:rsidRDefault="00B34E1A" w:rsidP="00B34E1A">
      <w:pPr>
        <w:pStyle w:val="03TEFHeading3"/>
        <w:numPr>
          <w:ilvl w:val="4"/>
          <w:numId w:val="11"/>
        </w:numPr>
      </w:pPr>
      <w:bookmarkStart w:id="192" w:name="_Ref153442894"/>
      <w:bookmarkStart w:id="193" w:name="_Toc167978291"/>
      <w:r>
        <w:t>FUNCTIONAL</w:t>
      </w:r>
      <w:bookmarkEnd w:id="192"/>
      <w:bookmarkEnd w:id="193"/>
    </w:p>
    <w:p w14:paraId="188015D6" w14:textId="2D012DF4" w:rsidR="00424EF6" w:rsidRDefault="00B34E1A" w:rsidP="00B34E1A">
      <w:pPr>
        <w:pStyle w:val="01TEFBodyText"/>
      </w:pPr>
      <w:r>
        <w:t xml:space="preserve">This service will </w:t>
      </w:r>
      <w:r w:rsidR="003266F5">
        <w:t xml:space="preserve">consume the original JSON request </w:t>
      </w:r>
      <w:r w:rsidR="00171336">
        <w:t xml:space="preserve">from the DSP sent over the </w:t>
      </w:r>
      <w:r w:rsidR="003C09A3">
        <w:t>WAN-S1</w:t>
      </w:r>
      <w:r w:rsidR="00A375AC">
        <w:t xml:space="preserve"> API</w:t>
      </w:r>
      <w:r w:rsidR="00171336">
        <w:t xml:space="preserve"> interface </w:t>
      </w:r>
      <w:r w:rsidR="003C193D">
        <w:t xml:space="preserve">and map </w:t>
      </w:r>
      <w:r w:rsidR="002E632C">
        <w:t xml:space="preserve">it </w:t>
      </w:r>
      <w:r w:rsidR="00060189">
        <w:t xml:space="preserve">to </w:t>
      </w:r>
      <w:r w:rsidR="00212A48">
        <w:t>Telefónica</w:t>
      </w:r>
      <w:r w:rsidR="00171336">
        <w:t xml:space="preserve">’s </w:t>
      </w:r>
      <w:r w:rsidR="003C193D">
        <w:t xml:space="preserve">canonical </w:t>
      </w:r>
      <w:r w:rsidR="00DF6BD2">
        <w:t xml:space="preserve">message </w:t>
      </w:r>
      <w:r w:rsidR="003C193D">
        <w:t>definition</w:t>
      </w:r>
      <w:r w:rsidR="00E774ED">
        <w:t xml:space="preserve"> used to support </w:t>
      </w:r>
      <w:r w:rsidR="00312E20">
        <w:t xml:space="preserve">internal </w:t>
      </w:r>
      <w:r w:rsidR="00E774ED">
        <w:t>downstream processing.</w:t>
      </w:r>
      <w:r w:rsidR="005335EA">
        <w:t xml:space="preserve"> This service is only relevant to the </w:t>
      </w:r>
      <w:r w:rsidR="009D5EF0">
        <w:t>SR</w:t>
      </w:r>
      <w:r w:rsidR="005335EA">
        <w:t xml:space="preserve"> requests as the DM requests will be in canonical form.</w:t>
      </w:r>
    </w:p>
    <w:p w14:paraId="00B244DB" w14:textId="77777777" w:rsidR="009E3D5A" w:rsidRDefault="009E3D5A" w:rsidP="009E3D5A">
      <w:pPr>
        <w:pStyle w:val="03TEFHeading3"/>
        <w:numPr>
          <w:ilvl w:val="4"/>
          <w:numId w:val="11"/>
        </w:numPr>
      </w:pPr>
      <w:bookmarkStart w:id="194" w:name="_Toc157592176"/>
      <w:bookmarkStart w:id="195" w:name="_Toc157592177"/>
      <w:bookmarkStart w:id="196" w:name="_Toc167978292"/>
      <w:bookmarkEnd w:id="194"/>
      <w:bookmarkEnd w:id="195"/>
      <w:r>
        <w:t>INTERFACES</w:t>
      </w:r>
      <w:bookmarkEnd w:id="196"/>
    </w:p>
    <w:p w14:paraId="5208281A" w14:textId="0E33463B" w:rsidR="009E3D5A" w:rsidRDefault="009E3D5A" w:rsidP="009E3D5A">
      <w:pPr>
        <w:pStyle w:val="01TEFBodyText"/>
      </w:pPr>
      <w:r w:rsidRPr="00C21154">
        <w:t xml:space="preserve">The </w:t>
      </w:r>
      <w:r>
        <w:t>canonical mapper</w:t>
      </w:r>
      <w:r w:rsidRPr="00C21154">
        <w:t xml:space="preserve"> service will have the following logical interfaces</w:t>
      </w:r>
      <w:r w:rsidRPr="001D5BB7">
        <w:t>:</w:t>
      </w:r>
    </w:p>
    <w:p w14:paraId="11B654A1" w14:textId="1C1C52AB" w:rsidR="00323A93" w:rsidRDefault="007A03AA" w:rsidP="00B34E1A">
      <w:pPr>
        <w:pStyle w:val="01TEFBullet"/>
      </w:pPr>
      <w:r>
        <w:t xml:space="preserve">IFID636 </w:t>
      </w:r>
      <w:r w:rsidR="009E3D5A">
        <w:t xml:space="preserve">– </w:t>
      </w:r>
      <w:r w:rsidR="00323A93">
        <w:t>To support the receipt of</w:t>
      </w:r>
      <w:r w:rsidR="00656014">
        <w:t xml:space="preserve"> messages from the DSP </w:t>
      </w:r>
      <w:r w:rsidR="0046053B">
        <w:t xml:space="preserve">across the </w:t>
      </w:r>
      <w:r>
        <w:t>WAN-S</w:t>
      </w:r>
      <w:r w:rsidR="0046053B">
        <w:t xml:space="preserve">1 interface through </w:t>
      </w:r>
      <w:proofErr w:type="spellStart"/>
      <w:r w:rsidR="00F605E4">
        <w:t>HAProxy</w:t>
      </w:r>
      <w:proofErr w:type="spellEnd"/>
      <w:r w:rsidR="0046053B">
        <w:t xml:space="preserve"> and API Management services</w:t>
      </w:r>
      <w:r w:rsidR="00AA2B46">
        <w:t>.</w:t>
      </w:r>
    </w:p>
    <w:p w14:paraId="282EFAED" w14:textId="3CDF9AE4" w:rsidR="00E774ED" w:rsidRDefault="00554B6C" w:rsidP="00B34E1A">
      <w:pPr>
        <w:pStyle w:val="01TEFBullet"/>
      </w:pPr>
      <w:r>
        <w:t xml:space="preserve">IFID637 </w:t>
      </w:r>
      <w:r w:rsidR="00323A93">
        <w:t xml:space="preserve">– </w:t>
      </w:r>
      <w:r w:rsidR="009E3D5A">
        <w:t xml:space="preserve">To support </w:t>
      </w:r>
      <w:r w:rsidR="001200CC">
        <w:t>sending canonically formed messages</w:t>
      </w:r>
      <w:r w:rsidR="009E3D5A">
        <w:t xml:space="preserve"> to </w:t>
      </w:r>
      <w:r w:rsidR="00C257C3">
        <w:t>the command handler</w:t>
      </w:r>
      <w:r w:rsidR="00AA2B46">
        <w:t>.</w:t>
      </w:r>
    </w:p>
    <w:p w14:paraId="5A784F7E" w14:textId="08B63D09" w:rsidR="00370843" w:rsidRDefault="00370843" w:rsidP="00EA3035">
      <w:pPr>
        <w:pStyle w:val="03TEFHeading3"/>
        <w:numPr>
          <w:ilvl w:val="3"/>
          <w:numId w:val="11"/>
        </w:numPr>
      </w:pPr>
      <w:bookmarkStart w:id="197" w:name="_Ref145082976"/>
      <w:bookmarkStart w:id="198" w:name="_Toc167978293"/>
      <w:r>
        <w:t>COMMAND HANDLER</w:t>
      </w:r>
      <w:bookmarkEnd w:id="165"/>
      <w:bookmarkEnd w:id="166"/>
      <w:bookmarkEnd w:id="197"/>
      <w:bookmarkEnd w:id="198"/>
    </w:p>
    <w:p w14:paraId="00DCEEF7" w14:textId="619AB2B4" w:rsidR="00E11657" w:rsidRDefault="00370843" w:rsidP="00E11657">
      <w:pPr>
        <w:pStyle w:val="03TEFHeading3"/>
        <w:numPr>
          <w:ilvl w:val="4"/>
          <w:numId w:val="11"/>
        </w:numPr>
      </w:pPr>
      <w:bookmarkStart w:id="199" w:name="_Toc89090734"/>
      <w:bookmarkStart w:id="200" w:name="_Toc87460136"/>
      <w:bookmarkStart w:id="201" w:name="_Toc167978294"/>
      <w:r>
        <w:t>FUNCTIONAL</w:t>
      </w:r>
      <w:bookmarkEnd w:id="199"/>
      <w:bookmarkEnd w:id="200"/>
      <w:bookmarkEnd w:id="201"/>
    </w:p>
    <w:p w14:paraId="34508CD8" w14:textId="77777777" w:rsidR="00A46F13" w:rsidRPr="0098639C" w:rsidRDefault="006202A7" w:rsidP="00A94113">
      <w:pPr>
        <w:pStyle w:val="01TEFBodyText"/>
      </w:pPr>
      <w:r w:rsidRPr="0098639C">
        <w:t xml:space="preserve">This </w:t>
      </w:r>
      <w:r w:rsidR="001E7E03" w:rsidRPr="0098639C">
        <w:t>service is responsible for</w:t>
      </w:r>
      <w:r w:rsidR="00A46F13" w:rsidRPr="0098639C">
        <w:t>:</w:t>
      </w:r>
    </w:p>
    <w:p w14:paraId="64095418" w14:textId="2183DEFE" w:rsidR="0018430D" w:rsidRPr="0098639C" w:rsidRDefault="000577D2" w:rsidP="00A46F13">
      <w:pPr>
        <w:pStyle w:val="01TEFBullet"/>
      </w:pPr>
      <w:r>
        <w:t>Retriev</w:t>
      </w:r>
      <w:r w:rsidR="00586869">
        <w:t>ing</w:t>
      </w:r>
      <w:r w:rsidR="0098639C" w:rsidRPr="004720F9">
        <w:t xml:space="preserve"> the network address of the communication hub based on the queries to IP </w:t>
      </w:r>
      <w:r w:rsidR="00AA276A">
        <w:t xml:space="preserve">Data </w:t>
      </w:r>
      <w:r>
        <w:t>service</w:t>
      </w:r>
      <w:r w:rsidR="0098639C" w:rsidRPr="004720F9">
        <w:t xml:space="preserve"> </w:t>
      </w:r>
      <w:r w:rsidR="00CA61C4">
        <w:t xml:space="preserve">(described in section </w:t>
      </w:r>
      <w:r w:rsidR="00875724">
        <w:fldChar w:fldCharType="begin"/>
      </w:r>
      <w:r w:rsidR="00875724">
        <w:instrText xml:space="preserve"> REF _Ref143179513 \r \h </w:instrText>
      </w:r>
      <w:r w:rsidR="00875724">
        <w:fldChar w:fldCharType="separate"/>
      </w:r>
      <w:r w:rsidR="00D66729">
        <w:t>2.7.2.4</w:t>
      </w:r>
      <w:r w:rsidR="00875724">
        <w:fldChar w:fldCharType="end"/>
      </w:r>
      <w:r w:rsidR="00875724">
        <w:t xml:space="preserve">) </w:t>
      </w:r>
      <w:r w:rsidR="0098639C" w:rsidRPr="004720F9">
        <w:t>using the GUID</w:t>
      </w:r>
      <w:r w:rsidR="006803E0">
        <w:t xml:space="preserve">. </w:t>
      </w:r>
    </w:p>
    <w:p w14:paraId="4C601E30" w14:textId="5B0E779C" w:rsidR="00370843" w:rsidRDefault="00B13EF2" w:rsidP="00A46F13">
      <w:pPr>
        <w:pStyle w:val="01TEFBullet"/>
      </w:pPr>
      <w:r w:rsidRPr="0098639C">
        <w:lastRenderedPageBreak/>
        <w:t xml:space="preserve">Acquiring CHSS and CSS data to </w:t>
      </w:r>
      <w:r w:rsidR="00044E5D" w:rsidRPr="0098639C">
        <w:t xml:space="preserve">ascertain whether the issuing of the command will not overload the cell associated with the </w:t>
      </w:r>
      <w:r w:rsidR="00F91A14">
        <w:t>Communication Hub</w:t>
      </w:r>
      <w:r w:rsidR="002A07D9" w:rsidRPr="0098639C">
        <w:t xml:space="preserve"> and whether it should delayed for a short period. </w:t>
      </w:r>
      <w:r w:rsidR="002D0F5C">
        <w:t xml:space="preserve">The period is specified by the response from the CSS service. </w:t>
      </w:r>
      <w:r w:rsidR="002A07D9" w:rsidRPr="0098639C">
        <w:t xml:space="preserve">Cell bandwidth </w:t>
      </w:r>
      <w:r w:rsidR="00C954AC" w:rsidRPr="0098639C">
        <w:t xml:space="preserve">optimisation is described in section </w:t>
      </w:r>
      <w:r w:rsidR="00C954AC" w:rsidRPr="0098639C">
        <w:fldChar w:fldCharType="begin"/>
      </w:r>
      <w:r w:rsidR="00C954AC" w:rsidRPr="0098639C">
        <w:instrText xml:space="preserve"> REF _Ref143179213 \r \h </w:instrText>
      </w:r>
      <w:r w:rsidR="0098639C">
        <w:instrText xml:space="preserve"> \* MERGEFORMAT </w:instrText>
      </w:r>
      <w:r w:rsidR="00C954AC" w:rsidRPr="0098639C">
        <w:fldChar w:fldCharType="separate"/>
      </w:r>
      <w:r w:rsidR="00D66729">
        <w:t>2.7.3.5</w:t>
      </w:r>
      <w:r w:rsidR="00C954AC" w:rsidRPr="0098639C">
        <w:fldChar w:fldCharType="end"/>
      </w:r>
      <w:r w:rsidR="00C954AC" w:rsidRPr="0098639C">
        <w:t xml:space="preserve">. </w:t>
      </w:r>
      <w:r w:rsidR="00AE0492">
        <w:t>The</w:t>
      </w:r>
      <w:r w:rsidR="00E7641B">
        <w:t xml:space="preserve"> microservice framework will </w:t>
      </w:r>
      <w:r w:rsidR="00AE0492">
        <w:t>execute</w:t>
      </w:r>
      <w:r w:rsidR="00E7641B">
        <w:t xml:space="preserve"> the delay </w:t>
      </w:r>
      <w:r w:rsidR="00AE0492">
        <w:t xml:space="preserve">instruction provided by the CSS using the </w:t>
      </w:r>
      <w:r w:rsidR="00AE0492" w:rsidRPr="003313DC">
        <w:rPr>
          <w:i/>
          <w:iCs/>
        </w:rPr>
        <w:t>deferred pattern</w:t>
      </w:r>
      <w:r w:rsidR="00AE0492">
        <w:t xml:space="preserve"> (</w:t>
      </w:r>
      <w:r w:rsidR="000266CD">
        <w:t xml:space="preserve">refer to section </w:t>
      </w:r>
      <w:r w:rsidR="003313DC">
        <w:fldChar w:fldCharType="begin"/>
      </w:r>
      <w:r w:rsidR="003313DC">
        <w:instrText xml:space="preserve"> REF _Ref139956415 \r \h </w:instrText>
      </w:r>
      <w:r w:rsidR="003313DC">
        <w:fldChar w:fldCharType="separate"/>
      </w:r>
      <w:r w:rsidR="00D66729">
        <w:t>2.1.3</w:t>
      </w:r>
      <w:r w:rsidR="003313DC">
        <w:fldChar w:fldCharType="end"/>
      </w:r>
      <w:r w:rsidR="003313DC">
        <w:t>).</w:t>
      </w:r>
    </w:p>
    <w:p w14:paraId="392C3326" w14:textId="0A566A25" w:rsidR="00370843" w:rsidRDefault="005854B6" w:rsidP="00F054D3">
      <w:pPr>
        <w:pStyle w:val="01TEFBullet"/>
      </w:pPr>
      <w:r>
        <w:t xml:space="preserve">Upon </w:t>
      </w:r>
      <w:r w:rsidR="005508F0">
        <w:t xml:space="preserve">confirmation of issuing the command following the cell bandwidth check, </w:t>
      </w:r>
      <w:r w:rsidR="00F054D3" w:rsidRPr="004720F9">
        <w:t>the</w:t>
      </w:r>
      <w:r>
        <w:t xml:space="preserve"> JSON payload containing the IP </w:t>
      </w:r>
      <w:r w:rsidR="009D7E15">
        <w:t>information</w:t>
      </w:r>
      <w:r w:rsidR="00F054D3" w:rsidRPr="004720F9">
        <w:t xml:space="preserve"> </w:t>
      </w:r>
      <w:r w:rsidR="005508F0">
        <w:t xml:space="preserve">and signed </w:t>
      </w:r>
      <w:r w:rsidR="00F054D3" w:rsidRPr="004720F9">
        <w:t>GBCS / DMM command</w:t>
      </w:r>
      <w:r w:rsidR="005508F0">
        <w:t xml:space="preserve"> </w:t>
      </w:r>
      <w:r w:rsidR="00814FA9">
        <w:t xml:space="preserve">is </w:t>
      </w:r>
      <w:r w:rsidR="00A9349B">
        <w:t xml:space="preserve">sent to the </w:t>
      </w:r>
      <w:r w:rsidR="00814FA9">
        <w:t>Sender</w:t>
      </w:r>
      <w:r w:rsidR="00A9349B">
        <w:t xml:space="preserve"> service</w:t>
      </w:r>
      <w:r w:rsidR="00F054D3">
        <w:t>.</w:t>
      </w:r>
    </w:p>
    <w:p w14:paraId="54896B8A" w14:textId="2995DBFC" w:rsidR="006010FE" w:rsidRDefault="006010FE" w:rsidP="00F054D3">
      <w:pPr>
        <w:pStyle w:val="01TEFBullet"/>
      </w:pPr>
      <w:r>
        <w:t>If the CSS and CHSS services cannot be reached, the Command Handler will issue the command without delay by default.</w:t>
      </w:r>
    </w:p>
    <w:p w14:paraId="1BF91326" w14:textId="550F847F" w:rsidR="00580A0B" w:rsidRPr="00FA2CEA" w:rsidRDefault="001365E6" w:rsidP="00F4165A">
      <w:pPr>
        <w:pStyle w:val="01TEFBullet"/>
      </w:pPr>
      <w:r w:rsidRPr="00FA2CEA">
        <w:t xml:space="preserve">The command handler will also write the </w:t>
      </w:r>
      <w:r w:rsidR="00072B9D" w:rsidRPr="00FA2CEA">
        <w:t xml:space="preserve">command message issued to </w:t>
      </w:r>
      <w:r w:rsidR="00435932" w:rsidRPr="00FA2CEA">
        <w:t xml:space="preserve">storage to support correlation </w:t>
      </w:r>
      <w:r w:rsidR="00E618FD" w:rsidRPr="00FA2CEA">
        <w:t xml:space="preserve">of the </w:t>
      </w:r>
      <w:r w:rsidR="009D5EF0">
        <w:t>SR</w:t>
      </w:r>
      <w:r w:rsidR="00E618FD" w:rsidRPr="00FA2CEA">
        <w:t xml:space="preserve"> or DM command and response.</w:t>
      </w:r>
      <w:r w:rsidR="00194E33" w:rsidRPr="00FA2CEA">
        <w:t xml:space="preserve"> This data will be shared with SDR</w:t>
      </w:r>
      <w:r w:rsidR="007C110D" w:rsidRPr="00FA2CEA">
        <w:t xml:space="preserve"> to perform analytics against the request / response data</w:t>
      </w:r>
      <w:r w:rsidR="00442199" w:rsidRPr="00FA2CEA">
        <w:t xml:space="preserve"> and will be used to generate the Traffic Management Gateway</w:t>
      </w:r>
      <w:r w:rsidR="00592F1D" w:rsidRPr="00FA2CEA">
        <w:t xml:space="preserve"> </w:t>
      </w:r>
      <w:r w:rsidR="009D5EF0">
        <w:t>SR</w:t>
      </w:r>
      <w:r w:rsidR="00592F1D" w:rsidRPr="00FA2CEA">
        <w:t xml:space="preserve"> KPIs on the</w:t>
      </w:r>
      <w:r w:rsidR="002A32AD" w:rsidRPr="00FA2CEA">
        <w:t xml:space="preserve"> dashboard</w:t>
      </w:r>
      <w:r w:rsidR="00592F1D" w:rsidRPr="00FA2CEA">
        <w:t xml:space="preserve"> (please refer to section </w:t>
      </w:r>
      <w:r w:rsidR="00FA2CEA" w:rsidRPr="00FA2CEA">
        <w:fldChar w:fldCharType="begin"/>
      </w:r>
      <w:r w:rsidR="00FA2CEA" w:rsidRPr="00FA2CEA">
        <w:instrText xml:space="preserve"> REF _Ref145575221 \r \h </w:instrText>
      </w:r>
      <w:r w:rsidR="00FA2CEA">
        <w:instrText xml:space="preserve"> \* MERGEFORMAT </w:instrText>
      </w:r>
      <w:r w:rsidR="00FA2CEA" w:rsidRPr="00FA2CEA">
        <w:fldChar w:fldCharType="separate"/>
      </w:r>
      <w:r w:rsidR="00D66729">
        <w:t>2.7.4</w:t>
      </w:r>
      <w:r w:rsidR="00FA2CEA" w:rsidRPr="00FA2CEA">
        <w:fldChar w:fldCharType="end"/>
      </w:r>
      <w:r w:rsidR="00FA2CEA" w:rsidRPr="00FA2CEA">
        <w:t>).</w:t>
      </w:r>
    </w:p>
    <w:p w14:paraId="42FBFFD5" w14:textId="4A389F67" w:rsidR="00370843" w:rsidRDefault="00370843" w:rsidP="00EA3035">
      <w:pPr>
        <w:pStyle w:val="03TEFHeading3"/>
        <w:numPr>
          <w:ilvl w:val="4"/>
          <w:numId w:val="11"/>
        </w:numPr>
      </w:pPr>
      <w:bookmarkStart w:id="202" w:name="_Toc148087735"/>
      <w:bookmarkStart w:id="203" w:name="_Toc89090735"/>
      <w:bookmarkStart w:id="204" w:name="_Toc87460137"/>
      <w:bookmarkStart w:id="205" w:name="_Toc167978295"/>
      <w:bookmarkEnd w:id="202"/>
      <w:r>
        <w:t>INTERFACES</w:t>
      </w:r>
      <w:bookmarkEnd w:id="203"/>
      <w:bookmarkEnd w:id="204"/>
      <w:bookmarkEnd w:id="205"/>
    </w:p>
    <w:p w14:paraId="5E2211CE" w14:textId="78DEB780" w:rsidR="003E7227" w:rsidRDefault="00370843" w:rsidP="00A31737">
      <w:pPr>
        <w:pStyle w:val="01TEFBodyText"/>
      </w:pPr>
      <w:r w:rsidRPr="00C21154">
        <w:t xml:space="preserve">The </w:t>
      </w:r>
      <w:r>
        <w:t>Command Handler</w:t>
      </w:r>
      <w:r w:rsidRPr="00C21154">
        <w:t xml:space="preserve"> service will have the following logical interfaces</w:t>
      </w:r>
      <w:r w:rsidRPr="001D5BB7">
        <w:t>:</w:t>
      </w:r>
    </w:p>
    <w:p w14:paraId="00B2A0AE" w14:textId="0B828751" w:rsidR="00370843" w:rsidRDefault="000E693E" w:rsidP="005050D3">
      <w:pPr>
        <w:pStyle w:val="01TEFBullet"/>
      </w:pPr>
      <w:r>
        <w:t xml:space="preserve">IFID638 </w:t>
      </w:r>
      <w:r w:rsidR="00370843">
        <w:t xml:space="preserve">– To </w:t>
      </w:r>
      <w:r w:rsidR="00AD2E76">
        <w:t xml:space="preserve">support the </w:t>
      </w:r>
      <w:r w:rsidR="007E0AC1">
        <w:t xml:space="preserve">cell bandwidth check via the Cell </w:t>
      </w:r>
      <w:r w:rsidR="003C05C0">
        <w:t>Bandwidth</w:t>
      </w:r>
      <w:r w:rsidR="007E0AC1">
        <w:t xml:space="preserve"> service</w:t>
      </w:r>
      <w:r w:rsidR="00370843">
        <w:t>;</w:t>
      </w:r>
    </w:p>
    <w:p w14:paraId="5FCADE25" w14:textId="44E65828" w:rsidR="00370843" w:rsidRDefault="00594F89" w:rsidP="005050D3">
      <w:pPr>
        <w:pStyle w:val="01TEFBullet"/>
      </w:pPr>
      <w:r>
        <w:t xml:space="preserve">IIFID639 </w:t>
      </w:r>
      <w:r w:rsidR="00370843">
        <w:t xml:space="preserve">– To support </w:t>
      </w:r>
      <w:r w:rsidR="005F3FF9">
        <w:t>enrichment of the data with IP information via the IP Manager service</w:t>
      </w:r>
      <w:r w:rsidR="00370843">
        <w:t>;</w:t>
      </w:r>
    </w:p>
    <w:p w14:paraId="26295223" w14:textId="53D0D0F8" w:rsidR="00370843" w:rsidRDefault="00250DDF" w:rsidP="005050D3">
      <w:pPr>
        <w:pStyle w:val="01TEFBullet"/>
      </w:pPr>
      <w:r>
        <w:t>IF</w:t>
      </w:r>
      <w:r w:rsidR="00F516A9">
        <w:t>ID640</w:t>
      </w:r>
      <w:r w:rsidR="007045CE">
        <w:t xml:space="preserve"> – To support </w:t>
      </w:r>
      <w:r w:rsidR="00646069">
        <w:t>persisting of the request data to correlate against the response;</w:t>
      </w:r>
    </w:p>
    <w:p w14:paraId="75BCC6DF" w14:textId="68BB0713" w:rsidR="00646069" w:rsidRDefault="00250DDF" w:rsidP="005050D3">
      <w:pPr>
        <w:pStyle w:val="01TEFBullet"/>
      </w:pPr>
      <w:r>
        <w:t>IF</w:t>
      </w:r>
      <w:r w:rsidR="00001B33">
        <w:t>ID641</w:t>
      </w:r>
      <w:r w:rsidR="00646069">
        <w:t xml:space="preserve"> – To support the issuing of the command to the</w:t>
      </w:r>
      <w:r w:rsidR="00FB0EF2">
        <w:t xml:space="preserve"> DSP Sender service.</w:t>
      </w:r>
    </w:p>
    <w:p w14:paraId="5C5F9168" w14:textId="655D5F0A" w:rsidR="00001B33" w:rsidRDefault="00001B33" w:rsidP="00001B33">
      <w:pPr>
        <w:pStyle w:val="01TEFBullet"/>
      </w:pPr>
      <w:r>
        <w:t>IFID64</w:t>
      </w:r>
      <w:r w:rsidR="003B634A">
        <w:t>2</w:t>
      </w:r>
      <w:r>
        <w:t xml:space="preserve"> – To support the issuing of the command to the Device Manager Sender service.</w:t>
      </w:r>
    </w:p>
    <w:p w14:paraId="1A40D598" w14:textId="77777777" w:rsidR="00370843" w:rsidRDefault="00370843" w:rsidP="005050D3">
      <w:pPr>
        <w:pStyle w:val="01TEFBullet"/>
      </w:pPr>
      <w:r>
        <w:t>Related Interfaces:</w:t>
      </w:r>
    </w:p>
    <w:p w14:paraId="444EE9A2" w14:textId="5176B834" w:rsidR="00370843" w:rsidRDefault="00631B10" w:rsidP="005050D3">
      <w:pPr>
        <w:pStyle w:val="01TEFBullets-Sub"/>
      </w:pPr>
      <w:r>
        <w:t xml:space="preserve">IFID637 </w:t>
      </w:r>
      <w:r w:rsidR="00C2476C">
        <w:t xml:space="preserve">– To support the receipt of </w:t>
      </w:r>
      <w:r w:rsidR="009D5EF0">
        <w:t>SR</w:t>
      </w:r>
      <w:r w:rsidR="00C2476C">
        <w:t xml:space="preserve"> commands from the DSP</w:t>
      </w:r>
      <w:r w:rsidR="00CF3E59">
        <w:t xml:space="preserve"> (in canonical form)</w:t>
      </w:r>
      <w:r w:rsidR="00370843">
        <w:t>;</w:t>
      </w:r>
    </w:p>
    <w:p w14:paraId="32E8654C" w14:textId="528592C2" w:rsidR="00370843" w:rsidRDefault="00250DDF" w:rsidP="005050D3">
      <w:pPr>
        <w:pStyle w:val="01TEFBullets-Sub"/>
      </w:pPr>
      <w:r>
        <w:t>IF</w:t>
      </w:r>
      <w:r w:rsidR="003B634A">
        <w:t>ID643</w:t>
      </w:r>
      <w:r w:rsidR="00CF3E59">
        <w:t xml:space="preserve"> – To support the receipt of Device Management commands</w:t>
      </w:r>
    </w:p>
    <w:p w14:paraId="03347515" w14:textId="05E9DA21" w:rsidR="00C11F8B" w:rsidRDefault="00C11F8B" w:rsidP="008B3C77">
      <w:pPr>
        <w:pStyle w:val="03TEFHeading3"/>
        <w:numPr>
          <w:ilvl w:val="3"/>
          <w:numId w:val="11"/>
        </w:numPr>
      </w:pPr>
      <w:bookmarkStart w:id="206" w:name="_Toc167978296"/>
      <w:bookmarkStart w:id="207" w:name="_Ref143007485"/>
      <w:bookmarkStart w:id="208" w:name="_Ref143179513"/>
      <w:r>
        <w:t>CELL BANDWIDTH SERVICE</w:t>
      </w:r>
      <w:bookmarkEnd w:id="206"/>
    </w:p>
    <w:p w14:paraId="7BCE6029" w14:textId="3C45D1DA" w:rsidR="00C11F8B" w:rsidRDefault="00C11F8B" w:rsidP="00C11F8B">
      <w:pPr>
        <w:pStyle w:val="03TEFHeading3"/>
        <w:numPr>
          <w:ilvl w:val="4"/>
          <w:numId w:val="11"/>
        </w:numPr>
      </w:pPr>
      <w:bookmarkStart w:id="209" w:name="_Toc167978297"/>
      <w:r>
        <w:t>FUNCTIONAL</w:t>
      </w:r>
      <w:bookmarkEnd w:id="209"/>
    </w:p>
    <w:p w14:paraId="51450926" w14:textId="77777777" w:rsidR="00E67F64" w:rsidRDefault="008C61A6" w:rsidP="000C5E8B">
      <w:pPr>
        <w:pStyle w:val="01TEFBodyText"/>
      </w:pPr>
      <w:r>
        <w:t xml:space="preserve">This service determines whether </w:t>
      </w:r>
      <w:r w:rsidR="00E639EC">
        <w:t xml:space="preserve">a command is issued to the Communication Hub or command </w:t>
      </w:r>
      <w:r w:rsidR="00E67F64">
        <w:t xml:space="preserve">needs to wait to increase the </w:t>
      </w:r>
      <w:proofErr w:type="spellStart"/>
      <w:r w:rsidR="00E67F64">
        <w:t>changes</w:t>
      </w:r>
      <w:proofErr w:type="spellEnd"/>
      <w:r w:rsidR="00E67F64">
        <w:t xml:space="preserve"> of success. It will rely on a number of factors including:</w:t>
      </w:r>
    </w:p>
    <w:p w14:paraId="23739710" w14:textId="77777777" w:rsidR="0007132B" w:rsidRDefault="0007132B" w:rsidP="00E67F64">
      <w:pPr>
        <w:pStyle w:val="01TEFBullet"/>
      </w:pPr>
      <w:r>
        <w:t>The monitoring of traffic through the Traffic Management Gateway to build a profile of Communication Hub and associated cells</w:t>
      </w:r>
    </w:p>
    <w:p w14:paraId="552A6A86" w14:textId="1C3C7226" w:rsidR="0007132B" w:rsidRDefault="0007132B" w:rsidP="00E67F64">
      <w:pPr>
        <w:pStyle w:val="01TEFBullet"/>
      </w:pPr>
      <w:r>
        <w:t>Real-time status of the Communication Hub from the CHSS</w:t>
      </w:r>
      <w:r w:rsidR="00510882">
        <w:t xml:space="preserve"> (refer to section </w:t>
      </w:r>
      <w:r w:rsidR="00510882">
        <w:fldChar w:fldCharType="begin"/>
      </w:r>
      <w:r w:rsidR="00510882">
        <w:instrText xml:space="preserve"> REF _Ref165903302 \r \h </w:instrText>
      </w:r>
      <w:r w:rsidR="00510882">
        <w:fldChar w:fldCharType="separate"/>
      </w:r>
      <w:r w:rsidR="00D66729">
        <w:t>2.7.3.7</w:t>
      </w:r>
      <w:r w:rsidR="00510882">
        <w:fldChar w:fldCharType="end"/>
      </w:r>
      <w:r w:rsidR="00510882">
        <w:t>)</w:t>
      </w:r>
      <w:r w:rsidR="00C02A00">
        <w:t>.</w:t>
      </w:r>
    </w:p>
    <w:p w14:paraId="3F8AAB95" w14:textId="085AACB1" w:rsidR="000C5E8B" w:rsidRDefault="0007132B" w:rsidP="00E67F64">
      <w:pPr>
        <w:pStyle w:val="01TEFBullet"/>
      </w:pPr>
      <w:r>
        <w:t xml:space="preserve">Cell data captured in </w:t>
      </w:r>
      <w:r w:rsidR="00510882">
        <w:t xml:space="preserve">the Cell Site Service (refer to section </w:t>
      </w:r>
      <w:r w:rsidR="00510882">
        <w:fldChar w:fldCharType="begin"/>
      </w:r>
      <w:r w:rsidR="00510882">
        <w:instrText xml:space="preserve"> REF _Ref165903301 \r \h </w:instrText>
      </w:r>
      <w:r w:rsidR="00510882">
        <w:fldChar w:fldCharType="separate"/>
      </w:r>
      <w:r w:rsidR="00D66729">
        <w:t>2.7.3.8</w:t>
      </w:r>
      <w:r w:rsidR="00510882">
        <w:fldChar w:fldCharType="end"/>
      </w:r>
      <w:r w:rsidR="00510882">
        <w:t>)</w:t>
      </w:r>
    </w:p>
    <w:p w14:paraId="7268B531" w14:textId="4619B9D6" w:rsidR="00510882" w:rsidRDefault="00C02A00" w:rsidP="00737DDA">
      <w:pPr>
        <w:pStyle w:val="01TEFBullet"/>
      </w:pPr>
      <w:r>
        <w:t xml:space="preserve">Insights and analytics </w:t>
      </w:r>
      <w:r w:rsidR="00737DDA">
        <w:t xml:space="preserve">parameters </w:t>
      </w:r>
      <w:r w:rsidR="006B20DB">
        <w:t xml:space="preserve">provided by the Smart Metering data lake </w:t>
      </w:r>
      <w:r w:rsidR="00737DDA">
        <w:t>to support decision making. Note the cell bandwidth service is not dependent</w:t>
      </w:r>
      <w:r w:rsidR="006B20DB">
        <w:t xml:space="preserve"> on this data but will make use of it if a</w:t>
      </w:r>
      <w:r w:rsidR="00EA2F47">
        <w:t>vailable in the CSS or CHSS.</w:t>
      </w:r>
    </w:p>
    <w:p w14:paraId="7D3E9DD7" w14:textId="77777777" w:rsidR="00EA2F47" w:rsidRPr="0026121D" w:rsidRDefault="00EA2F47" w:rsidP="00A31737">
      <w:pPr>
        <w:pStyle w:val="03TEFHeading3"/>
        <w:numPr>
          <w:ilvl w:val="4"/>
          <w:numId w:val="11"/>
        </w:numPr>
      </w:pPr>
      <w:bookmarkStart w:id="210" w:name="_Toc167978298"/>
      <w:r w:rsidRPr="0026121D">
        <w:t>INTERFACES</w:t>
      </w:r>
      <w:bookmarkEnd w:id="210"/>
    </w:p>
    <w:p w14:paraId="663A3A90" w14:textId="171F1A06" w:rsidR="00EA2F47" w:rsidRPr="0026121D" w:rsidRDefault="00EA2F47" w:rsidP="00EA2F47">
      <w:pPr>
        <w:pStyle w:val="01TEFBodyText"/>
      </w:pPr>
      <w:r w:rsidRPr="0026121D">
        <w:t xml:space="preserve">The </w:t>
      </w:r>
      <w:r w:rsidR="003E3783">
        <w:t>cell bandwidth</w:t>
      </w:r>
      <w:r w:rsidRPr="0026121D">
        <w:t xml:space="preserve"> service will have the following logical interfaces:</w:t>
      </w:r>
    </w:p>
    <w:p w14:paraId="1C7C074D" w14:textId="77777777" w:rsidR="003E3783" w:rsidRDefault="003E3783" w:rsidP="003E3783">
      <w:pPr>
        <w:pStyle w:val="01TEFBullet"/>
      </w:pPr>
      <w:r>
        <w:t>IFID638 – To support the cell bandwidth check via the Cell Bandwidth service;</w:t>
      </w:r>
    </w:p>
    <w:p w14:paraId="2F82A3D8" w14:textId="6CA67F20" w:rsidR="00816841" w:rsidRDefault="00816841" w:rsidP="00816841">
      <w:pPr>
        <w:pStyle w:val="01TEFBullet"/>
      </w:pPr>
      <w:r>
        <w:lastRenderedPageBreak/>
        <w:t>IFID677</w:t>
      </w:r>
      <w:r w:rsidRPr="00F90B0D">
        <w:t xml:space="preserve"> – </w:t>
      </w:r>
      <w:r>
        <w:t>Acquisition</w:t>
      </w:r>
      <w:r w:rsidRPr="00F90B0D">
        <w:t xml:space="preserve"> of cell site cell data to support the cell management process;</w:t>
      </w:r>
    </w:p>
    <w:p w14:paraId="1EC73ADB" w14:textId="21D3469C" w:rsidR="00EA2F47" w:rsidRDefault="00816841" w:rsidP="00816841">
      <w:pPr>
        <w:pStyle w:val="01TEFBullet"/>
      </w:pPr>
      <w:r>
        <w:t>IFID678</w:t>
      </w:r>
      <w:r w:rsidRPr="00F90B0D">
        <w:t xml:space="preserve"> – </w:t>
      </w:r>
      <w:r>
        <w:t>Acquisition</w:t>
      </w:r>
      <w:r w:rsidRPr="00F90B0D">
        <w:t xml:space="preserve"> of real-time CH status to support the cell management process;</w:t>
      </w:r>
    </w:p>
    <w:p w14:paraId="5E232180" w14:textId="369EBFE5" w:rsidR="008B3C77" w:rsidRPr="0026121D" w:rsidRDefault="008B3C77" w:rsidP="008B3C77">
      <w:pPr>
        <w:pStyle w:val="03TEFHeading3"/>
        <w:numPr>
          <w:ilvl w:val="3"/>
          <w:numId w:val="11"/>
        </w:numPr>
      </w:pPr>
      <w:bookmarkStart w:id="211" w:name="_Toc167978299"/>
      <w:r w:rsidRPr="0026121D">
        <w:t xml:space="preserve">IP </w:t>
      </w:r>
      <w:r w:rsidR="006C384D">
        <w:t>DATA</w:t>
      </w:r>
      <w:r w:rsidRPr="0026121D">
        <w:t xml:space="preserve"> SER</w:t>
      </w:r>
      <w:r>
        <w:t>V</w:t>
      </w:r>
      <w:r w:rsidRPr="0026121D">
        <w:t>ICE</w:t>
      </w:r>
      <w:bookmarkEnd w:id="207"/>
      <w:bookmarkEnd w:id="208"/>
      <w:bookmarkEnd w:id="211"/>
    </w:p>
    <w:p w14:paraId="04C91BAC" w14:textId="77777777" w:rsidR="008B3C77" w:rsidRPr="0026121D" w:rsidRDefault="008B3C77" w:rsidP="008B3C77">
      <w:pPr>
        <w:pStyle w:val="03TEFHeading3"/>
        <w:numPr>
          <w:ilvl w:val="4"/>
          <w:numId w:val="11"/>
        </w:numPr>
      </w:pPr>
      <w:bookmarkStart w:id="212" w:name="_Toc167978300"/>
      <w:r w:rsidRPr="0026121D">
        <w:t>FUNCTIONAL</w:t>
      </w:r>
      <w:bookmarkEnd w:id="212"/>
    </w:p>
    <w:p w14:paraId="323745BD" w14:textId="4F5ADA65" w:rsidR="008B3C77" w:rsidRPr="0026121D" w:rsidRDefault="008B3C77" w:rsidP="008B3C77">
      <w:pPr>
        <w:pStyle w:val="01TEFBodyText"/>
      </w:pPr>
      <w:r w:rsidRPr="0026121D">
        <w:t xml:space="preserve">This </w:t>
      </w:r>
      <w:r>
        <w:t xml:space="preserve">service will support mapping of GUID to IP. The collection of this data is described in section </w:t>
      </w:r>
      <w:r>
        <w:fldChar w:fldCharType="begin"/>
      </w:r>
      <w:r>
        <w:instrText xml:space="preserve"> REF _Ref143007517 \r \h </w:instrText>
      </w:r>
      <w:r>
        <w:fldChar w:fldCharType="separate"/>
      </w:r>
      <w:r w:rsidR="00D66729">
        <w:t>2.7.3.4</w:t>
      </w:r>
      <w:r>
        <w:fldChar w:fldCharType="end"/>
      </w:r>
      <w:r>
        <w:t xml:space="preserve">. </w:t>
      </w:r>
    </w:p>
    <w:p w14:paraId="0D7B3C9A" w14:textId="77777777" w:rsidR="008B3C77" w:rsidRPr="0026121D" w:rsidRDefault="008B3C77" w:rsidP="008B3C77">
      <w:pPr>
        <w:pStyle w:val="03TEFHeading3"/>
        <w:numPr>
          <w:ilvl w:val="4"/>
          <w:numId w:val="11"/>
        </w:numPr>
      </w:pPr>
      <w:bookmarkStart w:id="213" w:name="_Toc89090738"/>
      <w:bookmarkStart w:id="214" w:name="_Toc87460140"/>
      <w:bookmarkStart w:id="215" w:name="_Toc167978301"/>
      <w:r w:rsidRPr="0026121D">
        <w:t>INTERFACES</w:t>
      </w:r>
      <w:bookmarkEnd w:id="213"/>
      <w:bookmarkEnd w:id="214"/>
      <w:bookmarkEnd w:id="215"/>
    </w:p>
    <w:p w14:paraId="4BD0AAB9" w14:textId="77777777" w:rsidR="008B3C77" w:rsidRPr="0026121D" w:rsidRDefault="008B3C77" w:rsidP="008B3C77">
      <w:pPr>
        <w:pStyle w:val="01TEFBodyText"/>
      </w:pPr>
      <w:r w:rsidRPr="0026121D">
        <w:t>The IP Data service will have the following logical interfaces:</w:t>
      </w:r>
    </w:p>
    <w:p w14:paraId="1F325FB0" w14:textId="091C268F" w:rsidR="008B3C77" w:rsidRPr="0026121D" w:rsidRDefault="0015620C" w:rsidP="008B3C77">
      <w:pPr>
        <w:pStyle w:val="01TEFBullet"/>
      </w:pPr>
      <w:r>
        <w:t>IFID639</w:t>
      </w:r>
      <w:r w:rsidRPr="0026121D">
        <w:t xml:space="preserve"> </w:t>
      </w:r>
      <w:r w:rsidR="008B3C77" w:rsidRPr="0026121D">
        <w:t xml:space="preserve">– To support the </w:t>
      </w:r>
      <w:r w:rsidR="008B3C77">
        <w:t>receipt of a request from the command handler to enrichment the IP information in the canonical message by mapping the GUID to the IP.</w:t>
      </w:r>
    </w:p>
    <w:p w14:paraId="6873CAAC" w14:textId="4E15B6DA" w:rsidR="000E4D84" w:rsidRDefault="000756CB" w:rsidP="000E4D84">
      <w:pPr>
        <w:pStyle w:val="01TEFBullet"/>
      </w:pPr>
      <w:r>
        <w:t>IFID644</w:t>
      </w:r>
      <w:r w:rsidRPr="0026121D">
        <w:t xml:space="preserve"> </w:t>
      </w:r>
      <w:r w:rsidR="008B3C77" w:rsidRPr="0026121D">
        <w:t xml:space="preserve">– To support </w:t>
      </w:r>
      <w:r w:rsidR="008B3C77">
        <w:t>the lookup of GUID to IP in the IP datastore.</w:t>
      </w:r>
    </w:p>
    <w:p w14:paraId="7D606827" w14:textId="6BD5DA22" w:rsidR="007C1DC7" w:rsidRDefault="007C1DC7" w:rsidP="000E4D84">
      <w:pPr>
        <w:pStyle w:val="01TEFBullet"/>
      </w:pPr>
      <w:r>
        <w:t>IF</w:t>
      </w:r>
      <w:r w:rsidR="00BF06FA">
        <w:t>ID</w:t>
      </w:r>
      <w:r w:rsidR="000751D0">
        <w:t>659</w:t>
      </w:r>
      <w:r>
        <w:t xml:space="preserve"> – </w:t>
      </w:r>
      <w:r w:rsidRPr="0026121D">
        <w:t xml:space="preserve">To support </w:t>
      </w:r>
      <w:r>
        <w:t>DNS lookups and enrichment of local IP data</w:t>
      </w:r>
      <w:r w:rsidRPr="0026121D">
        <w:t>;</w:t>
      </w:r>
    </w:p>
    <w:p w14:paraId="7B6184FE" w14:textId="21019744" w:rsidR="002A18C9" w:rsidRPr="0026121D" w:rsidRDefault="002A18C9" w:rsidP="002A18C9">
      <w:pPr>
        <w:pStyle w:val="03TEFHeading3"/>
        <w:numPr>
          <w:ilvl w:val="3"/>
          <w:numId w:val="11"/>
        </w:numPr>
      </w:pPr>
      <w:bookmarkStart w:id="216" w:name="_Toc167978302"/>
      <w:r>
        <w:t>SENDER</w:t>
      </w:r>
      <w:r w:rsidRPr="0026121D">
        <w:t xml:space="preserve"> SER</w:t>
      </w:r>
      <w:r>
        <w:t>V</w:t>
      </w:r>
      <w:r w:rsidRPr="0026121D">
        <w:t>ICE</w:t>
      </w:r>
      <w:r>
        <w:t>S</w:t>
      </w:r>
      <w:bookmarkEnd w:id="216"/>
    </w:p>
    <w:p w14:paraId="67380AD8" w14:textId="77777777" w:rsidR="002A18C9" w:rsidRPr="0026121D" w:rsidRDefault="002A18C9" w:rsidP="002A18C9">
      <w:pPr>
        <w:pStyle w:val="03TEFHeading3"/>
        <w:numPr>
          <w:ilvl w:val="4"/>
          <w:numId w:val="11"/>
        </w:numPr>
      </w:pPr>
      <w:bookmarkStart w:id="217" w:name="_Toc167978303"/>
      <w:r w:rsidRPr="0026121D">
        <w:t>FUNCTIONAL</w:t>
      </w:r>
      <w:bookmarkEnd w:id="217"/>
    </w:p>
    <w:p w14:paraId="6C04E2FF" w14:textId="54E1B523" w:rsidR="002A18C9" w:rsidRPr="0026121D" w:rsidRDefault="002A18C9" w:rsidP="002A18C9">
      <w:pPr>
        <w:pStyle w:val="01TEFBodyText"/>
      </w:pPr>
      <w:r>
        <w:t>These</w:t>
      </w:r>
      <w:r w:rsidRPr="0026121D">
        <w:t xml:space="preserve"> </w:t>
      </w:r>
      <w:r>
        <w:t xml:space="preserve">services </w:t>
      </w:r>
      <w:r w:rsidR="00556B48">
        <w:t xml:space="preserve">are hosted on the Service Edge and </w:t>
      </w:r>
      <w:r>
        <w:t>support the issuing of commands</w:t>
      </w:r>
      <w:r w:rsidR="005425B7">
        <w:t xml:space="preserve"> over the IPv6/UDP interface to the Packet Core. The service</w:t>
      </w:r>
      <w:r w:rsidR="008012D3">
        <w:t>s</w:t>
      </w:r>
      <w:r w:rsidR="005425B7">
        <w:t xml:space="preserve"> will consume the </w:t>
      </w:r>
      <w:r w:rsidR="00484BFF">
        <w:t>well-formed</w:t>
      </w:r>
      <w:r w:rsidR="005425B7">
        <w:t xml:space="preserve"> JSON payload </w:t>
      </w:r>
      <w:r w:rsidR="00FC0BB5">
        <w:t xml:space="preserve">issued by the command handler and extract the signed command and </w:t>
      </w:r>
      <w:r w:rsidR="00F91A14">
        <w:t>Communication Hub</w:t>
      </w:r>
      <w:r w:rsidR="00FC0BB5">
        <w:t xml:space="preserve"> IP information before submitted the command.</w:t>
      </w:r>
      <w:r w:rsidR="008012D3">
        <w:t xml:space="preserve"> The DSP and Device Manager </w:t>
      </w:r>
      <w:r w:rsidR="006B71D9">
        <w:t xml:space="preserve">sender services will sit in their own subnet which will be allocated an IP range </w:t>
      </w:r>
      <w:r w:rsidR="000642F8">
        <w:t xml:space="preserve">(/64) </w:t>
      </w:r>
      <w:r w:rsidR="006B71D9">
        <w:t xml:space="preserve">in line with </w:t>
      </w:r>
      <w:r w:rsidR="001B2DA2">
        <w:t xml:space="preserve">the range configured in the </w:t>
      </w:r>
      <w:r w:rsidR="00F91A14">
        <w:t>Communication Hub</w:t>
      </w:r>
      <w:r w:rsidR="001B2DA2">
        <w:t xml:space="preserve">. </w:t>
      </w:r>
    </w:p>
    <w:p w14:paraId="12854B5F" w14:textId="77777777" w:rsidR="002A18C9" w:rsidRPr="0026121D" w:rsidRDefault="002A18C9" w:rsidP="002A18C9">
      <w:pPr>
        <w:pStyle w:val="03TEFHeading3"/>
        <w:numPr>
          <w:ilvl w:val="4"/>
          <w:numId w:val="11"/>
        </w:numPr>
      </w:pPr>
      <w:bookmarkStart w:id="218" w:name="_Toc167978304"/>
      <w:r w:rsidRPr="0026121D">
        <w:t>INTERFACES</w:t>
      </w:r>
      <w:bookmarkEnd w:id="218"/>
    </w:p>
    <w:p w14:paraId="5BB0EC92" w14:textId="2BC92C58" w:rsidR="0001739F" w:rsidRDefault="002A18C9" w:rsidP="00A31737">
      <w:pPr>
        <w:pStyle w:val="01TEFBodyText"/>
      </w:pPr>
      <w:r w:rsidRPr="0026121D">
        <w:t xml:space="preserve">The </w:t>
      </w:r>
      <w:r w:rsidR="00582D6A">
        <w:t>sender services</w:t>
      </w:r>
      <w:r w:rsidRPr="0026121D">
        <w:t xml:space="preserve"> will have the following logical interfaces:</w:t>
      </w:r>
    </w:p>
    <w:p w14:paraId="550F213F" w14:textId="77F3380A" w:rsidR="002A18C9" w:rsidRDefault="00D469DB" w:rsidP="002A18C9">
      <w:pPr>
        <w:pStyle w:val="01TEFBullet"/>
      </w:pPr>
      <w:r>
        <w:t>IFID645</w:t>
      </w:r>
      <w:r w:rsidR="002A18C9" w:rsidRPr="0026121D">
        <w:t xml:space="preserve"> – To support </w:t>
      </w:r>
      <w:r w:rsidR="00ED6B08">
        <w:t xml:space="preserve">issuing </w:t>
      </w:r>
      <w:r w:rsidR="00590649">
        <w:t>of</w:t>
      </w:r>
      <w:r w:rsidR="00582D6A">
        <w:t xml:space="preserve"> </w:t>
      </w:r>
      <w:r w:rsidR="00496F9B">
        <w:t xml:space="preserve">SR </w:t>
      </w:r>
      <w:r w:rsidR="00582D6A">
        <w:t>command</w:t>
      </w:r>
      <w:r w:rsidR="00590649">
        <w:t>s</w:t>
      </w:r>
      <w:r w:rsidR="00582D6A">
        <w:t xml:space="preserve"> to the </w:t>
      </w:r>
      <w:r w:rsidR="00F91A14">
        <w:t>Communication Hub</w:t>
      </w:r>
      <w:r w:rsidR="002A18C9">
        <w:t>.</w:t>
      </w:r>
    </w:p>
    <w:p w14:paraId="53A3535A" w14:textId="6E627C11" w:rsidR="004D0A4B" w:rsidRPr="004D0A4B" w:rsidRDefault="00D469DB" w:rsidP="00A31737">
      <w:pPr>
        <w:pStyle w:val="01TEFBullet"/>
      </w:pPr>
      <w:r>
        <w:t>IFID6</w:t>
      </w:r>
      <w:r w:rsidR="007F5CEF">
        <w:t>46</w:t>
      </w:r>
      <w:r w:rsidR="00496F9B" w:rsidRPr="0026121D">
        <w:t xml:space="preserve"> – </w:t>
      </w:r>
      <w:r w:rsidR="00590649" w:rsidRPr="0026121D">
        <w:t xml:space="preserve">To support </w:t>
      </w:r>
      <w:r w:rsidR="00590649">
        <w:t>issuing of DM commands to the Communication Hub.</w:t>
      </w:r>
    </w:p>
    <w:p w14:paraId="706C44DA" w14:textId="533E99E0" w:rsidR="008B0652" w:rsidRDefault="00F91A14" w:rsidP="00EA3035">
      <w:pPr>
        <w:pStyle w:val="03TEFHeading3"/>
      </w:pPr>
      <w:bookmarkStart w:id="219" w:name="_Toc167978305"/>
      <w:r>
        <w:t>COMMUNICATION HUB</w:t>
      </w:r>
      <w:r w:rsidR="008B0652">
        <w:t xml:space="preserve"> DATA </w:t>
      </w:r>
      <w:r w:rsidR="001268AA">
        <w:t>RECEIVER</w:t>
      </w:r>
      <w:bookmarkEnd w:id="219"/>
    </w:p>
    <w:p w14:paraId="17776874" w14:textId="23A21067" w:rsidR="008902C2" w:rsidRDefault="008902C2" w:rsidP="00560497">
      <w:pPr>
        <w:pStyle w:val="01TEFBodyText"/>
        <w:sectPr w:rsidR="008902C2" w:rsidSect="00A31737">
          <w:pgSz w:w="11901" w:h="16817"/>
          <w:pgMar w:top="851" w:right="1440" w:bottom="1440" w:left="1440" w:header="567" w:footer="709" w:gutter="0"/>
          <w:cols w:space="708"/>
          <w:titlePg/>
          <w:docGrid w:linePitch="360"/>
        </w:sectPr>
      </w:pPr>
      <w:r>
        <w:t xml:space="preserve">This section describes the capability of the traffic management gateway to </w:t>
      </w:r>
      <w:r w:rsidR="001268AA">
        <w:t xml:space="preserve">receive and process events / alarms from the </w:t>
      </w:r>
      <w:r w:rsidR="00F91A14">
        <w:t>Communication Hub</w:t>
      </w:r>
      <w:r w:rsidRPr="00916304">
        <w:t>.</w:t>
      </w:r>
      <w:r>
        <w:t xml:space="preserve"> The diagram below provides a high level view of this capability.</w:t>
      </w:r>
    </w:p>
    <w:p w14:paraId="78499BD6" w14:textId="6B7941DC" w:rsidR="00560497" w:rsidRDefault="00171757" w:rsidP="00560497">
      <w:pPr>
        <w:pStyle w:val="01TEFBodyText"/>
      </w:pPr>
      <w:r w:rsidRPr="00171757">
        <w:rPr>
          <w:noProof/>
        </w:rPr>
        <w:lastRenderedPageBreak/>
        <w:t xml:space="preserve"> </w:t>
      </w:r>
      <w:r w:rsidRPr="00171757">
        <w:rPr>
          <w:noProof/>
        </w:rPr>
        <w:drawing>
          <wp:inline distT="0" distB="0" distL="0" distR="0" wp14:anchorId="184913D1" wp14:editId="14FC2057">
            <wp:extent cx="9989209" cy="4284921"/>
            <wp:effectExtent l="0" t="0" r="0" b="0"/>
            <wp:docPr id="670804251"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04251" name="Picture 1" descr="A diagram of a computer network&#10;&#10;Description automatically generated"/>
                    <pic:cNvPicPr/>
                  </pic:nvPicPr>
                  <pic:blipFill>
                    <a:blip r:embed="rId24"/>
                    <a:stretch>
                      <a:fillRect/>
                    </a:stretch>
                  </pic:blipFill>
                  <pic:spPr>
                    <a:xfrm>
                      <a:off x="0" y="0"/>
                      <a:ext cx="10013779" cy="4295460"/>
                    </a:xfrm>
                    <a:prstGeom prst="rect">
                      <a:avLst/>
                    </a:prstGeom>
                  </pic:spPr>
                </pic:pic>
              </a:graphicData>
            </a:graphic>
          </wp:inline>
        </w:drawing>
      </w:r>
      <w:r w:rsidR="00D73834" w:rsidRPr="00D73834">
        <w:rPr>
          <w:noProof/>
        </w:rPr>
        <w:t xml:space="preserve"> </w:t>
      </w:r>
      <w:r w:rsidR="00723F31" w:rsidRPr="00723F31">
        <w:rPr>
          <w:noProof/>
        </w:rPr>
        <w:t xml:space="preserve"> </w:t>
      </w:r>
      <w:r w:rsidR="0098768C" w:rsidRPr="0098768C" w:rsidDel="00275BBD">
        <w:rPr>
          <w:noProof/>
        </w:rPr>
        <w:t xml:space="preserve"> </w:t>
      </w:r>
      <w:r w:rsidR="00275BBD" w:rsidRPr="00275BBD">
        <w:rPr>
          <w:noProof/>
        </w:rPr>
        <w:t xml:space="preserve"> </w:t>
      </w:r>
    </w:p>
    <w:p w14:paraId="63E55D1A" w14:textId="5959A540" w:rsidR="005A4EE2" w:rsidRDefault="005A4EE2" w:rsidP="005A4EE2">
      <w:pPr>
        <w:pStyle w:val="01TEFFigureTitle"/>
      </w:pPr>
      <w:bookmarkStart w:id="220" w:name="_Ref86733934"/>
      <w:bookmarkStart w:id="221" w:name="_Toc89090727"/>
      <w:bookmarkStart w:id="222" w:name="_Toc87460129"/>
      <w:r>
        <w:t xml:space="preserve">Traffic Management Gateway CH </w:t>
      </w:r>
      <w:r w:rsidR="00E735F3">
        <w:t>Receiver</w:t>
      </w:r>
    </w:p>
    <w:p w14:paraId="5AEEE52F" w14:textId="77777777" w:rsidR="008902C2" w:rsidRDefault="008902C2" w:rsidP="00860ED7">
      <w:pPr>
        <w:pStyle w:val="03TEFHeading3"/>
        <w:numPr>
          <w:ilvl w:val="0"/>
          <w:numId w:val="0"/>
        </w:numPr>
        <w:rPr>
          <w:bCs/>
        </w:rPr>
        <w:sectPr w:rsidR="008902C2" w:rsidSect="00171757">
          <w:pgSz w:w="16817" w:h="11901" w:orient="landscape"/>
          <w:pgMar w:top="1440" w:right="1440" w:bottom="1440" w:left="851" w:header="567" w:footer="709" w:gutter="0"/>
          <w:cols w:space="708"/>
          <w:titlePg/>
          <w:docGrid w:linePitch="360"/>
        </w:sectPr>
      </w:pPr>
    </w:p>
    <w:p w14:paraId="7006CAD5" w14:textId="09D37D21" w:rsidR="00CC3BE4" w:rsidRDefault="00CC3BE4" w:rsidP="00CC3BE4">
      <w:pPr>
        <w:pStyle w:val="01TEFBodyText"/>
        <w:rPr>
          <w:ins w:id="223" w:author="Asif Maruf (UK)" w:date="2024-07-12T16:22:00Z"/>
        </w:rPr>
      </w:pPr>
      <w:bookmarkStart w:id="224" w:name="_Toc167978306"/>
      <w:bookmarkStart w:id="225" w:name="_Toc89090742"/>
      <w:bookmarkStart w:id="226" w:name="_Toc87460144"/>
      <w:bookmarkStart w:id="227" w:name="_Toc89090728"/>
      <w:bookmarkStart w:id="228" w:name="_Toc87460130"/>
      <w:bookmarkStart w:id="229" w:name="_Toc89090736"/>
      <w:bookmarkStart w:id="230" w:name="_Toc87460138"/>
      <w:bookmarkEnd w:id="220"/>
      <w:bookmarkEnd w:id="221"/>
      <w:bookmarkEnd w:id="222"/>
      <w:ins w:id="231" w:author="Asif Maruf (UK)" w:date="2024-07-12T16:23:00Z">
        <w:r>
          <w:lastRenderedPageBreak/>
          <w:t xml:space="preserve">Note, anomaly detection will continue to be enforced by the DCC as captured in the SD4.4.15 specification. </w:t>
        </w:r>
      </w:ins>
    </w:p>
    <w:p w14:paraId="4D02D3BB" w14:textId="153010F2" w:rsidR="00AF3F5F" w:rsidRDefault="00AF3F5F" w:rsidP="00AF3F5F">
      <w:pPr>
        <w:pStyle w:val="03TEFHeading3"/>
        <w:numPr>
          <w:ilvl w:val="3"/>
          <w:numId w:val="11"/>
        </w:numPr>
      </w:pPr>
      <w:r>
        <w:t>IPV6/UDP RECEIVER SERVICES (OFFLOADER)</w:t>
      </w:r>
      <w:bookmarkEnd w:id="224"/>
    </w:p>
    <w:p w14:paraId="00819A8F" w14:textId="77777777" w:rsidR="00AF3F5F" w:rsidRDefault="00AF3F5F" w:rsidP="00AF3F5F">
      <w:pPr>
        <w:pStyle w:val="03TEFHeading3"/>
        <w:numPr>
          <w:ilvl w:val="4"/>
          <w:numId w:val="11"/>
        </w:numPr>
      </w:pPr>
      <w:bookmarkStart w:id="232" w:name="_Ref145587717"/>
      <w:bookmarkStart w:id="233" w:name="_Toc167978307"/>
      <w:r>
        <w:t>FUNCTIONAL</w:t>
      </w:r>
      <w:bookmarkEnd w:id="232"/>
      <w:bookmarkEnd w:id="233"/>
      <w:r>
        <w:t xml:space="preserve"> </w:t>
      </w:r>
    </w:p>
    <w:p w14:paraId="07130977" w14:textId="31A1AB71" w:rsidR="00AF3F5F" w:rsidRPr="00880974" w:rsidRDefault="00AF3F5F" w:rsidP="00AF3F5F">
      <w:pPr>
        <w:pStyle w:val="01TEFBodyText"/>
        <w:rPr>
          <w:strike/>
        </w:rPr>
      </w:pPr>
      <w:r>
        <w:t>This service</w:t>
      </w:r>
      <w:r w:rsidR="007F2DDD">
        <w:t xml:space="preserve"> is hosted on the Service Edge and</w:t>
      </w:r>
      <w:r>
        <w:t xml:space="preserve"> </w:t>
      </w:r>
      <w:r w:rsidR="007F2DDD">
        <w:t xml:space="preserve">is </w:t>
      </w:r>
      <w:r>
        <w:t xml:space="preserve">responsible for the receipt of data traffic across </w:t>
      </w:r>
      <w:r w:rsidRPr="00D44F98">
        <w:t>Telefónica</w:t>
      </w:r>
      <w:r>
        <w:t xml:space="preserve">’s radio and core network. Data will be ingested into </w:t>
      </w:r>
      <w:r w:rsidR="00644C25">
        <w:t xml:space="preserve">the </w:t>
      </w:r>
      <w:r w:rsidR="001B733A">
        <w:t>event hub</w:t>
      </w:r>
      <w:r>
        <w:t xml:space="preserve"> for translation and </w:t>
      </w:r>
      <w:r w:rsidR="00CF2E05">
        <w:t>downstream</w:t>
      </w:r>
      <w:r>
        <w:t xml:space="preserve"> processing. </w:t>
      </w:r>
    </w:p>
    <w:p w14:paraId="4AA455E9" w14:textId="77777777" w:rsidR="00AF3F5F" w:rsidRDefault="00AF3F5F" w:rsidP="00AF3F5F">
      <w:pPr>
        <w:pStyle w:val="01TEFBodyText"/>
      </w:pPr>
    </w:p>
    <w:p w14:paraId="1D80AE2D" w14:textId="5C766730" w:rsidR="00AF3F5F" w:rsidRDefault="00AF3F5F" w:rsidP="00AF3F5F">
      <w:pPr>
        <w:pStyle w:val="01TEFBodyText"/>
      </w:pPr>
      <w:r>
        <w:t xml:space="preserve">The services will be responsible for publishing messages to the appropriate topic based on the IP </w:t>
      </w:r>
      <w:r w:rsidR="007F7ACE">
        <w:t>segregation</w:t>
      </w:r>
      <w:r>
        <w:t xml:space="preserve"> implemented by the hubs. The existing solution segregates traffic at an IP level is as follows:</w:t>
      </w:r>
    </w:p>
    <w:p w14:paraId="6CA6C8B7" w14:textId="0CE6F561" w:rsidR="00AF3F5F" w:rsidRPr="00070110" w:rsidRDefault="00AF3F5F" w:rsidP="00AF3F5F">
      <w:pPr>
        <w:pStyle w:val="01TEFBullet"/>
        <w:rPr>
          <w:rFonts w:ascii="Calibri" w:hAnsi="Calibri"/>
          <w:color w:val="000000"/>
        </w:rPr>
      </w:pPr>
      <w:r>
        <w:rPr>
          <w:rFonts w:ascii="Calibri" w:hAnsi="Calibri"/>
          <w:color w:val="000000"/>
        </w:rPr>
        <w:t xml:space="preserve">response to </w:t>
      </w:r>
      <w:r w:rsidR="009F3F5C">
        <w:rPr>
          <w:rFonts w:ascii="Calibri" w:hAnsi="Calibri"/>
          <w:color w:val="000000"/>
        </w:rPr>
        <w:t xml:space="preserve">SR </w:t>
      </w:r>
      <w:r>
        <w:rPr>
          <w:rFonts w:ascii="Calibri" w:hAnsi="Calibri"/>
          <w:color w:val="000000"/>
        </w:rPr>
        <w:t xml:space="preserve">commands </w:t>
      </w:r>
      <w:r w:rsidR="000E6C33">
        <w:rPr>
          <w:rFonts w:ascii="Calibri" w:hAnsi="Calibri"/>
          <w:color w:val="000000"/>
        </w:rPr>
        <w:t>and DCC meter alerts</w:t>
      </w:r>
    </w:p>
    <w:p w14:paraId="1EC1AE9F" w14:textId="77777777" w:rsidR="00AF3F5F" w:rsidRDefault="00AF3F5F" w:rsidP="00AF3F5F">
      <w:pPr>
        <w:pStyle w:val="01TEFBullet"/>
        <w:rPr>
          <w:rFonts w:ascii="Calibri" w:hAnsi="Calibri"/>
          <w:color w:val="000000"/>
        </w:rPr>
      </w:pPr>
      <w:r>
        <w:t>power notifications, confirmed outages (3 minute) and restore;</w:t>
      </w:r>
    </w:p>
    <w:p w14:paraId="0754C39C" w14:textId="0731A854" w:rsidR="00AF3F5F" w:rsidRPr="00924F3C" w:rsidRDefault="009F3F5C" w:rsidP="00AF3F5F">
      <w:pPr>
        <w:pStyle w:val="01TEFBullet"/>
        <w:rPr>
          <w:rFonts w:ascii="Calibri" w:hAnsi="Calibri"/>
          <w:color w:val="000000"/>
        </w:rPr>
      </w:pPr>
      <w:r>
        <w:t>a</w:t>
      </w:r>
      <w:r w:rsidR="00530444">
        <w:t>l</w:t>
      </w:r>
      <w:r w:rsidR="00AF3F5F">
        <w:t>l other event types</w:t>
      </w:r>
    </w:p>
    <w:p w14:paraId="13135877" w14:textId="223AE079" w:rsidR="004B29EA" w:rsidRDefault="00AF3F5F" w:rsidP="00AF3F5F">
      <w:pPr>
        <w:pStyle w:val="01TEFBodyText"/>
      </w:pPr>
      <w:r>
        <w:t>The</w:t>
      </w:r>
      <w:r w:rsidR="008045E4">
        <w:t xml:space="preserve"> DM </w:t>
      </w:r>
      <w:proofErr w:type="spellStart"/>
      <w:r w:rsidR="008045E4">
        <w:t>offloader</w:t>
      </w:r>
      <w:proofErr w:type="spellEnd"/>
      <w:r>
        <w:t xml:space="preserve"> services will create a JSON formatted message with the GBCS message embedded and related meta-data (like IP information) and publish </w:t>
      </w:r>
      <w:r w:rsidR="00A13CBC">
        <w:t xml:space="preserve">them </w:t>
      </w:r>
      <w:r w:rsidR="003149F6">
        <w:t>for message verification before they are parsed</w:t>
      </w:r>
      <w:r>
        <w:t xml:space="preserve"> and consum</w:t>
      </w:r>
      <w:r w:rsidR="003149F6">
        <w:t>ed</w:t>
      </w:r>
      <w:r>
        <w:t xml:space="preserve"> by downstream services described in the subsequent sections. Note the specific information extraction of the GBCS data to JSON to support the Device Manager functions will occur further downstream as the </w:t>
      </w:r>
      <w:proofErr w:type="spellStart"/>
      <w:r>
        <w:t>Offloader</w:t>
      </w:r>
      <w:proofErr w:type="spellEnd"/>
      <w:r>
        <w:t xml:space="preserve"> services will be kept light weight and the </w:t>
      </w:r>
      <w:r w:rsidR="00F91A14">
        <w:t>Communication Hub</w:t>
      </w:r>
      <w:r>
        <w:t xml:space="preserve"> response still needs to be validated. Once validated, the GBCS message will be </w:t>
      </w:r>
      <w:r w:rsidR="00F70CD1">
        <w:t xml:space="preserve">decoded and </w:t>
      </w:r>
      <w:r>
        <w:t>mapped to JSON for downstream processing.</w:t>
      </w:r>
    </w:p>
    <w:p w14:paraId="25F7537A" w14:textId="77777777" w:rsidR="00AF3F5F" w:rsidRDefault="00AF3F5F" w:rsidP="00AF3F5F">
      <w:pPr>
        <w:pStyle w:val="01TEFBodyText"/>
      </w:pPr>
    </w:p>
    <w:p w14:paraId="1C4A3707" w14:textId="47C2544E" w:rsidR="00AF3F5F" w:rsidRDefault="00AF3F5F" w:rsidP="00AF3F5F">
      <w:pPr>
        <w:pStyle w:val="01TEFBodyText"/>
      </w:pPr>
      <w:r w:rsidRPr="009F1C4F">
        <w:t xml:space="preserve">Note that the Traffic Management Gateway </w:t>
      </w:r>
      <w:r>
        <w:t xml:space="preserve">itself </w:t>
      </w:r>
      <w:r w:rsidRPr="009F1C4F">
        <w:t xml:space="preserve">will not validate messages it receives from the </w:t>
      </w:r>
      <w:r w:rsidR="00F91A14">
        <w:t>Communication Hub</w:t>
      </w:r>
      <w:r w:rsidRPr="009F1C4F">
        <w:t xml:space="preserve">. </w:t>
      </w:r>
      <w:r w:rsidR="00DD68A3" w:rsidRPr="009F1C4F">
        <w:t>Instead,</w:t>
      </w:r>
      <w:r w:rsidRPr="009F1C4F">
        <w:t xml:space="preserve"> this function will be performed by the Device Manager services</w:t>
      </w:r>
      <w:r>
        <w:t xml:space="preserve"> and it will be the responsibility of the Traffic Management Gateway to forward the GBCS data to the Device Manager Validation service</w:t>
      </w:r>
      <w:r w:rsidRPr="009F1C4F">
        <w:t>. A GBCS signature will be captured in the JSON formatted messages consumed by the Device Manager</w:t>
      </w:r>
      <w:r>
        <w:t xml:space="preserve"> validator service</w:t>
      </w:r>
      <w:r w:rsidRPr="009F1C4F">
        <w:t xml:space="preserve">. </w:t>
      </w:r>
      <w:r w:rsidR="009D5EF0">
        <w:t>SR</w:t>
      </w:r>
      <w:r w:rsidRPr="009F1C4F">
        <w:t xml:space="preserve"> </w:t>
      </w:r>
      <w:r w:rsidR="00C24183">
        <w:t xml:space="preserve">responses </w:t>
      </w:r>
      <w:r w:rsidRPr="009F1C4F">
        <w:t>and meter alert messages will be validated by the DSP.</w:t>
      </w:r>
    </w:p>
    <w:p w14:paraId="662DDADC" w14:textId="77777777" w:rsidR="00AF3F5F" w:rsidRDefault="00AF3F5F" w:rsidP="00AF3F5F">
      <w:pPr>
        <w:pStyle w:val="01TEFBodyText"/>
      </w:pPr>
      <w:r>
        <w:t xml:space="preserve"> </w:t>
      </w:r>
    </w:p>
    <w:p w14:paraId="08322987" w14:textId="0C1CEF05" w:rsidR="00AF3F5F" w:rsidRDefault="00AF3F5F" w:rsidP="00AF3F5F">
      <w:pPr>
        <w:pStyle w:val="01TEFBodyText"/>
      </w:pPr>
      <w:r>
        <w:t>The a</w:t>
      </w:r>
      <w:r w:rsidRPr="0026121D">
        <w:t xml:space="preserve">rchitecture’s Data and Reporting layer </w:t>
      </w:r>
      <w:r>
        <w:t xml:space="preserve">will also consume the data from the bucket event hub as it is interested in all events to support its analytics, reporting and </w:t>
      </w:r>
      <w:r w:rsidR="00DD68A3">
        <w:t>self-serve</w:t>
      </w:r>
      <w:r>
        <w:t xml:space="preserve"> functions and not just specific events types. While this design describes the consumption of event data exposed by the Traffic Management Gateway by the reporting platform, its capabilities and design sits outside the scope of the Traffic Management Gateway and is described in </w:t>
      </w:r>
      <w:r w:rsidRPr="00837297">
        <w:rPr>
          <w:rFonts w:ascii="Calibri" w:eastAsia="Calibri" w:hAnsi="Calibri" w:cs="Calibri"/>
        </w:rPr>
        <w:t>CSP_TEF_SD01_04_Application_Architecture_Specification</w:t>
      </w:r>
      <w:r>
        <w:t>.</w:t>
      </w:r>
    </w:p>
    <w:p w14:paraId="076FE056" w14:textId="77777777" w:rsidR="00AF3F5F" w:rsidRDefault="00AF3F5F" w:rsidP="00AF3F5F">
      <w:pPr>
        <w:pStyle w:val="03TEFHeading3"/>
        <w:numPr>
          <w:ilvl w:val="4"/>
          <w:numId w:val="11"/>
        </w:numPr>
      </w:pPr>
      <w:bookmarkStart w:id="234" w:name="_Toc89090729"/>
      <w:bookmarkStart w:id="235" w:name="_Toc87460131"/>
      <w:bookmarkStart w:id="236" w:name="_Toc167978308"/>
      <w:r>
        <w:t>INTERFACES</w:t>
      </w:r>
      <w:bookmarkEnd w:id="234"/>
      <w:bookmarkEnd w:id="235"/>
      <w:bookmarkEnd w:id="236"/>
    </w:p>
    <w:p w14:paraId="69FDF0DF" w14:textId="77777777" w:rsidR="00AF3F5F" w:rsidRDefault="00AF3F5F" w:rsidP="00AF3F5F">
      <w:pPr>
        <w:pStyle w:val="01TEFBodyText"/>
      </w:pPr>
      <w:r w:rsidRPr="00C21154">
        <w:t xml:space="preserve">The </w:t>
      </w:r>
      <w:r>
        <w:t>IPv6/UDP receiver</w:t>
      </w:r>
      <w:r w:rsidRPr="00C21154">
        <w:t xml:space="preserve"> service</w:t>
      </w:r>
      <w:r>
        <w:t>s</w:t>
      </w:r>
      <w:r w:rsidRPr="00C21154">
        <w:t xml:space="preserve"> will have the following logical interfaces</w:t>
      </w:r>
      <w:r w:rsidRPr="001D5BB7">
        <w:t>:</w:t>
      </w:r>
    </w:p>
    <w:p w14:paraId="37601E51" w14:textId="483A1B87" w:rsidR="003C0F38" w:rsidRDefault="003C0F38" w:rsidP="0066538D">
      <w:pPr>
        <w:pStyle w:val="01TEFBullet"/>
      </w:pPr>
      <w:r>
        <w:t>IFID647</w:t>
      </w:r>
      <w:r w:rsidR="00AF3F5F">
        <w:t xml:space="preserve"> – To support the receipt of </w:t>
      </w:r>
      <w:r w:rsidR="00F558DE">
        <w:t xml:space="preserve">SR responses and meter alerts </w:t>
      </w:r>
      <w:r w:rsidR="00AF3F5F">
        <w:t xml:space="preserve">from the </w:t>
      </w:r>
      <w:r w:rsidR="00F91A14">
        <w:t>Communication Hub</w:t>
      </w:r>
      <w:r w:rsidR="00AF3F5F">
        <w:t>;</w:t>
      </w:r>
    </w:p>
    <w:p w14:paraId="3CDF1A92" w14:textId="2D313456" w:rsidR="003C0F38" w:rsidRDefault="003C0F38" w:rsidP="00AF3F5F">
      <w:pPr>
        <w:pStyle w:val="01TEFBullet"/>
      </w:pPr>
      <w:r>
        <w:t xml:space="preserve">IFID648 – To support the receipt of </w:t>
      </w:r>
      <w:r w:rsidR="004075C2">
        <w:t>DM</w:t>
      </w:r>
      <w:r>
        <w:t xml:space="preserve"> messages / events from the Communication Hub;</w:t>
      </w:r>
    </w:p>
    <w:p w14:paraId="6AB8453C" w14:textId="77777777" w:rsidR="007152C3" w:rsidRDefault="007152C3" w:rsidP="007152C3">
      <w:pPr>
        <w:pStyle w:val="01TEFBullet"/>
      </w:pPr>
      <w:r>
        <w:lastRenderedPageBreak/>
        <w:t>IFID649 – To support the forwarding of SR responses and meter alerts to WAN GW mapper service.</w:t>
      </w:r>
    </w:p>
    <w:p w14:paraId="1BD9CFA8" w14:textId="440DE97D" w:rsidR="00CC4B15" w:rsidRDefault="00195525" w:rsidP="00AF3F5F">
      <w:pPr>
        <w:pStyle w:val="01TEFBullet"/>
      </w:pPr>
      <w:r>
        <w:t>IF</w:t>
      </w:r>
      <w:r w:rsidR="00E26213">
        <w:t>ID65</w:t>
      </w:r>
      <w:r w:rsidR="000E7DA3">
        <w:t>0</w:t>
      </w:r>
      <w:r>
        <w:t xml:space="preserve"> – </w:t>
      </w:r>
      <w:r w:rsidR="00DB2150">
        <w:t>To support the forwarding of DM</w:t>
      </w:r>
      <w:r w:rsidR="00E80D4A">
        <w:t xml:space="preserve"> responses</w:t>
      </w:r>
      <w:r w:rsidR="00DB2150">
        <w:t xml:space="preserve"> and </w:t>
      </w:r>
      <w:r w:rsidR="00E80D4A">
        <w:t>CH events</w:t>
      </w:r>
      <w:r w:rsidR="00DB2150">
        <w:t xml:space="preserve"> to </w:t>
      </w:r>
      <w:r w:rsidR="00DE0487">
        <w:t xml:space="preserve">the </w:t>
      </w:r>
      <w:r w:rsidR="00B60A42">
        <w:t>validator</w:t>
      </w:r>
      <w:r w:rsidR="00E80D4A">
        <w:t xml:space="preserve"> service</w:t>
      </w:r>
      <w:r w:rsidR="00B60A42">
        <w:t>.</w:t>
      </w:r>
      <w:r w:rsidR="005A0B56">
        <w:t xml:space="preserve"> This service will issue verification requests to the DM validator service.</w:t>
      </w:r>
      <w:r w:rsidR="00CC4B15">
        <w:t xml:space="preserve"> </w:t>
      </w:r>
    </w:p>
    <w:p w14:paraId="13705AF4" w14:textId="36456E6D" w:rsidR="00F40193" w:rsidRDefault="00F40193" w:rsidP="00AF3F5F">
      <w:pPr>
        <w:pStyle w:val="01TEFBullet"/>
      </w:pPr>
      <w:r>
        <w:t>IFID65</w:t>
      </w:r>
      <w:r w:rsidR="000E7DA3">
        <w:t>1</w:t>
      </w:r>
      <w:r>
        <w:t xml:space="preserve"> – </w:t>
      </w:r>
      <w:r w:rsidR="00DE0487">
        <w:t xml:space="preserve">To support the forwarding of POA restore events to the </w:t>
      </w:r>
      <w:r w:rsidR="00B60A42">
        <w:t xml:space="preserve">validator </w:t>
      </w:r>
      <w:r w:rsidR="00DE0487">
        <w:t>service</w:t>
      </w:r>
      <w:r w:rsidR="00B60A42">
        <w:t xml:space="preserve"> for IP based verification</w:t>
      </w:r>
      <w:r w:rsidR="005A0B56">
        <w:t xml:space="preserve"> using to the IP data store</w:t>
      </w:r>
      <w:r w:rsidR="00015105">
        <w:t xml:space="preserve"> and DNS</w:t>
      </w:r>
      <w:r w:rsidR="004C1C04">
        <w:t>.</w:t>
      </w:r>
    </w:p>
    <w:p w14:paraId="1972DE06" w14:textId="222FD1E5" w:rsidR="00D50AF0" w:rsidRDefault="00D50AF0" w:rsidP="00A31737">
      <w:pPr>
        <w:pStyle w:val="01TEFBullet"/>
        <w:numPr>
          <w:ilvl w:val="0"/>
          <w:numId w:val="0"/>
        </w:numPr>
      </w:pPr>
      <w:r w:rsidRPr="00D50AF0">
        <w:t>*</w:t>
      </w:r>
      <w:r>
        <w:t xml:space="preserve"> The</w:t>
      </w:r>
      <w:r w:rsidR="00874DF4">
        <w:t xml:space="preserve"> Power outage </w:t>
      </w:r>
      <w:r w:rsidR="00A04BB9">
        <w:t>is</w:t>
      </w:r>
      <w:r>
        <w:t xml:space="preserve"> described in </w:t>
      </w:r>
      <w:r w:rsidR="00874DF4">
        <w:t>CSP_TEF_SD02_06_Device_Manager.</w:t>
      </w:r>
    </w:p>
    <w:p w14:paraId="68703F62" w14:textId="7C6DFD2C" w:rsidR="006459EB" w:rsidRDefault="001A2922" w:rsidP="006459EB">
      <w:pPr>
        <w:pStyle w:val="03TEFHeading3"/>
        <w:numPr>
          <w:ilvl w:val="3"/>
          <w:numId w:val="11"/>
        </w:numPr>
        <w:rPr>
          <w:bCs/>
        </w:rPr>
      </w:pPr>
      <w:bookmarkStart w:id="237" w:name="_Toc167978309"/>
      <w:bookmarkEnd w:id="225"/>
      <w:bookmarkEnd w:id="226"/>
      <w:bookmarkEnd w:id="227"/>
      <w:bookmarkEnd w:id="228"/>
      <w:r>
        <w:rPr>
          <w:bCs/>
        </w:rPr>
        <w:t>GBCS DECODER</w:t>
      </w:r>
      <w:bookmarkEnd w:id="237"/>
      <w:r w:rsidR="00365226">
        <w:rPr>
          <w:bCs/>
        </w:rPr>
        <w:t xml:space="preserve"> </w:t>
      </w:r>
    </w:p>
    <w:p w14:paraId="353C8C70" w14:textId="77777777" w:rsidR="006459EB" w:rsidRDefault="006459EB" w:rsidP="006459EB">
      <w:pPr>
        <w:pStyle w:val="03TEFHeading3"/>
        <w:numPr>
          <w:ilvl w:val="4"/>
          <w:numId w:val="11"/>
        </w:numPr>
      </w:pPr>
      <w:bookmarkStart w:id="238" w:name="_Toc89090731"/>
      <w:bookmarkStart w:id="239" w:name="_Toc87460133"/>
      <w:bookmarkStart w:id="240" w:name="_Toc167978310"/>
      <w:r>
        <w:t>FUNCTIONAL</w:t>
      </w:r>
      <w:bookmarkEnd w:id="238"/>
      <w:bookmarkEnd w:id="239"/>
      <w:bookmarkEnd w:id="240"/>
    </w:p>
    <w:p w14:paraId="08A0B1AE" w14:textId="73E82273" w:rsidR="002E3B94" w:rsidRDefault="000D0FE0" w:rsidP="00595308">
      <w:pPr>
        <w:pStyle w:val="01TEFBodyText"/>
      </w:pPr>
      <w:r>
        <w:t>This</w:t>
      </w:r>
      <w:r w:rsidR="00BA684C">
        <w:t xml:space="preserve"> service </w:t>
      </w:r>
      <w:r w:rsidR="00CC23BA">
        <w:t>consume</w:t>
      </w:r>
      <w:r w:rsidR="00C03462">
        <w:t>s</w:t>
      </w:r>
      <w:r w:rsidR="00CC23BA">
        <w:t xml:space="preserve"> validated </w:t>
      </w:r>
      <w:r w:rsidR="00545A55">
        <w:t xml:space="preserve">Device Manager </w:t>
      </w:r>
      <w:r w:rsidR="00CC23BA">
        <w:t>GBCS messages from the validated event topic</w:t>
      </w:r>
      <w:r w:rsidR="008F16DB">
        <w:t xml:space="preserve"> and decode them aligned with the canonical JSON message format for downstream processing</w:t>
      </w:r>
      <w:r w:rsidR="00F45622">
        <w:t xml:space="preserve">. </w:t>
      </w:r>
      <w:r w:rsidR="00087576">
        <w:t xml:space="preserve">Once </w:t>
      </w:r>
      <w:r w:rsidR="00E50069">
        <w:t>decoded</w:t>
      </w:r>
      <w:r w:rsidR="00087576">
        <w:t xml:space="preserve">, the service will publish the event to a specific </w:t>
      </w:r>
      <w:r w:rsidR="00F91A14">
        <w:t>Communication Hub</w:t>
      </w:r>
      <w:r w:rsidR="00087576">
        <w:t xml:space="preserve"> event topic to be consumed by interested</w:t>
      </w:r>
      <w:r w:rsidR="00545A55">
        <w:t xml:space="preserve"> Device Manager services</w:t>
      </w:r>
      <w:r w:rsidR="003B6677">
        <w:t>.</w:t>
      </w:r>
    </w:p>
    <w:p w14:paraId="4B16BDE9" w14:textId="77777777" w:rsidR="006459EB" w:rsidRDefault="006459EB" w:rsidP="006459EB">
      <w:pPr>
        <w:pStyle w:val="03TEFHeading3"/>
        <w:numPr>
          <w:ilvl w:val="4"/>
          <w:numId w:val="11"/>
        </w:numPr>
      </w:pPr>
      <w:bookmarkStart w:id="241" w:name="_Toc152074728"/>
      <w:bookmarkStart w:id="242" w:name="_Toc152074729"/>
      <w:bookmarkStart w:id="243" w:name="_Toc89090732"/>
      <w:bookmarkStart w:id="244" w:name="_Toc87460134"/>
      <w:bookmarkStart w:id="245" w:name="_Toc167978311"/>
      <w:bookmarkEnd w:id="241"/>
      <w:bookmarkEnd w:id="242"/>
      <w:r>
        <w:t>INTERFACES</w:t>
      </w:r>
      <w:bookmarkEnd w:id="243"/>
      <w:bookmarkEnd w:id="244"/>
      <w:bookmarkEnd w:id="245"/>
    </w:p>
    <w:p w14:paraId="1829DED9" w14:textId="6DACB6F7" w:rsidR="00842D50" w:rsidRDefault="006459EB" w:rsidP="00842D50">
      <w:pPr>
        <w:pStyle w:val="01TEFBodyText"/>
      </w:pPr>
      <w:r w:rsidRPr="00C21154">
        <w:t xml:space="preserve">The </w:t>
      </w:r>
      <w:r w:rsidR="00E66114">
        <w:t>decoder</w:t>
      </w:r>
      <w:r w:rsidRPr="00C21154">
        <w:t xml:space="preserve"> service will have the following logical interfaces</w:t>
      </w:r>
      <w:r w:rsidRPr="001D5BB7">
        <w:t>:</w:t>
      </w:r>
    </w:p>
    <w:p w14:paraId="2B79014F" w14:textId="32D0C9FC" w:rsidR="008E5292" w:rsidRDefault="00070104" w:rsidP="009F1C4F">
      <w:pPr>
        <w:pStyle w:val="01TEFBullet"/>
      </w:pPr>
      <w:r>
        <w:t xml:space="preserve">IFID652 </w:t>
      </w:r>
      <w:r w:rsidR="008E5292">
        <w:t xml:space="preserve">– To support the </w:t>
      </w:r>
      <w:r w:rsidR="00B67B51">
        <w:t xml:space="preserve">consumption </w:t>
      </w:r>
      <w:r w:rsidR="008E5292">
        <w:t xml:space="preserve">of </w:t>
      </w:r>
      <w:r w:rsidR="00B67B51">
        <w:t xml:space="preserve">validated </w:t>
      </w:r>
      <w:r w:rsidR="008E5292">
        <w:t xml:space="preserve">event data </w:t>
      </w:r>
      <w:r w:rsidR="00B67B51">
        <w:t xml:space="preserve">from </w:t>
      </w:r>
      <w:r w:rsidR="008E5292">
        <w:t>the validator topic</w:t>
      </w:r>
      <w:r w:rsidR="00932555">
        <w:t xml:space="preserve"> </w:t>
      </w:r>
      <w:r w:rsidR="006D5297">
        <w:t xml:space="preserve">after </w:t>
      </w:r>
      <w:r w:rsidR="00BB43E8">
        <w:t>verification</w:t>
      </w:r>
      <w:r w:rsidR="00932555">
        <w:t xml:space="preserve"> of the </w:t>
      </w:r>
      <w:r w:rsidR="004D4239">
        <w:t xml:space="preserve">WAN Provider </w:t>
      </w:r>
      <w:r w:rsidR="00932555">
        <w:t>message</w:t>
      </w:r>
      <w:r w:rsidR="004D4239">
        <w:t xml:space="preserve"> signature</w:t>
      </w:r>
      <w:r w:rsidR="00BB43E8">
        <w:t xml:space="preserve"> by the Azure Device Manager validation service</w:t>
      </w:r>
      <w:r w:rsidR="005534C1">
        <w:t xml:space="preserve"> or IP verification for power restore events</w:t>
      </w:r>
      <w:r w:rsidR="009F1C4F">
        <w:t xml:space="preserve">. </w:t>
      </w:r>
    </w:p>
    <w:p w14:paraId="025CDAB8" w14:textId="77777777" w:rsidR="006F619F" w:rsidRDefault="006F619F" w:rsidP="006F619F">
      <w:pPr>
        <w:pStyle w:val="01TEFBullet"/>
      </w:pPr>
      <w:r>
        <w:t>IFID653 – To support the consumption of the Communication Hub traffic by the IP Data service to ensure the Communication Hub IP repository is kept up to date</w:t>
      </w:r>
    </w:p>
    <w:p w14:paraId="3F3F6D9B" w14:textId="319F6844" w:rsidR="006F619F" w:rsidRDefault="006F619F" w:rsidP="006F619F">
      <w:pPr>
        <w:pStyle w:val="01TEFBullet"/>
      </w:pPr>
      <w:r>
        <w:t xml:space="preserve">IFID654 – To support consumption of decoded messages by the Cell Site Service (CSS). Refer to section </w:t>
      </w:r>
      <w:r>
        <w:fldChar w:fldCharType="begin"/>
      </w:r>
      <w:r>
        <w:instrText xml:space="preserve"> REF _Ref165889693 \r \h </w:instrText>
      </w:r>
      <w:r>
        <w:fldChar w:fldCharType="separate"/>
      </w:r>
      <w:r w:rsidR="00D66729">
        <w:t>2.7.3.8</w:t>
      </w:r>
      <w:r>
        <w:fldChar w:fldCharType="end"/>
      </w:r>
      <w:r>
        <w:t>.</w:t>
      </w:r>
    </w:p>
    <w:p w14:paraId="1ABF406F" w14:textId="25E087B7" w:rsidR="006F619F" w:rsidRDefault="006F619F" w:rsidP="006F619F">
      <w:pPr>
        <w:pStyle w:val="01TEFBullet"/>
      </w:pPr>
      <w:r>
        <w:t xml:space="preserve">IFID655 – To support consumption of decoded messages by the Communication Hub Status Service (CHSS). Refer to section  </w:t>
      </w:r>
      <w:r>
        <w:fldChar w:fldCharType="begin"/>
      </w:r>
      <w:r>
        <w:instrText xml:space="preserve"> REF _Ref149806971 \r \h </w:instrText>
      </w:r>
      <w:r>
        <w:fldChar w:fldCharType="separate"/>
      </w:r>
      <w:r w:rsidR="00D66729">
        <w:t>2.7.3.7</w:t>
      </w:r>
      <w:r>
        <w:fldChar w:fldCharType="end"/>
      </w:r>
    </w:p>
    <w:p w14:paraId="53318883" w14:textId="0A17C0CC" w:rsidR="006459EB" w:rsidRDefault="0049337C" w:rsidP="006459EB">
      <w:pPr>
        <w:pStyle w:val="01TEFBullet"/>
      </w:pPr>
      <w:r>
        <w:t xml:space="preserve">IFID656 </w:t>
      </w:r>
      <w:r w:rsidR="006459EB">
        <w:t xml:space="preserve">– To support </w:t>
      </w:r>
      <w:r w:rsidR="006F79D5">
        <w:t xml:space="preserve">the publication of </w:t>
      </w:r>
      <w:r w:rsidR="006D5297">
        <w:t xml:space="preserve">decoded messages </w:t>
      </w:r>
      <w:r w:rsidR="00406F26">
        <w:t>for consumption by the event type parser</w:t>
      </w:r>
      <w:r w:rsidR="006F79D5">
        <w:t xml:space="preserve">. </w:t>
      </w:r>
      <w:r w:rsidR="008253EE">
        <w:t>These messages will be parsed based on event type for consumption by Device Manager services (described below).</w:t>
      </w:r>
    </w:p>
    <w:p w14:paraId="56AABD11" w14:textId="03D025BD" w:rsidR="00486155" w:rsidRDefault="0049337C" w:rsidP="00A31737">
      <w:pPr>
        <w:pStyle w:val="01TEFBullet"/>
      </w:pPr>
      <w:r>
        <w:t xml:space="preserve">IFID657 </w:t>
      </w:r>
      <w:r w:rsidR="00486155">
        <w:t xml:space="preserve">– To support consumption of decoded messages </w:t>
      </w:r>
      <w:r w:rsidR="00A26CC0">
        <w:t xml:space="preserve">by SDR to support analytics and </w:t>
      </w:r>
      <w:r w:rsidR="0087326E">
        <w:t>insights</w:t>
      </w:r>
      <w:r w:rsidR="00486155">
        <w:t>.</w:t>
      </w:r>
      <w:r w:rsidR="007E7ADD">
        <w:t xml:space="preserve"> Refer to section </w:t>
      </w:r>
      <w:r w:rsidR="007E7ADD">
        <w:fldChar w:fldCharType="begin"/>
      </w:r>
      <w:r w:rsidR="007E7ADD">
        <w:instrText xml:space="preserve"> REF _Ref149806975 \r \h </w:instrText>
      </w:r>
      <w:r w:rsidR="007E7ADD">
        <w:fldChar w:fldCharType="separate"/>
      </w:r>
      <w:r w:rsidR="00D66729">
        <w:t>2.7.3.9</w:t>
      </w:r>
      <w:r w:rsidR="007E7ADD">
        <w:fldChar w:fldCharType="end"/>
      </w:r>
      <w:r w:rsidR="007E7ADD">
        <w:t>.</w:t>
      </w:r>
    </w:p>
    <w:p w14:paraId="7637B8F6" w14:textId="191C1DE5" w:rsidR="00395A97" w:rsidRDefault="00F02EF0" w:rsidP="007A0467">
      <w:pPr>
        <w:pStyle w:val="03TEFHeading3"/>
        <w:numPr>
          <w:ilvl w:val="3"/>
          <w:numId w:val="11"/>
        </w:numPr>
      </w:pPr>
      <w:bookmarkStart w:id="246" w:name="_Toc167978312"/>
      <w:r>
        <w:t>EVENT</w:t>
      </w:r>
      <w:r w:rsidR="00C3012B">
        <w:t xml:space="preserve"> TYPE PARSER</w:t>
      </w:r>
      <w:bookmarkEnd w:id="246"/>
      <w:r w:rsidR="007A0467">
        <w:t xml:space="preserve"> </w:t>
      </w:r>
    </w:p>
    <w:p w14:paraId="72F28FC0" w14:textId="68530D44" w:rsidR="007A0467" w:rsidRDefault="007A0467" w:rsidP="007A0467">
      <w:pPr>
        <w:pStyle w:val="03TEFHeading3"/>
        <w:numPr>
          <w:ilvl w:val="4"/>
          <w:numId w:val="11"/>
        </w:numPr>
      </w:pPr>
      <w:bookmarkStart w:id="247" w:name="_Toc167978313"/>
      <w:r>
        <w:t>FUNCTIONAL</w:t>
      </w:r>
      <w:bookmarkEnd w:id="247"/>
    </w:p>
    <w:p w14:paraId="1E4E3BE6" w14:textId="77777777" w:rsidR="005364B1" w:rsidRDefault="007A0467" w:rsidP="007A0467">
      <w:pPr>
        <w:pStyle w:val="01TEFBodyText"/>
      </w:pPr>
      <w:r>
        <w:t xml:space="preserve">This service </w:t>
      </w:r>
      <w:r w:rsidR="00C03462">
        <w:t>will consume decoded GBCS messages and parse them based on event type before publishing them to specific topic for consumption by Device Manager services</w:t>
      </w:r>
      <w:r w:rsidR="004B5588">
        <w:t>.</w:t>
      </w:r>
    </w:p>
    <w:p w14:paraId="619666C6" w14:textId="3B6280AB" w:rsidR="007A0467" w:rsidRDefault="00C03462" w:rsidP="005364B1">
      <w:pPr>
        <w:pStyle w:val="03TEFHeading3"/>
        <w:numPr>
          <w:ilvl w:val="4"/>
          <w:numId w:val="11"/>
        </w:numPr>
      </w:pPr>
      <w:r>
        <w:t xml:space="preserve"> </w:t>
      </w:r>
      <w:bookmarkStart w:id="248" w:name="_Toc167978314"/>
      <w:r w:rsidR="005364B1">
        <w:t>INTERFACES</w:t>
      </w:r>
      <w:bookmarkEnd w:id="248"/>
    </w:p>
    <w:p w14:paraId="72E3763A" w14:textId="1382CE27" w:rsidR="006001A3" w:rsidRDefault="006001A3" w:rsidP="006001A3">
      <w:pPr>
        <w:pStyle w:val="01TEFBodyText"/>
      </w:pPr>
      <w:r>
        <w:t>The event type parser service will have the following logical interfaces:</w:t>
      </w:r>
    </w:p>
    <w:p w14:paraId="631E22E1" w14:textId="0561A2C5" w:rsidR="006001A3" w:rsidRDefault="006F58E9" w:rsidP="006001A3">
      <w:pPr>
        <w:pStyle w:val="01TEFBullet"/>
      </w:pPr>
      <w:r>
        <w:t xml:space="preserve">IFID656 </w:t>
      </w:r>
      <w:r w:rsidR="006708B4">
        <w:t xml:space="preserve">– </w:t>
      </w:r>
      <w:r w:rsidR="00F442B4">
        <w:t>To support the consumption of decoded GBCS messages;</w:t>
      </w:r>
    </w:p>
    <w:p w14:paraId="060F0C87" w14:textId="0DADFFF0" w:rsidR="00F442B4" w:rsidRDefault="00297B4D" w:rsidP="009A7434">
      <w:pPr>
        <w:pStyle w:val="01TEFBullet"/>
      </w:pPr>
      <w:r>
        <w:lastRenderedPageBreak/>
        <w:t xml:space="preserve">IFID658 </w:t>
      </w:r>
      <w:r w:rsidR="006708B4">
        <w:t xml:space="preserve">– To support the </w:t>
      </w:r>
      <w:r w:rsidR="00120E47">
        <w:t>publication of messages to the appropriate Device Manager topic for consumption by Device Manager services.</w:t>
      </w:r>
    </w:p>
    <w:p w14:paraId="5B973873" w14:textId="64EA8A8F" w:rsidR="00AB6ED8" w:rsidRPr="0026121D" w:rsidRDefault="00AB6ED8" w:rsidP="00AB6ED8">
      <w:pPr>
        <w:pStyle w:val="03TEFHeading3"/>
        <w:numPr>
          <w:ilvl w:val="3"/>
          <w:numId w:val="11"/>
        </w:numPr>
      </w:pPr>
      <w:bookmarkStart w:id="249" w:name="_Toc152074734"/>
      <w:bookmarkStart w:id="250" w:name="_Toc152074735"/>
      <w:bookmarkStart w:id="251" w:name="_Toc152074736"/>
      <w:bookmarkStart w:id="252" w:name="_Toc152074737"/>
      <w:bookmarkStart w:id="253" w:name="_Toc152074739"/>
      <w:bookmarkStart w:id="254" w:name="_Toc152074740"/>
      <w:bookmarkStart w:id="255" w:name="_Toc152074741"/>
      <w:bookmarkStart w:id="256" w:name="_Toc152074742"/>
      <w:bookmarkStart w:id="257" w:name="_Toc152074743"/>
      <w:bookmarkStart w:id="258" w:name="_Toc152074744"/>
      <w:bookmarkStart w:id="259" w:name="_Toc152074745"/>
      <w:bookmarkStart w:id="260" w:name="_Toc152074746"/>
      <w:bookmarkStart w:id="261" w:name="_Toc152074747"/>
      <w:bookmarkStart w:id="262" w:name="_Toc152074748"/>
      <w:bookmarkStart w:id="263" w:name="_Toc152074749"/>
      <w:bookmarkStart w:id="264" w:name="_Toc152074750"/>
      <w:bookmarkStart w:id="265" w:name="_Toc152074751"/>
      <w:bookmarkStart w:id="266" w:name="_Toc152074752"/>
      <w:bookmarkStart w:id="267" w:name="_Toc152074753"/>
      <w:bookmarkStart w:id="268" w:name="_Toc152074754"/>
      <w:bookmarkStart w:id="269" w:name="_Toc152074755"/>
      <w:bookmarkStart w:id="270" w:name="_Toc152074756"/>
      <w:bookmarkStart w:id="271" w:name="_Toc152074757"/>
      <w:bookmarkStart w:id="272" w:name="_Toc167978315"/>
      <w:bookmarkStart w:id="273" w:name="_Ref143007517"/>
      <w:bookmarkStart w:id="274" w:name="_Toc89090739"/>
      <w:bookmarkStart w:id="275" w:name="_Toc87460141"/>
      <w:bookmarkEnd w:id="229"/>
      <w:bookmarkEnd w:id="230"/>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r w:rsidRPr="0026121D">
        <w:t>IP DATA SER</w:t>
      </w:r>
      <w:r w:rsidR="00212963">
        <w:t>V</w:t>
      </w:r>
      <w:r w:rsidRPr="0026121D">
        <w:t>ICE</w:t>
      </w:r>
      <w:bookmarkEnd w:id="272"/>
      <w:r w:rsidR="00CE7F5C">
        <w:t xml:space="preserve"> </w:t>
      </w:r>
      <w:bookmarkEnd w:id="273"/>
    </w:p>
    <w:p w14:paraId="535D8392" w14:textId="77777777" w:rsidR="00AB6ED8" w:rsidRPr="0026121D" w:rsidRDefault="00AB6ED8" w:rsidP="00AB6ED8">
      <w:pPr>
        <w:pStyle w:val="03TEFHeading3"/>
        <w:numPr>
          <w:ilvl w:val="4"/>
          <w:numId w:val="11"/>
        </w:numPr>
      </w:pPr>
      <w:bookmarkStart w:id="276" w:name="_Toc167978316"/>
      <w:r w:rsidRPr="0026121D">
        <w:t>FUNCTIONAL</w:t>
      </w:r>
      <w:bookmarkEnd w:id="276"/>
    </w:p>
    <w:p w14:paraId="599675E4" w14:textId="31C33573" w:rsidR="00AB6ED8" w:rsidRPr="0026121D" w:rsidRDefault="00AB6ED8" w:rsidP="00D861AD">
      <w:pPr>
        <w:pStyle w:val="01TEFBodyText"/>
      </w:pPr>
      <w:r w:rsidRPr="0026121D">
        <w:t xml:space="preserve">This </w:t>
      </w:r>
      <w:r>
        <w:t>service will support</w:t>
      </w:r>
      <w:r w:rsidR="00D861AD">
        <w:t xml:space="preserve"> the g</w:t>
      </w:r>
      <w:r w:rsidRPr="0026121D">
        <w:t>ather</w:t>
      </w:r>
      <w:r w:rsidR="00D861AD">
        <w:t xml:space="preserve">ing </w:t>
      </w:r>
      <w:r w:rsidRPr="0026121D">
        <w:t>/extract</w:t>
      </w:r>
      <w:r w:rsidR="00D861AD">
        <w:t>ing of</w:t>
      </w:r>
      <w:r w:rsidRPr="0026121D">
        <w:t xml:space="preserve"> IP addresses from incoming communication hub messages. </w:t>
      </w:r>
      <w:r w:rsidR="00F45622">
        <w:t>It is a consumer of the bucket event hub</w:t>
      </w:r>
      <w:r w:rsidR="00F83C50">
        <w:t xml:space="preserve"> where </w:t>
      </w:r>
      <w:r w:rsidR="00223E7A">
        <w:t>all</w:t>
      </w:r>
      <w:r w:rsidR="00F83C50">
        <w:t xml:space="preserve"> event data from the </w:t>
      </w:r>
      <w:r w:rsidR="00F91A14">
        <w:t>Communication Hub</w:t>
      </w:r>
      <w:r w:rsidR="00F83C50">
        <w:t xml:space="preserve"> are </w:t>
      </w:r>
      <w:r w:rsidR="00223E7A">
        <w:t>sent</w:t>
      </w:r>
      <w:r w:rsidR="00F45622">
        <w:t xml:space="preserve">. </w:t>
      </w:r>
      <w:r w:rsidR="00111EC5">
        <w:t xml:space="preserve">The service will also perform DNS lookup for those GUID where GUID to IP data is not available in the local data </w:t>
      </w:r>
      <w:r w:rsidR="00C85AEF">
        <w:t>store</w:t>
      </w:r>
      <w:r w:rsidR="00111EC5">
        <w:t>.</w:t>
      </w:r>
      <w:r w:rsidR="002439F3">
        <w:t xml:space="preserve"> IP data returned by the DNS lookup will be used to enrich the local IP datastore. </w:t>
      </w:r>
      <w:r w:rsidR="00223E7A">
        <w:t xml:space="preserve">This </w:t>
      </w:r>
      <w:r w:rsidR="00566D8A">
        <w:t>service will</w:t>
      </w:r>
      <w:r w:rsidR="0058613E">
        <w:t xml:space="preserve"> support </w:t>
      </w:r>
      <w:r w:rsidR="00F700A2">
        <w:t xml:space="preserve">GUID to </w:t>
      </w:r>
      <w:r w:rsidR="000A0357">
        <w:t xml:space="preserve">IP lookup </w:t>
      </w:r>
      <w:r w:rsidR="0058613E">
        <w:t xml:space="preserve">described in section </w:t>
      </w:r>
      <w:r w:rsidR="00695306">
        <w:fldChar w:fldCharType="begin"/>
      </w:r>
      <w:r w:rsidR="00695306">
        <w:instrText xml:space="preserve"> REF _Ref143007485 \r \h </w:instrText>
      </w:r>
      <w:r w:rsidR="00695306">
        <w:fldChar w:fldCharType="separate"/>
      </w:r>
      <w:r w:rsidR="00D66729">
        <w:t>2.7.2.4</w:t>
      </w:r>
      <w:r w:rsidR="00695306">
        <w:fldChar w:fldCharType="end"/>
      </w:r>
      <w:r w:rsidR="00695306">
        <w:t>.</w:t>
      </w:r>
    </w:p>
    <w:p w14:paraId="2DCC6AC3" w14:textId="77777777" w:rsidR="00653E7B" w:rsidRDefault="00653E7B" w:rsidP="00AB6ED8">
      <w:pPr>
        <w:pStyle w:val="01TEFBodyText"/>
      </w:pPr>
    </w:p>
    <w:p w14:paraId="7C359B18" w14:textId="2D7E0656" w:rsidR="00AB6ED8" w:rsidRPr="0026121D" w:rsidRDefault="000C55B7" w:rsidP="00AB6ED8">
      <w:pPr>
        <w:pStyle w:val="01TEFBodyText"/>
      </w:pPr>
      <w:r>
        <w:t>IP data</w:t>
      </w:r>
      <w:r w:rsidR="00EE0346">
        <w:t xml:space="preserve"> </w:t>
      </w:r>
      <w:r w:rsidR="00AB6ED8" w:rsidRPr="0026121D">
        <w:t xml:space="preserve">will be pushed into the Architecture’s Data and Reporting layer to blend with the other data sets to support an </w:t>
      </w:r>
      <w:r w:rsidR="0036162D" w:rsidRPr="0026121D">
        <w:t>end-to-end</w:t>
      </w:r>
      <w:r w:rsidR="00AB6ED8" w:rsidRPr="0026121D">
        <w:t xml:space="preserve"> view</w:t>
      </w:r>
      <w:r w:rsidR="00AB6ED8" w:rsidRPr="0026121D">
        <w:rPr>
          <w:b/>
          <w:bCs/>
        </w:rPr>
        <w:t xml:space="preserve">. </w:t>
      </w:r>
      <w:r w:rsidR="00AB6ED8" w:rsidRPr="0026121D">
        <w:t>The blended data will support triage and operational use cases, allowing Telefónica to adopt proactive measures to make improvements to the service.</w:t>
      </w:r>
    </w:p>
    <w:p w14:paraId="2F8BDDCF" w14:textId="77777777" w:rsidR="00AB6ED8" w:rsidRPr="0026121D" w:rsidRDefault="00AB6ED8" w:rsidP="00AB6ED8">
      <w:pPr>
        <w:pStyle w:val="03TEFHeading3"/>
        <w:numPr>
          <w:ilvl w:val="4"/>
          <w:numId w:val="11"/>
        </w:numPr>
      </w:pPr>
      <w:bookmarkStart w:id="277" w:name="_Toc167978317"/>
      <w:r w:rsidRPr="0026121D">
        <w:t>INTERFACES</w:t>
      </w:r>
      <w:bookmarkEnd w:id="277"/>
    </w:p>
    <w:p w14:paraId="23C90BDE" w14:textId="77777777" w:rsidR="00AB6ED8" w:rsidRPr="0026121D" w:rsidRDefault="00AB6ED8" w:rsidP="00AB6ED8">
      <w:pPr>
        <w:pStyle w:val="01TEFBodyText"/>
      </w:pPr>
      <w:r w:rsidRPr="0026121D">
        <w:t>The IP Data service will have the following logical interfaces:</w:t>
      </w:r>
    </w:p>
    <w:p w14:paraId="029C33F8" w14:textId="1E26D94B" w:rsidR="00EB17DF" w:rsidRPr="0026121D" w:rsidRDefault="00EB17DF" w:rsidP="00636DC1">
      <w:pPr>
        <w:pStyle w:val="01TEFBullet"/>
      </w:pPr>
      <w:r>
        <w:t xml:space="preserve">IFID660 – To support </w:t>
      </w:r>
      <w:r w:rsidR="00D57F3F">
        <w:t>storage and retrieval of IP data from the IP data store.</w:t>
      </w:r>
    </w:p>
    <w:p w14:paraId="0DA803C7" w14:textId="7A3756C5" w:rsidR="00E03FB2" w:rsidRDefault="003E583F" w:rsidP="00D57F3F">
      <w:pPr>
        <w:pStyle w:val="01TEFBullet"/>
      </w:pPr>
      <w:r>
        <w:t>IFID66</w:t>
      </w:r>
      <w:r w:rsidR="00EB17DF">
        <w:t>1</w:t>
      </w:r>
      <w:r w:rsidR="00AB6ED8" w:rsidRPr="0026121D">
        <w:t xml:space="preserve"> – To support the storage of IP related data to </w:t>
      </w:r>
      <w:r w:rsidR="009765CC" w:rsidRPr="0026121D">
        <w:t xml:space="preserve">support </w:t>
      </w:r>
      <w:r w:rsidR="009765CC">
        <w:t>Insights</w:t>
      </w:r>
      <w:r w:rsidR="00AB6ED8" w:rsidRPr="0026121D">
        <w:t xml:space="preserve"> and </w:t>
      </w:r>
      <w:proofErr w:type="gramStart"/>
      <w:r w:rsidR="00AB6ED8" w:rsidRPr="0026121D">
        <w:t>triage;</w:t>
      </w:r>
      <w:proofErr w:type="gramEnd"/>
    </w:p>
    <w:p w14:paraId="3A7D0D65" w14:textId="44C20409" w:rsidR="00EA4544" w:rsidRDefault="00EA4544" w:rsidP="00EA4544">
      <w:pPr>
        <w:pStyle w:val="01TEFBullet"/>
      </w:pPr>
      <w:r>
        <w:t>IFID721 – To support the forwarding of POA restore events to the validator service for IP based verification using to the IP data store.</w:t>
      </w:r>
    </w:p>
    <w:p w14:paraId="133B46A0" w14:textId="77777777" w:rsidR="00100AB9" w:rsidRDefault="00100AB9" w:rsidP="00100AB9">
      <w:pPr>
        <w:pStyle w:val="03TEFHeading3"/>
        <w:numPr>
          <w:ilvl w:val="3"/>
          <w:numId w:val="11"/>
        </w:numPr>
      </w:pPr>
      <w:bookmarkStart w:id="278" w:name="_Toc148087762"/>
      <w:bookmarkStart w:id="279" w:name="_Toc167978318"/>
      <w:bookmarkStart w:id="280" w:name="_Ref145583538"/>
      <w:bookmarkStart w:id="281" w:name="_Ref143179213"/>
      <w:bookmarkEnd w:id="274"/>
      <w:bookmarkEnd w:id="275"/>
      <w:bookmarkEnd w:id="278"/>
      <w:r>
        <w:t>WAN-GW FORMAT MAPPER</w:t>
      </w:r>
      <w:bookmarkEnd w:id="279"/>
    </w:p>
    <w:p w14:paraId="641116BB" w14:textId="77777777" w:rsidR="00100AB9" w:rsidRPr="0026121D" w:rsidRDefault="00100AB9" w:rsidP="00100AB9">
      <w:pPr>
        <w:pStyle w:val="03TEFHeading3"/>
        <w:numPr>
          <w:ilvl w:val="4"/>
          <w:numId w:val="11"/>
        </w:numPr>
      </w:pPr>
      <w:bookmarkStart w:id="282" w:name="_Toc167978319"/>
      <w:r w:rsidRPr="0026121D">
        <w:t>FUNCTIONAL</w:t>
      </w:r>
      <w:bookmarkEnd w:id="282"/>
    </w:p>
    <w:p w14:paraId="7EA1DD05" w14:textId="6993C2A0" w:rsidR="00100AB9" w:rsidRDefault="00100AB9" w:rsidP="00100AB9">
      <w:pPr>
        <w:pStyle w:val="01TEFBodyText"/>
      </w:pPr>
      <w:r w:rsidRPr="0026121D">
        <w:t xml:space="preserve">This </w:t>
      </w:r>
      <w:r>
        <w:t xml:space="preserve">service will support the mapping of the </w:t>
      </w:r>
      <w:r w:rsidR="009D5EF0">
        <w:t>SR</w:t>
      </w:r>
      <w:r>
        <w:t xml:space="preserve"> response and the meter alerts to the interface format defined in </w:t>
      </w:r>
      <w:r w:rsidR="00E119F8">
        <w:t>SD4.4.15</w:t>
      </w:r>
      <w:r>
        <w:t>. The GBCS response / meter alert message will be mapped as a Base64 encoded string in the payload.</w:t>
      </w:r>
    </w:p>
    <w:p w14:paraId="22A907E6" w14:textId="77777777" w:rsidR="00100AB9" w:rsidRPr="0026121D" w:rsidRDefault="00100AB9" w:rsidP="00100AB9">
      <w:pPr>
        <w:pStyle w:val="03TEFHeading3"/>
        <w:numPr>
          <w:ilvl w:val="4"/>
          <w:numId w:val="11"/>
        </w:numPr>
      </w:pPr>
      <w:bookmarkStart w:id="283" w:name="_Toc167978320"/>
      <w:r w:rsidRPr="0026121D">
        <w:t>INTERFACES</w:t>
      </w:r>
      <w:bookmarkEnd w:id="283"/>
    </w:p>
    <w:p w14:paraId="49A0B86E" w14:textId="77777777" w:rsidR="00100AB9" w:rsidRPr="0026121D" w:rsidRDefault="00100AB9" w:rsidP="00100AB9">
      <w:pPr>
        <w:pStyle w:val="01TEFBodyText"/>
      </w:pPr>
      <w:r w:rsidRPr="0026121D">
        <w:t xml:space="preserve">The </w:t>
      </w:r>
      <w:r>
        <w:t>WAN-GW format mapper</w:t>
      </w:r>
      <w:r w:rsidRPr="0026121D">
        <w:t xml:space="preserve"> service will have the following logical interfaces:</w:t>
      </w:r>
    </w:p>
    <w:p w14:paraId="35D01E71" w14:textId="4897C9C0" w:rsidR="00100AB9" w:rsidRPr="0026121D" w:rsidRDefault="001621E7" w:rsidP="00100AB9">
      <w:pPr>
        <w:pStyle w:val="01TEFBullet"/>
      </w:pPr>
      <w:r>
        <w:t>IFID649</w:t>
      </w:r>
      <w:r w:rsidRPr="0026121D">
        <w:t xml:space="preserve"> </w:t>
      </w:r>
      <w:r w:rsidR="00100AB9" w:rsidRPr="0026121D">
        <w:t xml:space="preserve">– To support the receipt of </w:t>
      </w:r>
      <w:r w:rsidR="00100AB9">
        <w:t xml:space="preserve">meter alert and </w:t>
      </w:r>
      <w:r w:rsidR="009D5EF0">
        <w:t>SR</w:t>
      </w:r>
      <w:r w:rsidR="00100AB9">
        <w:t xml:space="preserve"> responses from the </w:t>
      </w:r>
      <w:r w:rsidR="00477940">
        <w:t xml:space="preserve">DSP </w:t>
      </w:r>
      <w:proofErr w:type="spellStart"/>
      <w:r w:rsidR="00477940">
        <w:t>offloader</w:t>
      </w:r>
      <w:proofErr w:type="spellEnd"/>
      <w:r w:rsidR="00477940">
        <w:t xml:space="preserve"> service</w:t>
      </w:r>
      <w:r w:rsidR="00100AB9" w:rsidRPr="0026121D">
        <w:t>;</w:t>
      </w:r>
    </w:p>
    <w:p w14:paraId="6D1B4CD9" w14:textId="5D46F35D" w:rsidR="00100AB9" w:rsidRDefault="001621E7" w:rsidP="00100AB9">
      <w:pPr>
        <w:pStyle w:val="01TEFBullet"/>
      </w:pPr>
      <w:r>
        <w:t>IFID662</w:t>
      </w:r>
      <w:r w:rsidRPr="0026121D">
        <w:t xml:space="preserve"> </w:t>
      </w:r>
      <w:r w:rsidR="00100AB9" w:rsidRPr="0026121D">
        <w:t xml:space="preserve">– To support </w:t>
      </w:r>
      <w:r w:rsidR="00100AB9">
        <w:t xml:space="preserve">the forwarding of mapped data to the DSP. The message will be published to the </w:t>
      </w:r>
      <w:r w:rsidR="001A4769">
        <w:t xml:space="preserve">DSP </w:t>
      </w:r>
      <w:r w:rsidR="00100AB9">
        <w:t xml:space="preserve">API Sender Buffer topic for consumption by the DSP Notifier service. The use of the </w:t>
      </w:r>
      <w:r w:rsidR="001A4769">
        <w:t xml:space="preserve">DSP </w:t>
      </w:r>
      <w:r w:rsidR="00100AB9">
        <w:t xml:space="preserve">API </w:t>
      </w:r>
      <w:r w:rsidR="001A4769">
        <w:t>S</w:t>
      </w:r>
      <w:r w:rsidR="00100AB9">
        <w:t xml:space="preserve">ender </w:t>
      </w:r>
      <w:r w:rsidR="001A4769">
        <w:t>B</w:t>
      </w:r>
      <w:r w:rsidR="00100AB9">
        <w:t>uffer facilitates the throttling of requests to the DSP</w:t>
      </w:r>
      <w:r w:rsidR="000B7915">
        <w:t xml:space="preserve"> and provides a mecha</w:t>
      </w:r>
      <w:r w:rsidR="00174331">
        <w:t>nism</w:t>
      </w:r>
      <w:r w:rsidR="000B7915">
        <w:t xml:space="preserve"> to store events in a planned / unplanned scenario</w:t>
      </w:r>
      <w:r w:rsidR="008C72A4">
        <w:t xml:space="preserve">, </w:t>
      </w:r>
      <w:r w:rsidR="00355D2B">
        <w:t>guaranteeing</w:t>
      </w:r>
      <w:r w:rsidR="008C72A4">
        <w:t xml:space="preserve"> the delivery of messages across the interface</w:t>
      </w:r>
      <w:r w:rsidR="00100AB9" w:rsidRPr="0026121D">
        <w:t>;</w:t>
      </w:r>
    </w:p>
    <w:p w14:paraId="0374BE5F" w14:textId="1F96258F" w:rsidR="00DA1380" w:rsidRDefault="00DA1380" w:rsidP="00DA1380">
      <w:pPr>
        <w:pStyle w:val="03TEFHeading3"/>
        <w:numPr>
          <w:ilvl w:val="3"/>
          <w:numId w:val="11"/>
        </w:numPr>
      </w:pPr>
      <w:bookmarkStart w:id="284" w:name="_Toc167978321"/>
      <w:r>
        <w:lastRenderedPageBreak/>
        <w:t>WAN-GW NOTIFIER</w:t>
      </w:r>
      <w:bookmarkEnd w:id="284"/>
      <w:r>
        <w:t xml:space="preserve"> </w:t>
      </w:r>
    </w:p>
    <w:p w14:paraId="30B7FF48" w14:textId="77777777" w:rsidR="00DA1380" w:rsidRPr="0026121D" w:rsidRDefault="00DA1380" w:rsidP="00DA1380">
      <w:pPr>
        <w:pStyle w:val="03TEFHeading3"/>
        <w:numPr>
          <w:ilvl w:val="4"/>
          <w:numId w:val="11"/>
        </w:numPr>
      </w:pPr>
      <w:bookmarkStart w:id="285" w:name="_Toc167978322"/>
      <w:r w:rsidRPr="0026121D">
        <w:t>FUNCTIONAL</w:t>
      </w:r>
      <w:bookmarkEnd w:id="285"/>
    </w:p>
    <w:p w14:paraId="1DC92C8C" w14:textId="2B2B4671" w:rsidR="00DA1380" w:rsidRDefault="00DA1380" w:rsidP="00DA1380">
      <w:pPr>
        <w:pStyle w:val="01TEFBodyText"/>
      </w:pPr>
      <w:r w:rsidRPr="0026121D">
        <w:t xml:space="preserve">This </w:t>
      </w:r>
      <w:r>
        <w:t xml:space="preserve">service will support the sending of the </w:t>
      </w:r>
      <w:r w:rsidR="009D5EF0">
        <w:t>SR</w:t>
      </w:r>
      <w:r>
        <w:t xml:space="preserve"> response and the meter alerts to DSP across the WAN interface. </w:t>
      </w:r>
      <w:r w:rsidR="006F05B1">
        <w:t xml:space="preserve">The interface is described in </w:t>
      </w:r>
      <w:r w:rsidR="00E119F8">
        <w:t>SD4.4.15</w:t>
      </w:r>
      <w:r w:rsidR="006F05B1">
        <w:t xml:space="preserve"> and associated Code of Connection</w:t>
      </w:r>
      <w:r>
        <w:t>.</w:t>
      </w:r>
    </w:p>
    <w:p w14:paraId="49BEC3F6" w14:textId="77777777" w:rsidR="00DA1380" w:rsidRPr="0026121D" w:rsidRDefault="00DA1380" w:rsidP="00DA1380">
      <w:pPr>
        <w:pStyle w:val="03TEFHeading3"/>
        <w:numPr>
          <w:ilvl w:val="4"/>
          <w:numId w:val="11"/>
        </w:numPr>
      </w:pPr>
      <w:bookmarkStart w:id="286" w:name="_Toc167978323"/>
      <w:r w:rsidRPr="0026121D">
        <w:t>INTERFACES</w:t>
      </w:r>
      <w:bookmarkEnd w:id="286"/>
    </w:p>
    <w:p w14:paraId="36708AAF" w14:textId="1199D515" w:rsidR="00DA1380" w:rsidRPr="0026121D" w:rsidRDefault="00DA1380" w:rsidP="00DA1380">
      <w:pPr>
        <w:pStyle w:val="01TEFBodyText"/>
      </w:pPr>
      <w:r w:rsidRPr="0026121D">
        <w:t xml:space="preserve">The </w:t>
      </w:r>
      <w:r>
        <w:t xml:space="preserve">WAN-GW </w:t>
      </w:r>
      <w:r w:rsidR="006F05B1">
        <w:t>notifier</w:t>
      </w:r>
      <w:r w:rsidRPr="0026121D">
        <w:t xml:space="preserve"> service will have the following logical interfaces:</w:t>
      </w:r>
    </w:p>
    <w:p w14:paraId="16853F02" w14:textId="59391724" w:rsidR="00DA1380" w:rsidRPr="0026121D" w:rsidRDefault="00C820C5" w:rsidP="00DA1380">
      <w:pPr>
        <w:pStyle w:val="01TEFBullet"/>
      </w:pPr>
      <w:r>
        <w:t>IFID662</w:t>
      </w:r>
      <w:r w:rsidRPr="0026121D">
        <w:t xml:space="preserve"> </w:t>
      </w:r>
      <w:r w:rsidR="00DA1380" w:rsidRPr="0026121D">
        <w:t xml:space="preserve">– To support the receipt of </w:t>
      </w:r>
      <w:r w:rsidR="00DA1380">
        <w:t xml:space="preserve">meter alert and </w:t>
      </w:r>
      <w:r w:rsidR="009D5EF0">
        <w:t>SR</w:t>
      </w:r>
      <w:r w:rsidR="00DA1380">
        <w:t xml:space="preserve"> responses from the </w:t>
      </w:r>
      <w:r w:rsidR="00DF1D5B">
        <w:t>API Buffer</w:t>
      </w:r>
      <w:r w:rsidR="00DA1380">
        <w:t xml:space="preserve"> topic</w:t>
      </w:r>
      <w:r w:rsidR="00A22854">
        <w:t xml:space="preserve">. The messages will be formatted in line with </w:t>
      </w:r>
      <w:r w:rsidR="00E119F8">
        <w:t>SD4.4.15</w:t>
      </w:r>
      <w:r w:rsidR="00DA1380" w:rsidRPr="0026121D">
        <w:t>;</w:t>
      </w:r>
    </w:p>
    <w:p w14:paraId="5F162374" w14:textId="1A138A9C" w:rsidR="00DA1380" w:rsidRDefault="00333C26" w:rsidP="00DA1380">
      <w:pPr>
        <w:pStyle w:val="01TEFBullet"/>
      </w:pPr>
      <w:r>
        <w:t>IFID663</w:t>
      </w:r>
      <w:r w:rsidR="002A7919" w:rsidRPr="0026121D">
        <w:t xml:space="preserve"> </w:t>
      </w:r>
      <w:r w:rsidR="00DA1380" w:rsidRPr="0026121D">
        <w:t xml:space="preserve">– </w:t>
      </w:r>
      <w:r w:rsidR="00A22854">
        <w:t xml:space="preserve">To support the issuing of the </w:t>
      </w:r>
      <w:r w:rsidR="008B2B2F">
        <w:t xml:space="preserve">API request to the DSP. </w:t>
      </w:r>
      <w:r w:rsidR="00CD2303">
        <w:t>Retry and throttling requirements</w:t>
      </w:r>
      <w:r w:rsidR="008B2B2F">
        <w:t xml:space="preserve"> will </w:t>
      </w:r>
      <w:r w:rsidR="00CD2303">
        <w:t>align to</w:t>
      </w:r>
      <w:r w:rsidR="00BA5617">
        <w:t xml:space="preserve"> </w:t>
      </w:r>
      <w:r w:rsidR="00C30975">
        <w:t>Telefónica</w:t>
      </w:r>
      <w:r w:rsidR="00BA5617">
        <w:t xml:space="preserve">’s equivalent of </w:t>
      </w:r>
      <w:r w:rsidR="00E119F8">
        <w:t>SD4.4.15</w:t>
      </w:r>
      <w:r w:rsidR="00CD2303">
        <w:t xml:space="preserve"> and its </w:t>
      </w:r>
      <w:r w:rsidR="00BA5617">
        <w:t xml:space="preserve">associated </w:t>
      </w:r>
      <w:r w:rsidR="00CD2303">
        <w:t>code of connection.</w:t>
      </w:r>
    </w:p>
    <w:p w14:paraId="795A1ED4" w14:textId="7AB941C2" w:rsidR="002B58E8" w:rsidRDefault="00F91A14" w:rsidP="002B58E8">
      <w:pPr>
        <w:pStyle w:val="03TEFHeading3"/>
        <w:numPr>
          <w:ilvl w:val="3"/>
          <w:numId w:val="11"/>
        </w:numPr>
      </w:pPr>
      <w:bookmarkStart w:id="287" w:name="_Ref149806971"/>
      <w:bookmarkStart w:id="288" w:name="_Ref165903302"/>
      <w:bookmarkStart w:id="289" w:name="_Toc167978324"/>
      <w:r>
        <w:t>COMMUNICATION HUB</w:t>
      </w:r>
      <w:r w:rsidR="002B58E8">
        <w:t xml:space="preserve"> STATUS SERVICE</w:t>
      </w:r>
      <w:r w:rsidR="00C24FF8">
        <w:t xml:space="preserve"> (CHSS)</w:t>
      </w:r>
      <w:bookmarkEnd w:id="287"/>
      <w:bookmarkEnd w:id="288"/>
      <w:bookmarkEnd w:id="289"/>
    </w:p>
    <w:p w14:paraId="1DD28174" w14:textId="77777777" w:rsidR="007C7C31" w:rsidRPr="0026121D" w:rsidRDefault="007C7C31" w:rsidP="007C7C31">
      <w:pPr>
        <w:pStyle w:val="03TEFHeading3"/>
        <w:numPr>
          <w:ilvl w:val="4"/>
          <w:numId w:val="11"/>
        </w:numPr>
      </w:pPr>
      <w:bookmarkStart w:id="290" w:name="_Toc148087770"/>
      <w:bookmarkStart w:id="291" w:name="_Toc167978325"/>
      <w:bookmarkEnd w:id="280"/>
      <w:bookmarkEnd w:id="290"/>
      <w:r w:rsidRPr="0026121D">
        <w:t>FUNCTIONAL</w:t>
      </w:r>
      <w:bookmarkEnd w:id="291"/>
    </w:p>
    <w:p w14:paraId="5E1F8997" w14:textId="57363BD6" w:rsidR="00E24326" w:rsidRDefault="007C7C31" w:rsidP="007C7C31">
      <w:pPr>
        <w:pStyle w:val="01TEFBodyText"/>
      </w:pPr>
      <w:r w:rsidRPr="0026121D">
        <w:t xml:space="preserve">This </w:t>
      </w:r>
      <w:r>
        <w:t>service will support</w:t>
      </w:r>
      <w:r w:rsidR="005D4904">
        <w:t xml:space="preserve"> </w:t>
      </w:r>
      <w:r w:rsidR="00DC33EA">
        <w:t xml:space="preserve">a centralised real-time view of the </w:t>
      </w:r>
      <w:r w:rsidR="00F91A14">
        <w:t>Communication Hub</w:t>
      </w:r>
      <w:r w:rsidR="00DC33EA">
        <w:t xml:space="preserve">’s status to support operational processing. In the context of </w:t>
      </w:r>
      <w:r w:rsidR="008E26D9">
        <w:t>the Traffic Management Gateway</w:t>
      </w:r>
      <w:r w:rsidR="009F70B8">
        <w:t xml:space="preserve"> and receipt of event data</w:t>
      </w:r>
      <w:r w:rsidR="008E26D9">
        <w:t xml:space="preserve">, the gateway will </w:t>
      </w:r>
      <w:r w:rsidR="00D86325">
        <w:t xml:space="preserve">expose </w:t>
      </w:r>
      <w:r w:rsidR="009F70B8">
        <w:t>the</w:t>
      </w:r>
      <w:r w:rsidR="00D86325">
        <w:t xml:space="preserve"> data from the </w:t>
      </w:r>
      <w:r w:rsidR="00F91A14">
        <w:t>Communication Hub</w:t>
      </w:r>
      <w:r w:rsidR="00D86325">
        <w:t xml:space="preserve"> </w:t>
      </w:r>
      <w:r w:rsidR="000737B2">
        <w:t>for consumption</w:t>
      </w:r>
      <w:r w:rsidR="00D86325">
        <w:t xml:space="preserve"> by the CHSS normalisation </w:t>
      </w:r>
      <w:r w:rsidR="003C69E0">
        <w:t>service.</w:t>
      </w:r>
      <w:r w:rsidR="00714373">
        <w:t xml:space="preserve"> Th</w:t>
      </w:r>
      <w:r w:rsidR="00463927">
        <w:t>is</w:t>
      </w:r>
      <w:r w:rsidR="00714373">
        <w:t xml:space="preserve"> service will extract </w:t>
      </w:r>
      <w:r w:rsidR="0041190A">
        <w:t>information from the event data to ensure the CHSS presents</w:t>
      </w:r>
      <w:r w:rsidR="005B195C">
        <w:t xml:space="preserve"> the most up to date view of the hub’s status.</w:t>
      </w:r>
    </w:p>
    <w:p w14:paraId="4FB1578E" w14:textId="77777777" w:rsidR="002F02D9" w:rsidRDefault="002F02D9" w:rsidP="007C7C31">
      <w:pPr>
        <w:pStyle w:val="01TEFBodyText"/>
      </w:pPr>
    </w:p>
    <w:p w14:paraId="265EA3A5" w14:textId="2FE5F76C" w:rsidR="00333C26" w:rsidRDefault="00333C26" w:rsidP="007C7C31">
      <w:pPr>
        <w:pStyle w:val="01TEFBodyText"/>
      </w:pPr>
      <w:r>
        <w:t>This service is described in detail in CSP_TEF_</w:t>
      </w:r>
      <w:r w:rsidR="002F02D9">
        <w:t>SD02_06_Device_Manager</w:t>
      </w:r>
      <w:ins w:id="292" w:author="Asif Maruf (UK)" w:date="2024-07-10T15:28:00Z">
        <w:r w:rsidR="00512995">
          <w:t xml:space="preserve"> and </w:t>
        </w:r>
        <w:r w:rsidR="00512995" w:rsidRPr="00512995">
          <w:t>CSP_TEF_SD11_09_Communication_Hub_Status Service_Capability</w:t>
        </w:r>
      </w:ins>
      <w:r w:rsidR="002F02D9">
        <w:t>.</w:t>
      </w:r>
    </w:p>
    <w:p w14:paraId="02BF3A84" w14:textId="77777777" w:rsidR="007C7C31" w:rsidRPr="0026121D" w:rsidRDefault="007C7C31" w:rsidP="007C7C31">
      <w:pPr>
        <w:pStyle w:val="03TEFHeading3"/>
        <w:numPr>
          <w:ilvl w:val="4"/>
          <w:numId w:val="11"/>
        </w:numPr>
      </w:pPr>
      <w:bookmarkStart w:id="293" w:name="_Toc167978326"/>
      <w:r w:rsidRPr="0026121D">
        <w:t>INTERFACES</w:t>
      </w:r>
      <w:bookmarkEnd w:id="293"/>
    </w:p>
    <w:p w14:paraId="7D349990" w14:textId="2D615E85" w:rsidR="007C7C31" w:rsidRPr="0026121D" w:rsidRDefault="00C24FF8" w:rsidP="007C7C31">
      <w:pPr>
        <w:pStyle w:val="01TEFBodyText"/>
      </w:pPr>
      <w:r>
        <w:t>CHSS</w:t>
      </w:r>
      <w:r w:rsidR="007C7C31" w:rsidRPr="0026121D">
        <w:t xml:space="preserve"> will have the following logical interfaces:</w:t>
      </w:r>
    </w:p>
    <w:p w14:paraId="72D27BA7" w14:textId="2FBB9DCF" w:rsidR="00191DCE" w:rsidRDefault="00263E9A" w:rsidP="00691AE5">
      <w:pPr>
        <w:pStyle w:val="01TEFBullet"/>
      </w:pPr>
      <w:r>
        <w:t>IFID655</w:t>
      </w:r>
      <w:r w:rsidRPr="0026121D">
        <w:t xml:space="preserve"> </w:t>
      </w:r>
      <w:r w:rsidR="007C7C31" w:rsidRPr="0026121D">
        <w:t xml:space="preserve">– To support the receipt </w:t>
      </w:r>
      <w:r w:rsidR="002F02D9">
        <w:t xml:space="preserve">decoded </w:t>
      </w:r>
      <w:r w:rsidR="00C13993">
        <w:t>event data for normalisation into the CHSS</w:t>
      </w:r>
      <w:r w:rsidR="002E73E9">
        <w:t xml:space="preserve"> tables</w:t>
      </w:r>
      <w:r w:rsidR="007C7C31" w:rsidRPr="0026121D">
        <w:t>;</w:t>
      </w:r>
    </w:p>
    <w:p w14:paraId="0AED1B69" w14:textId="4DB02402" w:rsidR="00DA7B21" w:rsidRDefault="00DA7B21" w:rsidP="00DA7B21">
      <w:pPr>
        <w:pStyle w:val="03TEFHeading3"/>
        <w:numPr>
          <w:ilvl w:val="3"/>
          <w:numId w:val="11"/>
        </w:numPr>
      </w:pPr>
      <w:bookmarkStart w:id="294" w:name="_Ref165889693"/>
      <w:bookmarkStart w:id="295" w:name="_Ref165903301"/>
      <w:bookmarkStart w:id="296" w:name="_Toc167978327"/>
      <w:r>
        <w:t>CELL SITE SERVICE (CSS)</w:t>
      </w:r>
      <w:bookmarkEnd w:id="294"/>
      <w:bookmarkEnd w:id="295"/>
      <w:bookmarkEnd w:id="296"/>
    </w:p>
    <w:p w14:paraId="454135A1" w14:textId="77777777" w:rsidR="00DA7B21" w:rsidRPr="0026121D" w:rsidRDefault="00DA7B21" w:rsidP="00DA7B21">
      <w:pPr>
        <w:pStyle w:val="03TEFHeading3"/>
        <w:numPr>
          <w:ilvl w:val="4"/>
          <w:numId w:val="11"/>
        </w:numPr>
      </w:pPr>
      <w:bookmarkStart w:id="297" w:name="_Toc167978328"/>
      <w:r w:rsidRPr="0026121D">
        <w:t>FUNCTIONAL</w:t>
      </w:r>
      <w:bookmarkEnd w:id="297"/>
    </w:p>
    <w:p w14:paraId="71B33AF3" w14:textId="50B0B9F6" w:rsidR="00DA7B21" w:rsidRDefault="00DA7B21" w:rsidP="00DA7B21">
      <w:pPr>
        <w:pStyle w:val="01TEFBodyText"/>
      </w:pPr>
      <w:r w:rsidRPr="0026121D">
        <w:t xml:space="preserve">This </w:t>
      </w:r>
      <w:r>
        <w:t xml:space="preserve">service will provide a cell site view </w:t>
      </w:r>
      <w:r w:rsidR="004459E1">
        <w:t xml:space="preserve">to support cell bandwidth management and mitigate cell overload. </w:t>
      </w:r>
      <w:r w:rsidR="0038004E">
        <w:t>The CSS and c</w:t>
      </w:r>
      <w:r w:rsidR="005D4051">
        <w:t xml:space="preserve">ell management is described in section </w:t>
      </w:r>
      <w:r w:rsidR="008540EF">
        <w:fldChar w:fldCharType="begin"/>
      </w:r>
      <w:r w:rsidR="008540EF">
        <w:instrText xml:space="preserve"> REF _Ref146272881 \r \h </w:instrText>
      </w:r>
      <w:r w:rsidR="008540EF">
        <w:fldChar w:fldCharType="separate"/>
      </w:r>
      <w:r w:rsidR="00D66729">
        <w:t>2.9</w:t>
      </w:r>
      <w:r w:rsidR="008540EF">
        <w:fldChar w:fldCharType="end"/>
      </w:r>
      <w:r>
        <w:t>.</w:t>
      </w:r>
    </w:p>
    <w:p w14:paraId="03E977D7" w14:textId="77777777" w:rsidR="00DA7B21" w:rsidRPr="0026121D" w:rsidRDefault="00DA7B21" w:rsidP="00DA7B21">
      <w:pPr>
        <w:pStyle w:val="03TEFHeading3"/>
        <w:numPr>
          <w:ilvl w:val="4"/>
          <w:numId w:val="11"/>
        </w:numPr>
      </w:pPr>
      <w:bookmarkStart w:id="298" w:name="_Toc167978329"/>
      <w:r w:rsidRPr="0026121D">
        <w:t>INTERFACES</w:t>
      </w:r>
      <w:bookmarkEnd w:id="298"/>
    </w:p>
    <w:p w14:paraId="2EA71473" w14:textId="77777777" w:rsidR="00DA7B21" w:rsidRPr="0026121D" w:rsidRDefault="00DA7B21" w:rsidP="00DA7B21">
      <w:pPr>
        <w:pStyle w:val="01TEFBodyText"/>
      </w:pPr>
      <w:r>
        <w:t>CHSS</w:t>
      </w:r>
      <w:r w:rsidRPr="0026121D">
        <w:t xml:space="preserve"> will have the following logical interfaces:</w:t>
      </w:r>
    </w:p>
    <w:p w14:paraId="6611B5CD" w14:textId="19D76145" w:rsidR="00DA7B21" w:rsidRDefault="00B10E57" w:rsidP="008C4D24">
      <w:pPr>
        <w:pStyle w:val="01TEFBullet"/>
      </w:pPr>
      <w:r>
        <w:t>IFID654</w:t>
      </w:r>
      <w:r w:rsidRPr="0026121D">
        <w:t xml:space="preserve"> </w:t>
      </w:r>
      <w:r w:rsidR="00DA7B21" w:rsidRPr="0026121D">
        <w:t>– To support the receipt</w:t>
      </w:r>
      <w:r>
        <w:t xml:space="preserve"> decoded</w:t>
      </w:r>
      <w:r w:rsidR="00DA7B21" w:rsidRPr="0026121D">
        <w:t xml:space="preserve"> </w:t>
      </w:r>
      <w:r w:rsidR="00DA7B21">
        <w:t xml:space="preserve">event data for normalisation into the </w:t>
      </w:r>
      <w:r w:rsidR="008C4D24">
        <w:t>CSS</w:t>
      </w:r>
      <w:r w:rsidR="00DA7B21">
        <w:t xml:space="preserve"> tables</w:t>
      </w:r>
      <w:r w:rsidR="00DA7B21" w:rsidRPr="0026121D">
        <w:t>;</w:t>
      </w:r>
    </w:p>
    <w:p w14:paraId="3CBFA10C" w14:textId="0F7DBEE9" w:rsidR="00721889" w:rsidRDefault="00B36799" w:rsidP="00721889">
      <w:pPr>
        <w:pStyle w:val="03TEFHeading3"/>
        <w:numPr>
          <w:ilvl w:val="3"/>
          <w:numId w:val="11"/>
        </w:numPr>
      </w:pPr>
      <w:bookmarkStart w:id="299" w:name="_Ref149806975"/>
      <w:bookmarkStart w:id="300" w:name="_Toc167978330"/>
      <w:r>
        <w:lastRenderedPageBreak/>
        <w:t>STRATEGIC DATA</w:t>
      </w:r>
      <w:r w:rsidR="00721889">
        <w:t xml:space="preserve"> AND REPORTING</w:t>
      </w:r>
      <w:r w:rsidR="00691AE5">
        <w:t xml:space="preserve"> (</w:t>
      </w:r>
      <w:r w:rsidR="00721889">
        <w:t>SDR</w:t>
      </w:r>
      <w:r w:rsidR="00691AE5">
        <w:t>)</w:t>
      </w:r>
      <w:bookmarkEnd w:id="299"/>
      <w:bookmarkEnd w:id="300"/>
    </w:p>
    <w:p w14:paraId="05CEFADB" w14:textId="77777777" w:rsidR="00691AE5" w:rsidRPr="0026121D" w:rsidRDefault="00691AE5" w:rsidP="00691AE5">
      <w:pPr>
        <w:pStyle w:val="03TEFHeading3"/>
        <w:numPr>
          <w:ilvl w:val="4"/>
          <w:numId w:val="11"/>
        </w:numPr>
      </w:pPr>
      <w:bookmarkStart w:id="301" w:name="_Toc167978331"/>
      <w:r w:rsidRPr="0026121D">
        <w:t>FUNCTIONAL</w:t>
      </w:r>
      <w:bookmarkEnd w:id="301"/>
    </w:p>
    <w:p w14:paraId="7B5FAF03" w14:textId="6EBB3A69" w:rsidR="00547180" w:rsidRDefault="005C13FF" w:rsidP="00691AE5">
      <w:pPr>
        <w:pStyle w:val="01TEFBodyText"/>
      </w:pPr>
      <w:r>
        <w:t>SDR is</w:t>
      </w:r>
      <w:r w:rsidR="00A2331F">
        <w:t xml:space="preserve"> Smart Metering’s</w:t>
      </w:r>
      <w:r w:rsidR="0088614C">
        <w:t xml:space="preserve"> data </w:t>
      </w:r>
      <w:r w:rsidR="0005225E">
        <w:t>lake</w:t>
      </w:r>
      <w:r w:rsidR="0088614C">
        <w:t xml:space="preserve"> </w:t>
      </w:r>
      <w:r w:rsidR="004C1F34">
        <w:t xml:space="preserve">solution. It </w:t>
      </w:r>
      <w:r w:rsidR="00361051">
        <w:t xml:space="preserve">supports </w:t>
      </w:r>
      <w:r w:rsidR="00160CD1">
        <w:t xml:space="preserve">the </w:t>
      </w:r>
      <w:r w:rsidR="00547180">
        <w:rPr>
          <w:rStyle w:val="ui-provider"/>
        </w:rPr>
        <w:t>acquisition and assembling of data across smart metering</w:t>
      </w:r>
      <w:r w:rsidR="00127B9F">
        <w:t>, i</w:t>
      </w:r>
      <w:r w:rsidR="00361051">
        <w:t>ncluding the Traffic Management Gateway</w:t>
      </w:r>
      <w:r w:rsidR="00127B9F">
        <w:t>,</w:t>
      </w:r>
      <w:r w:rsidR="00361051">
        <w:t xml:space="preserve"> </w:t>
      </w:r>
      <w:r w:rsidR="00E536DE">
        <w:rPr>
          <w:rStyle w:val="ui-provider"/>
        </w:rPr>
        <w:t>so that trend analysis</w:t>
      </w:r>
      <w:r w:rsidR="00E32915">
        <w:rPr>
          <w:rStyle w:val="ui-provider"/>
        </w:rPr>
        <w:t xml:space="preserve"> and insights</w:t>
      </w:r>
      <w:r w:rsidR="00E536DE">
        <w:rPr>
          <w:rStyle w:val="ui-provider"/>
        </w:rPr>
        <w:t xml:space="preserve"> (data warehouse) and operational reporting via data marts can be supported</w:t>
      </w:r>
      <w:r w:rsidR="00A03043">
        <w:t xml:space="preserve">. </w:t>
      </w:r>
      <w:r w:rsidR="007C1513">
        <w:t xml:space="preserve">Data governance and data lineage are </w:t>
      </w:r>
      <w:r w:rsidR="006F2B1B">
        <w:t xml:space="preserve">core capabilities of this service. </w:t>
      </w:r>
      <w:r w:rsidR="00A03043">
        <w:t xml:space="preserve">The SDR platform will </w:t>
      </w:r>
      <w:r w:rsidR="003B682A">
        <w:t xml:space="preserve">also </w:t>
      </w:r>
      <w:r w:rsidR="000C6A68">
        <w:t>be reasonable for the creation of</w:t>
      </w:r>
      <w:r w:rsidR="00560FE2">
        <w:t xml:space="preserve"> </w:t>
      </w:r>
      <w:r w:rsidR="00882C03">
        <w:t xml:space="preserve">contractual </w:t>
      </w:r>
      <w:r w:rsidR="00BF0E14">
        <w:t>Performance Measure</w:t>
      </w:r>
      <w:r w:rsidR="00882C03">
        <w:t xml:space="preserve"> reports and </w:t>
      </w:r>
      <w:r w:rsidR="000C6A68">
        <w:t xml:space="preserve">will </w:t>
      </w:r>
      <w:r w:rsidR="00AE136D">
        <w:t>provide self-service capabilities for service management and triage</w:t>
      </w:r>
      <w:r w:rsidR="00BF0E14">
        <w:t xml:space="preserve"> teams.</w:t>
      </w:r>
    </w:p>
    <w:p w14:paraId="486239EC" w14:textId="77777777" w:rsidR="00682AC0" w:rsidRDefault="00682AC0" w:rsidP="00691AE5">
      <w:pPr>
        <w:pStyle w:val="01TEFBodyText"/>
      </w:pPr>
    </w:p>
    <w:p w14:paraId="07086264" w14:textId="3811BA03" w:rsidR="00682AC0" w:rsidRDefault="00682AC0" w:rsidP="00691AE5">
      <w:pPr>
        <w:pStyle w:val="01TEFBodyText"/>
      </w:pPr>
      <w:r>
        <w:t>In the context of cell management and leveraging the data lake platform</w:t>
      </w:r>
      <w:r w:rsidR="004079DB">
        <w:t xml:space="preserve"> to support TMG decision making</w:t>
      </w:r>
      <w:r>
        <w:t xml:space="preserve">, refer to section </w:t>
      </w:r>
      <w:r>
        <w:fldChar w:fldCharType="begin"/>
      </w:r>
      <w:r>
        <w:instrText xml:space="preserve"> REF _Ref164435994 \r \h </w:instrText>
      </w:r>
      <w:r>
        <w:fldChar w:fldCharType="separate"/>
      </w:r>
      <w:r w:rsidR="00D66729">
        <w:t>2.9.1.2</w:t>
      </w:r>
      <w:r>
        <w:fldChar w:fldCharType="end"/>
      </w:r>
      <w:r>
        <w:t>.</w:t>
      </w:r>
    </w:p>
    <w:p w14:paraId="1EBD7937" w14:textId="77777777" w:rsidR="00691AE5" w:rsidRPr="0026121D" w:rsidRDefault="00691AE5" w:rsidP="00691AE5">
      <w:pPr>
        <w:pStyle w:val="03TEFHeading3"/>
        <w:numPr>
          <w:ilvl w:val="4"/>
          <w:numId w:val="11"/>
        </w:numPr>
      </w:pPr>
      <w:bookmarkStart w:id="302" w:name="_Toc167978332"/>
      <w:r w:rsidRPr="0026121D">
        <w:t>INTERFACES</w:t>
      </w:r>
      <w:bookmarkEnd w:id="302"/>
    </w:p>
    <w:p w14:paraId="65DFE64E" w14:textId="29978D11" w:rsidR="00691AE5" w:rsidRPr="0026121D" w:rsidRDefault="00BF0E14" w:rsidP="00691AE5">
      <w:pPr>
        <w:pStyle w:val="01TEFBodyText"/>
      </w:pPr>
      <w:r>
        <w:t>SDR</w:t>
      </w:r>
      <w:r w:rsidR="00691AE5" w:rsidRPr="0026121D">
        <w:t xml:space="preserve"> will have the following logical interfaces:</w:t>
      </w:r>
    </w:p>
    <w:p w14:paraId="29D2CEBC" w14:textId="0ABFC525" w:rsidR="00691AE5" w:rsidRDefault="00D86888" w:rsidP="00691AE5">
      <w:pPr>
        <w:pStyle w:val="01TEFBullet"/>
      </w:pPr>
      <w:r>
        <w:t>IFID657</w:t>
      </w:r>
      <w:r w:rsidRPr="0026121D">
        <w:t xml:space="preserve"> </w:t>
      </w:r>
      <w:r w:rsidR="00691AE5" w:rsidRPr="0026121D">
        <w:t xml:space="preserve">– To support the receipt </w:t>
      </w:r>
      <w:r w:rsidR="00691AE5">
        <w:t xml:space="preserve">event data </w:t>
      </w:r>
      <w:r w:rsidR="00BF0E14">
        <w:t xml:space="preserve">into </w:t>
      </w:r>
      <w:r w:rsidR="009D7D4B">
        <w:t>SDR</w:t>
      </w:r>
      <w:r w:rsidR="00691AE5" w:rsidRPr="0026121D">
        <w:t>;</w:t>
      </w:r>
    </w:p>
    <w:p w14:paraId="0B0B9E93" w14:textId="6798E561" w:rsidR="002A32AD" w:rsidRDefault="006C54C8" w:rsidP="006C54C8">
      <w:pPr>
        <w:pStyle w:val="03TEFHeading3"/>
      </w:pPr>
      <w:bookmarkStart w:id="303" w:name="_Toc148087779"/>
      <w:bookmarkStart w:id="304" w:name="_Toc148087780"/>
      <w:bookmarkStart w:id="305" w:name="_Toc148087781"/>
      <w:bookmarkStart w:id="306" w:name="_Toc148087782"/>
      <w:bookmarkStart w:id="307" w:name="_Toc148087783"/>
      <w:bookmarkStart w:id="308" w:name="_Toc148087784"/>
      <w:bookmarkStart w:id="309" w:name="_Toc148087785"/>
      <w:bookmarkStart w:id="310" w:name="_Toc148087787"/>
      <w:bookmarkStart w:id="311" w:name="_Toc148087788"/>
      <w:bookmarkStart w:id="312" w:name="_Toc148087789"/>
      <w:bookmarkStart w:id="313" w:name="_Toc148087790"/>
      <w:bookmarkStart w:id="314" w:name="_Ref145575221"/>
      <w:bookmarkStart w:id="315" w:name="_Toc167978333"/>
      <w:bookmarkEnd w:id="303"/>
      <w:bookmarkEnd w:id="304"/>
      <w:bookmarkEnd w:id="305"/>
      <w:bookmarkEnd w:id="306"/>
      <w:bookmarkEnd w:id="307"/>
      <w:bookmarkEnd w:id="308"/>
      <w:bookmarkEnd w:id="309"/>
      <w:bookmarkEnd w:id="310"/>
      <w:bookmarkEnd w:id="311"/>
      <w:bookmarkEnd w:id="312"/>
      <w:bookmarkEnd w:id="313"/>
      <w:r>
        <w:t>DASHBOARD</w:t>
      </w:r>
      <w:bookmarkEnd w:id="314"/>
      <w:bookmarkEnd w:id="315"/>
    </w:p>
    <w:p w14:paraId="06641268" w14:textId="46EF608A" w:rsidR="005D6F1C" w:rsidRDefault="00E23AC9" w:rsidP="006C54C8">
      <w:pPr>
        <w:pStyle w:val="01TEFBodyText"/>
      </w:pPr>
      <w:r w:rsidRPr="00D44F98">
        <w:t>Telefónica</w:t>
      </w:r>
      <w:r w:rsidRPr="00D4078C">
        <w:t xml:space="preserve"> </w:t>
      </w:r>
      <w:r w:rsidR="00B01620">
        <w:t xml:space="preserve">will </w:t>
      </w:r>
      <w:r w:rsidR="00F364C8">
        <w:t xml:space="preserve">create </w:t>
      </w:r>
      <w:r w:rsidR="005D6F1C">
        <w:t>e</w:t>
      </w:r>
      <w:r w:rsidR="005D6F1C" w:rsidRPr="00B660F5">
        <w:t>nhanced reporting capabilities</w:t>
      </w:r>
      <w:r w:rsidR="005D6F1C">
        <w:t xml:space="preserve"> and reporting analytics dashboard to provide simplified visualisation of key metrics and performance indicators in relation to the processing of service user commands, firmware distribution and power outage management. The scope will </w:t>
      </w:r>
      <w:r w:rsidR="00C17E68">
        <w:t xml:space="preserve">also </w:t>
      </w:r>
      <w:r w:rsidR="005D6F1C">
        <w:t>cover the introduction of the DNO outage screen / mapping</w:t>
      </w:r>
      <w:r w:rsidR="00C17E68">
        <w:t>. A</w:t>
      </w:r>
      <w:r w:rsidR="00C17E68" w:rsidRPr="00C17E68">
        <w:t xml:space="preserve"> </w:t>
      </w:r>
      <w:r w:rsidR="00E335ED">
        <w:t>mock-up</w:t>
      </w:r>
      <w:r w:rsidR="00C17E68">
        <w:t xml:space="preserve"> of the Traffic Management Gateway dashboard is presented below:</w:t>
      </w:r>
    </w:p>
    <w:p w14:paraId="0DC90F39" w14:textId="77777777" w:rsidR="00945B5C" w:rsidRDefault="00945B5C" w:rsidP="006C54C8">
      <w:pPr>
        <w:pStyle w:val="01TEFBodyText"/>
      </w:pPr>
    </w:p>
    <w:p w14:paraId="2C95BF46" w14:textId="6F5A6D89" w:rsidR="005D6F1C" w:rsidRDefault="005D6F1C" w:rsidP="006C54C8">
      <w:pPr>
        <w:pStyle w:val="01TEFBodyText"/>
        <w:sectPr w:rsidR="005D6F1C" w:rsidSect="00A31737">
          <w:pgSz w:w="11901" w:h="16817"/>
          <w:pgMar w:top="851" w:right="1440" w:bottom="1440" w:left="1440" w:header="567" w:footer="709" w:gutter="0"/>
          <w:cols w:space="708"/>
          <w:titlePg/>
          <w:docGrid w:linePitch="360"/>
        </w:sectPr>
      </w:pPr>
    </w:p>
    <w:p w14:paraId="2F0CB4C7" w14:textId="7B57342C" w:rsidR="00481938" w:rsidRDefault="00D46C3F" w:rsidP="00CF7353">
      <w:pPr>
        <w:pStyle w:val="01TEFBodyText"/>
        <w:jc w:val="center"/>
      </w:pPr>
      <w:r w:rsidRPr="00D46C3F">
        <w:rPr>
          <w:noProof/>
        </w:rPr>
        <w:lastRenderedPageBreak/>
        <w:drawing>
          <wp:anchor distT="0" distB="0" distL="114300" distR="114300" simplePos="0" relativeHeight="251658249" behindDoc="0" locked="0" layoutInCell="1" allowOverlap="1" wp14:anchorId="5B798301" wp14:editId="7ED7618F">
            <wp:simplePos x="0" y="0"/>
            <wp:positionH relativeFrom="margin">
              <wp:posOffset>501413</wp:posOffset>
            </wp:positionH>
            <wp:positionV relativeFrom="margin">
              <wp:posOffset>11253</wp:posOffset>
            </wp:positionV>
            <wp:extent cx="8751990" cy="4922874"/>
            <wp:effectExtent l="0" t="0" r="0" b="5080"/>
            <wp:wrapSquare wrapText="bothSides"/>
            <wp:docPr id="990299757" name="Picture 990299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99757" name=""/>
                    <pic:cNvPicPr/>
                  </pic:nvPicPr>
                  <pic:blipFill>
                    <a:blip r:embed="rId25"/>
                    <a:stretch>
                      <a:fillRect/>
                    </a:stretch>
                  </pic:blipFill>
                  <pic:spPr>
                    <a:xfrm>
                      <a:off x="0" y="0"/>
                      <a:ext cx="8751990" cy="4922874"/>
                    </a:xfrm>
                    <a:prstGeom prst="rect">
                      <a:avLst/>
                    </a:prstGeom>
                  </pic:spPr>
                </pic:pic>
              </a:graphicData>
            </a:graphic>
          </wp:anchor>
        </w:drawing>
      </w:r>
    </w:p>
    <w:p w14:paraId="2E196E16" w14:textId="28BBB133" w:rsidR="00D46C3F" w:rsidRDefault="007C054E" w:rsidP="00D46C3F">
      <w:pPr>
        <w:pStyle w:val="01TEFFigureTitle"/>
      </w:pPr>
      <w:r>
        <w:t>Mock</w:t>
      </w:r>
      <w:r w:rsidR="00022BA9">
        <w:t>-</w:t>
      </w:r>
      <w:r>
        <w:t xml:space="preserve">Up </w:t>
      </w:r>
      <w:r w:rsidR="00D46C3F">
        <w:t>Traffic Management Dashboard</w:t>
      </w:r>
    </w:p>
    <w:p w14:paraId="07D7B2A1" w14:textId="77777777" w:rsidR="00D46C3F" w:rsidRDefault="00D46C3F" w:rsidP="006C54C8">
      <w:pPr>
        <w:pStyle w:val="01TEFBodyText"/>
        <w:sectPr w:rsidR="00D46C3F" w:rsidSect="00171757">
          <w:pgSz w:w="16817" w:h="11901" w:orient="landscape"/>
          <w:pgMar w:top="1440" w:right="1440" w:bottom="1440" w:left="851" w:header="567" w:footer="709" w:gutter="0"/>
          <w:cols w:space="708"/>
          <w:titlePg/>
          <w:docGrid w:linePitch="360"/>
        </w:sectPr>
      </w:pPr>
    </w:p>
    <w:p w14:paraId="0AB4E544" w14:textId="2A6DFCFD" w:rsidR="00481938" w:rsidRDefault="002A172C" w:rsidP="006C54C8">
      <w:pPr>
        <w:pStyle w:val="01TEFBodyText"/>
      </w:pPr>
      <w:r>
        <w:lastRenderedPageBreak/>
        <w:t>The dashboard will present real</w:t>
      </w:r>
      <w:r w:rsidR="00C824B3">
        <w:t xml:space="preserve"> </w:t>
      </w:r>
      <w:r>
        <w:t>time or near real</w:t>
      </w:r>
      <w:r w:rsidR="00C824B3">
        <w:t xml:space="preserve"> </w:t>
      </w:r>
      <w:r>
        <w:t xml:space="preserve">time </w:t>
      </w:r>
      <w:r w:rsidR="00BC0BD0">
        <w:t>view of</w:t>
      </w:r>
      <w:r>
        <w:t>:</w:t>
      </w:r>
    </w:p>
    <w:p w14:paraId="5A8A6D63" w14:textId="776E3FAA" w:rsidR="002A172C" w:rsidRDefault="009D5EF0" w:rsidP="002A172C">
      <w:pPr>
        <w:pStyle w:val="01TEFBullet"/>
      </w:pPr>
      <w:r>
        <w:t>SR</w:t>
      </w:r>
      <w:r w:rsidR="00BC0BD0">
        <w:t xml:space="preserve"> received and response success rate (refer to section </w:t>
      </w:r>
      <w:r w:rsidR="00BE3ACA">
        <w:fldChar w:fldCharType="begin"/>
      </w:r>
      <w:r w:rsidR="00BE3ACA">
        <w:instrText xml:space="preserve"> REF _Ref145082976 \r \h </w:instrText>
      </w:r>
      <w:r w:rsidR="00BE3ACA">
        <w:fldChar w:fldCharType="separate"/>
      </w:r>
      <w:r w:rsidR="00D66729">
        <w:t>2.7.2.3</w:t>
      </w:r>
      <w:r w:rsidR="00BE3ACA">
        <w:fldChar w:fldCharType="end"/>
      </w:r>
      <w:r w:rsidR="00BE3ACA">
        <w:t>)</w:t>
      </w:r>
    </w:p>
    <w:p w14:paraId="34A0C192" w14:textId="4CEE78FD" w:rsidR="00D90B44" w:rsidRPr="004438EB" w:rsidRDefault="00BA05F6" w:rsidP="002A172C">
      <w:pPr>
        <w:pStyle w:val="01TEFBullet"/>
      </w:pPr>
      <w:r w:rsidRPr="004438EB">
        <w:t>This early version of the dashboard shows message prioritisation which is out of scope of CR5220.</w:t>
      </w:r>
    </w:p>
    <w:p w14:paraId="37BB1F13" w14:textId="7BE795AA" w:rsidR="003502DE" w:rsidRDefault="00B61FD8" w:rsidP="002A172C">
      <w:pPr>
        <w:pStyle w:val="01TEFBullet"/>
      </w:pPr>
      <w:r>
        <w:t xml:space="preserve">Round trip time for critical commands e.g., meter </w:t>
      </w:r>
      <w:proofErr w:type="spellStart"/>
      <w:r>
        <w:t>topups</w:t>
      </w:r>
      <w:proofErr w:type="spellEnd"/>
      <w:r>
        <w:t xml:space="preserve"> and </w:t>
      </w:r>
      <w:r w:rsidR="00D619A8">
        <w:t>reads</w:t>
      </w:r>
    </w:p>
    <w:p w14:paraId="19FC8C4B" w14:textId="7480E3EE" w:rsidR="00D619A8" w:rsidRDefault="00792556" w:rsidP="002A172C">
      <w:pPr>
        <w:pStyle w:val="01TEFBullet"/>
      </w:pPr>
      <w:r>
        <w:t xml:space="preserve">Message retry </w:t>
      </w:r>
      <w:r w:rsidR="003E1BE1">
        <w:t>rates</w:t>
      </w:r>
    </w:p>
    <w:p w14:paraId="31103CFE" w14:textId="2095F9EF" w:rsidR="003E1BE1" w:rsidRDefault="003E1BE1" w:rsidP="002A172C">
      <w:pPr>
        <w:pStyle w:val="01TEFBullet"/>
      </w:pPr>
      <w:r>
        <w:t>AD1 correlation with alerts received</w:t>
      </w:r>
    </w:p>
    <w:p w14:paraId="485B28D0" w14:textId="02AA3151" w:rsidR="003E1BE1" w:rsidRDefault="003E1BE1" w:rsidP="002A172C">
      <w:pPr>
        <w:pStyle w:val="01TEFBullet"/>
      </w:pPr>
      <w:r>
        <w:t>Firmware related data</w:t>
      </w:r>
    </w:p>
    <w:p w14:paraId="282199B6" w14:textId="4A028D71" w:rsidR="00481938" w:rsidRDefault="003E1BE1" w:rsidP="00CF7353">
      <w:pPr>
        <w:pStyle w:val="01TEFBullet"/>
        <w:numPr>
          <w:ilvl w:val="0"/>
          <w:numId w:val="0"/>
        </w:numPr>
      </w:pPr>
      <w:r>
        <w:t xml:space="preserve">It should be noted that the final dashboard may differ from that presented above. </w:t>
      </w:r>
      <w:r w:rsidR="00AE56A7">
        <w:t>In addition, i</w:t>
      </w:r>
      <w:r w:rsidR="00D8635F">
        <w:t xml:space="preserve">nformation it presents </w:t>
      </w:r>
      <w:r w:rsidR="00CF7353">
        <w:t>will</w:t>
      </w:r>
      <w:r w:rsidR="00D8635F">
        <w:t xml:space="preserve"> be adjusted based on agreement with the DCC</w:t>
      </w:r>
      <w:r w:rsidR="00CF7353">
        <w:t xml:space="preserve"> and internal service management.</w:t>
      </w:r>
    </w:p>
    <w:p w14:paraId="1BD1E106" w14:textId="77777777" w:rsidR="00423AB5" w:rsidRDefault="00423AB5">
      <w:pPr>
        <w:spacing w:after="200" w:line="276" w:lineRule="auto"/>
        <w:rPr>
          <w:rFonts w:asciiTheme="minorHAnsi" w:hAnsiTheme="minorHAnsi"/>
          <w:b/>
          <w:bCs/>
          <w:iCs/>
          <w:caps/>
          <w:color w:val="4F81BD" w:themeColor="accent1"/>
          <w:kern w:val="32"/>
          <w:sz w:val="22"/>
          <w:szCs w:val="28"/>
          <w:lang w:eastAsia="en-US"/>
        </w:rPr>
      </w:pPr>
      <w:r>
        <w:br w:type="page"/>
      </w:r>
    </w:p>
    <w:p w14:paraId="0009321D" w14:textId="4F278004" w:rsidR="00272B13" w:rsidRDefault="00272B13" w:rsidP="00AD6133">
      <w:pPr>
        <w:pStyle w:val="Heading2"/>
      </w:pPr>
      <w:bookmarkStart w:id="316" w:name="_Toc160377665"/>
      <w:bookmarkStart w:id="317" w:name="_Toc160378381"/>
      <w:bookmarkStart w:id="318" w:name="_Toc161405274"/>
      <w:bookmarkStart w:id="319" w:name="_Toc160377666"/>
      <w:bookmarkStart w:id="320" w:name="_Toc160378382"/>
      <w:bookmarkStart w:id="321" w:name="_Toc161405275"/>
      <w:bookmarkStart w:id="322" w:name="_Toc160377667"/>
      <w:bookmarkStart w:id="323" w:name="_Toc160378383"/>
      <w:bookmarkStart w:id="324" w:name="_Toc161405276"/>
      <w:bookmarkStart w:id="325" w:name="_Toc160377668"/>
      <w:bookmarkStart w:id="326" w:name="_Toc160378384"/>
      <w:bookmarkStart w:id="327" w:name="_Toc161405277"/>
      <w:bookmarkStart w:id="328" w:name="_Toc160377669"/>
      <w:bookmarkStart w:id="329" w:name="_Toc160378385"/>
      <w:bookmarkStart w:id="330" w:name="_Toc161405278"/>
      <w:bookmarkStart w:id="331" w:name="_Toc160377670"/>
      <w:bookmarkStart w:id="332" w:name="_Toc160378386"/>
      <w:bookmarkStart w:id="333" w:name="_Toc161405279"/>
      <w:bookmarkStart w:id="334" w:name="_Toc160377671"/>
      <w:bookmarkStart w:id="335" w:name="_Toc160378387"/>
      <w:bookmarkStart w:id="336" w:name="_Toc161405280"/>
      <w:bookmarkStart w:id="337" w:name="_Toc160377672"/>
      <w:bookmarkStart w:id="338" w:name="_Toc160378388"/>
      <w:bookmarkStart w:id="339" w:name="_Toc161405281"/>
      <w:bookmarkStart w:id="340" w:name="_Toc160377673"/>
      <w:bookmarkStart w:id="341" w:name="_Toc160378389"/>
      <w:bookmarkStart w:id="342" w:name="_Toc161405282"/>
      <w:bookmarkStart w:id="343" w:name="_Toc167978334"/>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r>
        <w:lastRenderedPageBreak/>
        <w:t>ACK AND RETRY POLICY</w:t>
      </w:r>
      <w:bookmarkEnd w:id="343"/>
    </w:p>
    <w:p w14:paraId="4D66D83A" w14:textId="2D626A21" w:rsidR="00272B13" w:rsidRDefault="00BF256E" w:rsidP="00272B13">
      <w:pPr>
        <w:pStyle w:val="paragraph"/>
        <w:spacing w:before="120" w:beforeAutospacing="0" w:after="0" w:afterAutospacing="0"/>
        <w:textAlignment w:val="baseline"/>
        <w:rPr>
          <w:rStyle w:val="eop"/>
          <w:rFonts w:asciiTheme="minorHAnsi" w:hAnsiTheme="minorHAnsi" w:cstheme="minorHAnsi"/>
          <w:sz w:val="22"/>
          <w:szCs w:val="22"/>
        </w:rPr>
      </w:pPr>
      <w:r>
        <w:rPr>
          <w:rStyle w:val="eop"/>
          <w:rFonts w:asciiTheme="minorHAnsi" w:hAnsiTheme="minorHAnsi" w:cstheme="minorHAnsi"/>
          <w:sz w:val="22"/>
          <w:szCs w:val="22"/>
        </w:rPr>
        <w:t xml:space="preserve">This section describes the principles </w:t>
      </w:r>
      <w:r w:rsidR="00776CEB">
        <w:rPr>
          <w:rStyle w:val="eop"/>
          <w:rFonts w:asciiTheme="minorHAnsi" w:hAnsiTheme="minorHAnsi" w:cstheme="minorHAnsi"/>
          <w:sz w:val="22"/>
          <w:szCs w:val="22"/>
        </w:rPr>
        <w:t>that drive the Traffic Management Gateway’s behaviour</w:t>
      </w:r>
      <w:r w:rsidR="004C7636">
        <w:rPr>
          <w:rStyle w:val="eop"/>
          <w:rFonts w:asciiTheme="minorHAnsi" w:hAnsiTheme="minorHAnsi" w:cstheme="minorHAnsi"/>
          <w:sz w:val="22"/>
          <w:szCs w:val="22"/>
        </w:rPr>
        <w:t xml:space="preserve"> in relation to issuing of </w:t>
      </w:r>
      <w:r w:rsidR="00DF05CE">
        <w:rPr>
          <w:rStyle w:val="eop"/>
          <w:rFonts w:asciiTheme="minorHAnsi" w:hAnsiTheme="minorHAnsi" w:cstheme="minorHAnsi"/>
          <w:sz w:val="22"/>
          <w:szCs w:val="22"/>
        </w:rPr>
        <w:t>acknowledgement</w:t>
      </w:r>
      <w:r w:rsidR="004C7636">
        <w:rPr>
          <w:rStyle w:val="eop"/>
          <w:rFonts w:asciiTheme="minorHAnsi" w:hAnsiTheme="minorHAnsi" w:cstheme="minorHAnsi"/>
          <w:sz w:val="22"/>
          <w:szCs w:val="22"/>
        </w:rPr>
        <w:t xml:space="preserve"> and </w:t>
      </w:r>
      <w:r w:rsidR="00DF05CE">
        <w:rPr>
          <w:rStyle w:val="eop"/>
          <w:rFonts w:asciiTheme="minorHAnsi" w:hAnsiTheme="minorHAnsi" w:cstheme="minorHAnsi"/>
          <w:sz w:val="22"/>
          <w:szCs w:val="22"/>
        </w:rPr>
        <w:t>managing retries</w:t>
      </w:r>
      <w:r w:rsidR="00272B13">
        <w:rPr>
          <w:rStyle w:val="eop"/>
          <w:rFonts w:asciiTheme="minorHAnsi" w:hAnsiTheme="minorHAnsi" w:cstheme="minorHAnsi"/>
          <w:sz w:val="22"/>
          <w:szCs w:val="22"/>
        </w:rPr>
        <w:t>.</w:t>
      </w:r>
      <w:r w:rsidR="004C7636">
        <w:rPr>
          <w:rStyle w:val="eop"/>
          <w:rFonts w:asciiTheme="minorHAnsi" w:hAnsiTheme="minorHAnsi" w:cstheme="minorHAnsi"/>
          <w:sz w:val="22"/>
          <w:szCs w:val="22"/>
        </w:rPr>
        <w:t xml:space="preserve"> </w:t>
      </w:r>
      <w:r w:rsidR="00DF05CE">
        <w:rPr>
          <w:rStyle w:val="eop"/>
          <w:rFonts w:asciiTheme="minorHAnsi" w:hAnsiTheme="minorHAnsi" w:cstheme="minorHAnsi"/>
          <w:sz w:val="22"/>
          <w:szCs w:val="22"/>
        </w:rPr>
        <w:t>It</w:t>
      </w:r>
      <w:r w:rsidR="004C7636">
        <w:rPr>
          <w:rStyle w:val="eop"/>
          <w:rFonts w:asciiTheme="minorHAnsi" w:hAnsiTheme="minorHAnsi" w:cstheme="minorHAnsi"/>
          <w:sz w:val="22"/>
          <w:szCs w:val="22"/>
        </w:rPr>
        <w:t xml:space="preserve"> </w:t>
      </w:r>
      <w:r w:rsidR="00DF05CE">
        <w:rPr>
          <w:rStyle w:val="eop"/>
          <w:rFonts w:asciiTheme="minorHAnsi" w:hAnsiTheme="minorHAnsi" w:cstheme="minorHAnsi"/>
          <w:sz w:val="22"/>
          <w:szCs w:val="22"/>
        </w:rPr>
        <w:t>also</w:t>
      </w:r>
      <w:r w:rsidR="004C7636">
        <w:rPr>
          <w:rStyle w:val="eop"/>
          <w:rFonts w:asciiTheme="minorHAnsi" w:hAnsiTheme="minorHAnsi" w:cstheme="minorHAnsi"/>
          <w:sz w:val="22"/>
          <w:szCs w:val="22"/>
        </w:rPr>
        <w:t xml:space="preserve"> provides a set of use cases </w:t>
      </w:r>
      <w:r w:rsidR="00D7431E">
        <w:rPr>
          <w:rStyle w:val="eop"/>
          <w:rFonts w:asciiTheme="minorHAnsi" w:hAnsiTheme="minorHAnsi" w:cstheme="minorHAnsi"/>
          <w:sz w:val="22"/>
          <w:szCs w:val="22"/>
        </w:rPr>
        <w:t xml:space="preserve">that </w:t>
      </w:r>
      <w:r w:rsidR="005842F5">
        <w:rPr>
          <w:rStyle w:val="eop"/>
          <w:rFonts w:asciiTheme="minorHAnsi" w:hAnsiTheme="minorHAnsi" w:cstheme="minorHAnsi"/>
          <w:sz w:val="22"/>
          <w:szCs w:val="22"/>
        </w:rPr>
        <w:t>highlights</w:t>
      </w:r>
      <w:r w:rsidR="00D7431E">
        <w:rPr>
          <w:rStyle w:val="eop"/>
          <w:rFonts w:asciiTheme="minorHAnsi" w:hAnsiTheme="minorHAnsi" w:cstheme="minorHAnsi"/>
          <w:sz w:val="22"/>
          <w:szCs w:val="22"/>
        </w:rPr>
        <w:t xml:space="preserve"> </w:t>
      </w:r>
      <w:r w:rsidR="009E098C">
        <w:rPr>
          <w:rStyle w:val="eop"/>
          <w:rFonts w:asciiTheme="minorHAnsi" w:hAnsiTheme="minorHAnsi" w:cstheme="minorHAnsi"/>
          <w:sz w:val="22"/>
          <w:szCs w:val="22"/>
        </w:rPr>
        <w:t xml:space="preserve">this </w:t>
      </w:r>
      <w:r w:rsidR="00B57638">
        <w:rPr>
          <w:rStyle w:val="eop"/>
          <w:rFonts w:asciiTheme="minorHAnsi" w:hAnsiTheme="minorHAnsi" w:cstheme="minorHAnsi"/>
          <w:sz w:val="22"/>
          <w:szCs w:val="22"/>
        </w:rPr>
        <w:t>behaviour.</w:t>
      </w:r>
    </w:p>
    <w:p w14:paraId="1FB83FFB" w14:textId="545C1395" w:rsidR="00A937A5" w:rsidRDefault="00A937A5" w:rsidP="003709DF">
      <w:pPr>
        <w:pStyle w:val="03TEFHeading3"/>
        <w:rPr>
          <w:rStyle w:val="eop"/>
          <w:rFonts w:cstheme="minorHAnsi"/>
          <w:szCs w:val="22"/>
        </w:rPr>
      </w:pPr>
      <w:bookmarkStart w:id="344" w:name="_Toc167978335"/>
      <w:bookmarkStart w:id="345" w:name="_Ref146024430"/>
      <w:r>
        <w:rPr>
          <w:rStyle w:val="eop"/>
          <w:rFonts w:cstheme="minorHAnsi"/>
          <w:szCs w:val="22"/>
        </w:rPr>
        <w:t>ACKNOWLEDGEMENTS</w:t>
      </w:r>
      <w:bookmarkEnd w:id="344"/>
    </w:p>
    <w:p w14:paraId="24FB1B1E" w14:textId="207E0352" w:rsidR="0064191C" w:rsidRDefault="002F5E16" w:rsidP="00333444">
      <w:pPr>
        <w:pStyle w:val="01TEFBodyText"/>
      </w:pPr>
      <w:r>
        <w:t xml:space="preserve">The key principles </w:t>
      </w:r>
      <w:r w:rsidR="00123979">
        <w:t xml:space="preserve">in relation to acknowledgements </w:t>
      </w:r>
      <w:r>
        <w:t xml:space="preserve">adopted by the </w:t>
      </w:r>
      <w:r>
        <w:rPr>
          <w:rStyle w:val="eop"/>
          <w:rFonts w:cstheme="minorHAnsi"/>
        </w:rPr>
        <w:t>Traffic Management Gateway</w:t>
      </w:r>
      <w:r>
        <w:t xml:space="preserve"> are</w:t>
      </w:r>
      <w:r w:rsidR="004D4219">
        <w:t xml:space="preserve"> categorised for DMM processing and </w:t>
      </w:r>
      <w:r w:rsidR="009D5EF0">
        <w:t>SR</w:t>
      </w:r>
      <w:r w:rsidR="0064191C">
        <w:t xml:space="preserve"> processing</w:t>
      </w:r>
      <w:r>
        <w:t>:</w:t>
      </w:r>
    </w:p>
    <w:p w14:paraId="6B8C6200" w14:textId="75D6CD36" w:rsidR="0064191C" w:rsidRDefault="00186F29" w:rsidP="003D5E43">
      <w:pPr>
        <w:pStyle w:val="03TEFHeading3"/>
        <w:numPr>
          <w:ilvl w:val="3"/>
          <w:numId w:val="11"/>
        </w:numPr>
      </w:pPr>
      <w:bookmarkStart w:id="346" w:name="_Toc167978336"/>
      <w:r>
        <w:t xml:space="preserve">SERVICE REQUESTS </w:t>
      </w:r>
      <w:r w:rsidR="00F708A5">
        <w:t>AND METER ALERTS</w:t>
      </w:r>
      <w:bookmarkEnd w:id="346"/>
    </w:p>
    <w:p w14:paraId="44CD1BF0" w14:textId="79FACFEA" w:rsidR="00263C86" w:rsidRDefault="00263C86" w:rsidP="00263C86">
      <w:pPr>
        <w:pStyle w:val="01TEFBullet"/>
        <w:rPr>
          <w:rFonts w:ascii="Calibri" w:hAnsi="Calibri" w:cs="Calibri"/>
        </w:rPr>
      </w:pPr>
      <w:r>
        <w:t xml:space="preserve">The </w:t>
      </w:r>
      <w:r>
        <w:rPr>
          <w:rStyle w:val="eop"/>
          <w:rFonts w:cstheme="minorHAnsi"/>
        </w:rPr>
        <w:t>Traffic Management Gateway</w:t>
      </w:r>
      <w:r>
        <w:t xml:space="preserve"> will not return ACKs of </w:t>
      </w:r>
      <w:r w:rsidR="009D5EF0">
        <w:t>SR</w:t>
      </w:r>
      <w:r>
        <w:t xml:space="preserve"> commands it issues to the </w:t>
      </w:r>
      <w:r w:rsidR="00F91A14">
        <w:t>Communication Hub</w:t>
      </w:r>
      <w:r>
        <w:t xml:space="preserve"> to the DSP. The DSP are only interested in responses to commands.</w:t>
      </w:r>
    </w:p>
    <w:p w14:paraId="724CB204" w14:textId="7E974B62" w:rsidR="00011E6C" w:rsidRPr="003A01AB" w:rsidRDefault="00011E6C" w:rsidP="00C8507C">
      <w:pPr>
        <w:pStyle w:val="01TEFBullet"/>
        <w:rPr>
          <w:rFonts w:ascii="Calibri" w:hAnsi="Calibri" w:cs="Calibri"/>
        </w:rPr>
      </w:pPr>
      <w:r>
        <w:t xml:space="preserve">The </w:t>
      </w:r>
      <w:r>
        <w:rPr>
          <w:rStyle w:val="eop"/>
          <w:rFonts w:cstheme="minorHAnsi"/>
        </w:rPr>
        <w:t>Traffic Management Gateway</w:t>
      </w:r>
      <w:r>
        <w:t xml:space="preserve"> will issue ACK</w:t>
      </w:r>
      <w:r w:rsidR="00AE172A">
        <w:t>s</w:t>
      </w:r>
      <w:r>
        <w:t xml:space="preserve"> to all </w:t>
      </w:r>
      <w:r w:rsidR="009D5EF0">
        <w:t>SR</w:t>
      </w:r>
      <w:r w:rsidR="00986C71">
        <w:t xml:space="preserve"> responses and </w:t>
      </w:r>
      <w:r w:rsidR="00A0187A">
        <w:t>meter alerts</w:t>
      </w:r>
      <w:r w:rsidR="00263C86">
        <w:t xml:space="preserve"> it receives from the </w:t>
      </w:r>
      <w:r w:rsidR="00F91A14">
        <w:t>Communication Hub</w:t>
      </w:r>
      <w:r w:rsidR="00263C86">
        <w:t>.</w:t>
      </w:r>
    </w:p>
    <w:p w14:paraId="5504FCC1" w14:textId="0D33E332" w:rsidR="00333444" w:rsidRPr="003A01AB" w:rsidRDefault="00333444" w:rsidP="00B07F6F">
      <w:pPr>
        <w:pStyle w:val="01TEFBullet"/>
      </w:pPr>
      <w:r w:rsidRPr="003A01AB">
        <w:t xml:space="preserve">Where the </w:t>
      </w:r>
      <w:r w:rsidR="007C4008" w:rsidRPr="003A01AB">
        <w:rPr>
          <w:rStyle w:val="eop"/>
        </w:rPr>
        <w:t>Traffic Management Gateway</w:t>
      </w:r>
      <w:r w:rsidR="007C4008" w:rsidRPr="003A01AB">
        <w:t xml:space="preserve"> </w:t>
      </w:r>
      <w:r w:rsidR="00011266" w:rsidRPr="003A01AB">
        <w:t>does not receive</w:t>
      </w:r>
      <w:r w:rsidRPr="003A01AB">
        <w:t xml:space="preserve"> ACK to </w:t>
      </w:r>
      <w:r w:rsidR="009D5EF0">
        <w:t>SR</w:t>
      </w:r>
      <w:r w:rsidR="00170C1E" w:rsidRPr="003A01AB">
        <w:t xml:space="preserve"> </w:t>
      </w:r>
      <w:r w:rsidRPr="003A01AB">
        <w:t xml:space="preserve">commands issued to the </w:t>
      </w:r>
      <w:r w:rsidR="00F91A14">
        <w:t>Communication Hub</w:t>
      </w:r>
      <w:r w:rsidRPr="003A01AB">
        <w:t xml:space="preserve">, the </w:t>
      </w:r>
      <w:r w:rsidR="001C6242" w:rsidRPr="003A01AB">
        <w:rPr>
          <w:rStyle w:val="eop"/>
        </w:rPr>
        <w:t>Traffic Management Gateway</w:t>
      </w:r>
      <w:r w:rsidR="001C6242" w:rsidRPr="003A01AB">
        <w:t xml:space="preserve"> </w:t>
      </w:r>
      <w:r w:rsidRPr="003A01AB">
        <w:t>will retry to deliver the message based on an agreed (configurable) retry count and intervals</w:t>
      </w:r>
      <w:r w:rsidR="009936AE">
        <w:t>*</w:t>
      </w:r>
      <w:r w:rsidR="0061417D" w:rsidRPr="003A01AB">
        <w:t>.</w:t>
      </w:r>
      <w:r w:rsidR="00831AA4" w:rsidRPr="003A01AB">
        <w:t xml:space="preserve"> </w:t>
      </w:r>
    </w:p>
    <w:p w14:paraId="39AC62A8" w14:textId="3B9E3A5D" w:rsidR="00333444" w:rsidRDefault="00333444" w:rsidP="00C8507C">
      <w:pPr>
        <w:pStyle w:val="01TEFBullet"/>
        <w:rPr>
          <w:rFonts w:ascii="Calibri" w:hAnsi="Calibri" w:cs="Calibri"/>
        </w:rPr>
      </w:pPr>
      <w:r>
        <w:t xml:space="preserve">The </w:t>
      </w:r>
      <w:r w:rsidR="006B598C">
        <w:rPr>
          <w:rStyle w:val="eop"/>
          <w:rFonts w:cstheme="minorHAnsi"/>
        </w:rPr>
        <w:t>Traffic Management Gateway</w:t>
      </w:r>
      <w:r w:rsidR="006B598C">
        <w:t xml:space="preserve"> </w:t>
      </w:r>
      <w:r>
        <w:t>will take responsibility to retry the issuing of commands when an expected ACK is not received within an agreeable period within the DSP’s own retry block</w:t>
      </w:r>
      <w:r w:rsidR="009936AE">
        <w:t>*</w:t>
      </w:r>
      <w:r>
        <w:t xml:space="preserve">. </w:t>
      </w:r>
    </w:p>
    <w:p w14:paraId="1F817358" w14:textId="43F25B4E" w:rsidR="00333444" w:rsidRPr="006257F3" w:rsidRDefault="00333444" w:rsidP="00C8507C">
      <w:pPr>
        <w:pStyle w:val="01TEFBullet"/>
        <w:rPr>
          <w:rFonts w:ascii="Calibri" w:hAnsi="Calibri" w:cs="Calibri"/>
        </w:rPr>
      </w:pPr>
      <w:r>
        <w:t xml:space="preserve">Where an ACK to the issuing of an GBT block is not received, the </w:t>
      </w:r>
      <w:r w:rsidR="006B598C">
        <w:rPr>
          <w:rStyle w:val="eop"/>
          <w:rFonts w:cstheme="minorHAnsi"/>
        </w:rPr>
        <w:t>Traffic Management Gateway</w:t>
      </w:r>
      <w:r w:rsidR="006B598C">
        <w:t xml:space="preserve"> </w:t>
      </w:r>
      <w:r>
        <w:t>will retry that specific block based on configurable parameters</w:t>
      </w:r>
      <w:r w:rsidR="00553512">
        <w:t>*</w:t>
      </w:r>
      <w:r>
        <w:t xml:space="preserve">. Once all retry attempts are exhausted, the </w:t>
      </w:r>
      <w:r w:rsidR="006B598C">
        <w:rPr>
          <w:rStyle w:val="eop"/>
          <w:rFonts w:cstheme="minorHAnsi"/>
        </w:rPr>
        <w:t>Traffic Management Gateway</w:t>
      </w:r>
      <w:r w:rsidR="006B598C">
        <w:t xml:space="preserve"> </w:t>
      </w:r>
      <w:r>
        <w:t>will not return an error to the DSP. Instead, the DSP will manage the retry through the GBT resend process. The TMG will not attempt to deliver further blocks from the series.</w:t>
      </w:r>
    </w:p>
    <w:p w14:paraId="18EB726C" w14:textId="55BD4409" w:rsidR="00553512" w:rsidRPr="00C8507C" w:rsidRDefault="00553512" w:rsidP="006257F3">
      <w:pPr>
        <w:pStyle w:val="01TEFBodyText"/>
        <w:rPr>
          <w:rStyle w:val="eop"/>
          <w:rFonts w:ascii="Calibri" w:hAnsi="Calibri" w:cs="Calibri"/>
        </w:rPr>
      </w:pPr>
      <w:r>
        <w:t xml:space="preserve">* Note, the initial retry count will be set to 0, pending further </w:t>
      </w:r>
      <w:r w:rsidR="00D543EF">
        <w:t>analysis</w:t>
      </w:r>
      <w:r w:rsidR="008C3252">
        <w:t xml:space="preserve"> of i</w:t>
      </w:r>
      <w:r w:rsidR="007C7673">
        <w:t>nitial</w:t>
      </w:r>
      <w:r w:rsidR="008826F3">
        <w:t xml:space="preserve"> data </w:t>
      </w:r>
      <w:r w:rsidR="00E25D7F">
        <w:t>and potential changes</w:t>
      </w:r>
      <w:r>
        <w:t xml:space="preserve"> with DCC parties.</w:t>
      </w:r>
    </w:p>
    <w:p w14:paraId="3DAE98B8" w14:textId="69540DBC" w:rsidR="0064191C" w:rsidRDefault="00E350BE" w:rsidP="00C12F82">
      <w:pPr>
        <w:pStyle w:val="03TEFHeading3"/>
        <w:numPr>
          <w:ilvl w:val="3"/>
          <w:numId w:val="11"/>
        </w:numPr>
        <w:rPr>
          <w:rStyle w:val="eop"/>
          <w:rFonts w:cstheme="minorHAnsi"/>
        </w:rPr>
      </w:pPr>
      <w:bookmarkStart w:id="347" w:name="_Toc167978337"/>
      <w:r>
        <w:rPr>
          <w:rStyle w:val="eop"/>
          <w:rFonts w:cstheme="minorHAnsi"/>
        </w:rPr>
        <w:t>DEVICE MANAGER</w:t>
      </w:r>
      <w:r w:rsidR="0064191C">
        <w:rPr>
          <w:rStyle w:val="eop"/>
          <w:rFonts w:cstheme="minorHAnsi"/>
        </w:rPr>
        <w:t xml:space="preserve"> </w:t>
      </w:r>
      <w:r w:rsidR="003F1A7E">
        <w:rPr>
          <w:rStyle w:val="eop"/>
          <w:rFonts w:cstheme="minorHAnsi"/>
        </w:rPr>
        <w:t>COMMANDS</w:t>
      </w:r>
      <w:bookmarkEnd w:id="347"/>
    </w:p>
    <w:p w14:paraId="38E2AC5F" w14:textId="75825C4C" w:rsidR="008D5E2B" w:rsidRPr="003A01AB" w:rsidRDefault="00CF6C44" w:rsidP="008D5E2B">
      <w:pPr>
        <w:pStyle w:val="01TEFBullet"/>
        <w:rPr>
          <w:rFonts w:ascii="Calibri" w:hAnsi="Calibri" w:cs="Calibri"/>
        </w:rPr>
      </w:pPr>
      <w:r>
        <w:t xml:space="preserve">Acknowledgements to </w:t>
      </w:r>
      <w:r w:rsidR="00925B2C">
        <w:t xml:space="preserve">autonomous events/alerts from the CH </w:t>
      </w:r>
      <w:r w:rsidR="00564DA7">
        <w:t xml:space="preserve">e.g., birth events, PTS </w:t>
      </w:r>
      <w:r w:rsidR="00925B2C">
        <w:t xml:space="preserve">will </w:t>
      </w:r>
      <w:r w:rsidR="00564DA7">
        <w:t xml:space="preserve">not </w:t>
      </w:r>
      <w:r w:rsidR="00925B2C">
        <w:t xml:space="preserve">be </w:t>
      </w:r>
      <w:r w:rsidR="00564DA7">
        <w:t>issued</w:t>
      </w:r>
      <w:r w:rsidR="00925B2C">
        <w:t xml:space="preserve"> by the Device Manager. Instead,</w:t>
      </w:r>
      <w:r w:rsidR="00C6478F">
        <w:t xml:space="preserve"> t</w:t>
      </w:r>
      <w:r w:rsidR="008D5E2B">
        <w:t xml:space="preserve">he </w:t>
      </w:r>
      <w:r w:rsidR="008D5E2B">
        <w:rPr>
          <w:rStyle w:val="eop"/>
          <w:rFonts w:cstheme="minorHAnsi"/>
        </w:rPr>
        <w:t>Traffic Management Gateway</w:t>
      </w:r>
      <w:r w:rsidR="008D5E2B">
        <w:t xml:space="preserve"> will issue ACKs to all autonomous events it receives</w:t>
      </w:r>
      <w:r w:rsidR="008F7BEC">
        <w:t>.</w:t>
      </w:r>
      <w:r w:rsidR="00E546C0">
        <w:t xml:space="preserve"> </w:t>
      </w:r>
    </w:p>
    <w:p w14:paraId="08379D4C" w14:textId="5BB37C84" w:rsidR="001F7851" w:rsidRPr="003A01AB" w:rsidRDefault="00E54F8F" w:rsidP="001F7851">
      <w:pPr>
        <w:pStyle w:val="01TEFBullet"/>
      </w:pPr>
      <w:r>
        <w:t>Responses</w:t>
      </w:r>
      <w:r w:rsidR="005D521B">
        <w:t xml:space="preserve"> to commands are not </w:t>
      </w:r>
      <w:r w:rsidR="001E0A4E">
        <w:t xml:space="preserve">acknowledged </w:t>
      </w:r>
      <w:r w:rsidR="005D521B">
        <w:t xml:space="preserve">by </w:t>
      </w:r>
      <w:r w:rsidR="006F7004">
        <w:t xml:space="preserve">the </w:t>
      </w:r>
      <w:r w:rsidR="005D521B">
        <w:rPr>
          <w:rStyle w:val="eop"/>
          <w:rFonts w:cstheme="minorHAnsi"/>
        </w:rPr>
        <w:t>Traffic Management Gateway</w:t>
      </w:r>
      <w:r w:rsidR="005D521B">
        <w:t xml:space="preserve">. </w:t>
      </w:r>
      <w:r w:rsidR="001E6892">
        <w:t xml:space="preserve">Timeout to responses will be retried </w:t>
      </w:r>
      <w:r w:rsidR="00DB2646">
        <w:t xml:space="preserve">as described in section </w:t>
      </w:r>
      <w:r w:rsidR="00DB2646">
        <w:fldChar w:fldCharType="begin"/>
      </w:r>
      <w:r w:rsidR="00DB2646">
        <w:instrText xml:space="preserve"> REF _Ref151717228 \r \h </w:instrText>
      </w:r>
      <w:r w:rsidR="00DB2646">
        <w:fldChar w:fldCharType="separate"/>
      </w:r>
      <w:r w:rsidR="00D66729">
        <w:t>2.8.2</w:t>
      </w:r>
      <w:r w:rsidR="00DB2646">
        <w:fldChar w:fldCharType="end"/>
      </w:r>
      <w:r w:rsidR="00DB2646">
        <w:t>.</w:t>
      </w:r>
    </w:p>
    <w:p w14:paraId="10B0F470" w14:textId="1A9F9A8E" w:rsidR="005A5A73" w:rsidRPr="003A01AB" w:rsidRDefault="005A5A73" w:rsidP="008F7BEC">
      <w:pPr>
        <w:pStyle w:val="01TEFBodyText"/>
      </w:pPr>
      <w:r w:rsidRPr="003A01AB">
        <w:t xml:space="preserve">Note that the </w:t>
      </w:r>
      <w:r w:rsidR="00F91A14">
        <w:t>Communication Hub</w:t>
      </w:r>
      <w:r w:rsidRPr="003A01AB">
        <w:t xml:space="preserve"> does not issue an ACK for DMM commands </w:t>
      </w:r>
      <w:r w:rsidR="00DB36B6">
        <w:t xml:space="preserve">issued by the </w:t>
      </w:r>
      <w:r w:rsidR="00DB36B6">
        <w:rPr>
          <w:rStyle w:val="eop"/>
          <w:rFonts w:cstheme="minorHAnsi"/>
        </w:rPr>
        <w:t>Traffic Management Gateway</w:t>
      </w:r>
      <w:r w:rsidR="00DB36B6" w:rsidRPr="003A01AB">
        <w:t xml:space="preserve"> </w:t>
      </w:r>
      <w:r w:rsidRPr="003A01AB">
        <w:t>but rather waits for the command to be validated/processed before sending the Alert/Response.</w:t>
      </w:r>
    </w:p>
    <w:p w14:paraId="3664667E" w14:textId="77777777" w:rsidR="005A5A73" w:rsidRDefault="005A5A73" w:rsidP="005A5A73">
      <w:pPr>
        <w:pStyle w:val="01TEFBodyText"/>
        <w:rPr>
          <w:rStyle w:val="eop"/>
          <w:rFonts w:cstheme="minorHAnsi"/>
        </w:rPr>
      </w:pPr>
    </w:p>
    <w:p w14:paraId="05C10ECA" w14:textId="3532F37D" w:rsidR="00A868F4" w:rsidRDefault="00BF256E" w:rsidP="00244B1B">
      <w:pPr>
        <w:pStyle w:val="01TEFBodyText"/>
        <w:rPr>
          <w:rStyle w:val="eop"/>
          <w:rFonts w:cstheme="minorHAnsi"/>
        </w:rPr>
      </w:pPr>
      <w:r>
        <w:rPr>
          <w:rStyle w:val="eop"/>
          <w:rFonts w:cstheme="minorHAnsi"/>
        </w:rPr>
        <w:t>The existing Device Manager’s platform capability to react to responses or lack of response will need to be considered during the transition phase. For example, all responses from the hub will be made available to the legacy platform (through the publish and subscribe model) to prevent it from initiating a retry as part of its current behaviour. Other scenarios will be reviewed with the legacy platform team.</w:t>
      </w:r>
    </w:p>
    <w:p w14:paraId="0FB8E3EF" w14:textId="7EC67D0C" w:rsidR="003709DF" w:rsidRDefault="003709DF" w:rsidP="003709DF">
      <w:pPr>
        <w:pStyle w:val="03TEFHeading3"/>
        <w:rPr>
          <w:rStyle w:val="eop"/>
          <w:rFonts w:cstheme="minorHAnsi"/>
          <w:szCs w:val="22"/>
        </w:rPr>
      </w:pPr>
      <w:bookmarkStart w:id="348" w:name="_Ref151717228"/>
      <w:bookmarkStart w:id="349" w:name="_Toc167978338"/>
      <w:r>
        <w:rPr>
          <w:rStyle w:val="eop"/>
          <w:rFonts w:cstheme="minorHAnsi"/>
          <w:szCs w:val="22"/>
        </w:rPr>
        <w:lastRenderedPageBreak/>
        <w:t>RETRIES</w:t>
      </w:r>
      <w:bookmarkEnd w:id="345"/>
      <w:bookmarkEnd w:id="348"/>
      <w:bookmarkEnd w:id="349"/>
    </w:p>
    <w:p w14:paraId="598BDE20" w14:textId="77777777" w:rsidR="005C749A" w:rsidRPr="00F71FEC" w:rsidRDefault="005C749A" w:rsidP="005C749A">
      <w:pPr>
        <w:pStyle w:val="01TEFBodyText"/>
      </w:pPr>
      <w:r>
        <w:rPr>
          <w:lang w:val="en-US"/>
        </w:rPr>
        <w:t xml:space="preserve">At deployment </w:t>
      </w:r>
      <w:r w:rsidRPr="00F71FEC">
        <w:rPr>
          <w:lang w:val="en-US"/>
        </w:rPr>
        <w:t xml:space="preserve">TMG will utilise the exact same retry strategy as the DSP. All messages and their retries will be initiated immediately in the same timeframe as the DSP would have done. The TMG will therefore not be acting in a management role at its first release. </w:t>
      </w:r>
    </w:p>
    <w:p w14:paraId="65D55055" w14:textId="77777777" w:rsidR="005C749A" w:rsidRDefault="005C749A" w:rsidP="005C749A">
      <w:pPr>
        <w:pStyle w:val="01TEFBodyText"/>
        <w:rPr>
          <w:lang w:val="en-US"/>
        </w:rPr>
      </w:pPr>
    </w:p>
    <w:p w14:paraId="4377BD7F" w14:textId="4CBFD162" w:rsidR="005C749A" w:rsidRPr="00F71FEC" w:rsidRDefault="005C749A" w:rsidP="005C749A">
      <w:pPr>
        <w:pStyle w:val="01TEFBodyText"/>
      </w:pPr>
      <w:r w:rsidRPr="00F71FEC">
        <w:rPr>
          <w:lang w:val="en-US"/>
        </w:rPr>
        <w:t xml:space="preserve">During this </w:t>
      </w:r>
      <w:r w:rsidR="00AE0E8D" w:rsidRPr="00F71FEC">
        <w:rPr>
          <w:lang w:val="en-US"/>
        </w:rPr>
        <w:t>time,</w:t>
      </w:r>
      <w:r w:rsidRPr="00F71FEC">
        <w:rPr>
          <w:lang w:val="en-US"/>
        </w:rPr>
        <w:t xml:space="preserve"> </w:t>
      </w:r>
      <w:r w:rsidR="00AE0E8D">
        <w:rPr>
          <w:lang w:val="en-US"/>
        </w:rPr>
        <w:t>TMG</w:t>
      </w:r>
      <w:r w:rsidRPr="00F71FEC">
        <w:rPr>
          <w:lang w:val="en-US"/>
        </w:rPr>
        <w:t xml:space="preserve"> will be gathering the data on a per cellsite level and analysing it (</w:t>
      </w:r>
      <w:r w:rsidR="00C93558">
        <w:rPr>
          <w:lang w:val="en-US"/>
        </w:rPr>
        <w:t>through</w:t>
      </w:r>
      <w:r w:rsidRPr="00F71FEC">
        <w:rPr>
          <w:lang w:val="en-US"/>
        </w:rPr>
        <w:t xml:space="preserve"> the Smart Metering Strategic Data and Reporting capability) to identify the success or otherwise of retries in relation to the current cell status and the current Commhub status.</w:t>
      </w:r>
    </w:p>
    <w:p w14:paraId="0517ECD0" w14:textId="77777777" w:rsidR="00AE0E8D" w:rsidRDefault="00AE0E8D" w:rsidP="005C749A">
      <w:pPr>
        <w:pStyle w:val="01TEFBodyText"/>
        <w:rPr>
          <w:lang w:val="en-US"/>
        </w:rPr>
      </w:pPr>
    </w:p>
    <w:p w14:paraId="63AD8B33" w14:textId="79CB3E0A" w:rsidR="005C749A" w:rsidRPr="00F71FEC" w:rsidRDefault="005C749A" w:rsidP="005C749A">
      <w:pPr>
        <w:pStyle w:val="01TEFBodyText"/>
      </w:pPr>
      <w:r w:rsidRPr="00F71FEC">
        <w:rPr>
          <w:lang w:val="en-US"/>
        </w:rPr>
        <w:t>Post initial release:</w:t>
      </w:r>
    </w:p>
    <w:p w14:paraId="13C20A1B" w14:textId="77F9058F" w:rsidR="00F71FEC" w:rsidRPr="00F71FEC" w:rsidRDefault="00C30975" w:rsidP="005C749A">
      <w:pPr>
        <w:pStyle w:val="01TEFBullet"/>
      </w:pPr>
      <w:r>
        <w:rPr>
          <w:lang w:val="en-US"/>
        </w:rPr>
        <w:t>Telefónica</w:t>
      </w:r>
      <w:r w:rsidR="00C93558" w:rsidRPr="00F71FEC">
        <w:rPr>
          <w:lang w:val="en-US"/>
        </w:rPr>
        <w:t xml:space="preserve"> </w:t>
      </w:r>
      <w:r w:rsidR="00F71FEC" w:rsidRPr="00F71FEC">
        <w:rPr>
          <w:lang w:val="en-US"/>
        </w:rPr>
        <w:t xml:space="preserve">will propose to DCC and DSP how the DSP retry strategy and VMO2 retry / throttling will be implemented to improve bandwidth management on a per cellsite level. </w:t>
      </w:r>
    </w:p>
    <w:p w14:paraId="160A7AD6" w14:textId="77777777" w:rsidR="00F71FEC" w:rsidRPr="00F71FEC" w:rsidRDefault="00F71FEC" w:rsidP="005C749A">
      <w:pPr>
        <w:pStyle w:val="01TEFBullet"/>
      </w:pPr>
      <w:r w:rsidRPr="00F71FEC">
        <w:rPr>
          <w:lang w:val="en-US"/>
        </w:rPr>
        <w:t xml:space="preserve">Backing off on retries will only be utilized where we believe overall throughput can be increased by initiating less commands. </w:t>
      </w:r>
    </w:p>
    <w:p w14:paraId="2B173318" w14:textId="49A8CC50" w:rsidR="00F71FEC" w:rsidRPr="00F71FEC" w:rsidRDefault="00F71FEC" w:rsidP="005C749A">
      <w:pPr>
        <w:pStyle w:val="01TEFBullet"/>
      </w:pPr>
      <w:r w:rsidRPr="00F71FEC">
        <w:rPr>
          <w:lang w:val="en-US"/>
        </w:rPr>
        <w:t xml:space="preserve">It is </w:t>
      </w:r>
      <w:r w:rsidR="00802FDD">
        <w:rPr>
          <w:lang w:val="en-US"/>
        </w:rPr>
        <w:t>expected</w:t>
      </w:r>
      <w:r w:rsidR="00802FDD" w:rsidRPr="00F71FEC">
        <w:rPr>
          <w:lang w:val="en-US"/>
        </w:rPr>
        <w:t xml:space="preserve"> </w:t>
      </w:r>
      <w:r w:rsidRPr="00F71FEC">
        <w:rPr>
          <w:lang w:val="en-US"/>
        </w:rPr>
        <w:t xml:space="preserve">that the reverse </w:t>
      </w:r>
      <w:r w:rsidR="00802FDD">
        <w:rPr>
          <w:lang w:val="en-US"/>
        </w:rPr>
        <w:t>will</w:t>
      </w:r>
      <w:r w:rsidR="00802FDD" w:rsidRPr="00F71FEC">
        <w:rPr>
          <w:lang w:val="en-US"/>
        </w:rPr>
        <w:t xml:space="preserve"> </w:t>
      </w:r>
      <w:r w:rsidRPr="00F71FEC">
        <w:rPr>
          <w:lang w:val="en-US"/>
        </w:rPr>
        <w:t xml:space="preserve">also be true; in some circumstance initiating more retries may result in messages being successful that within the current regime would have failed the 30 second response target. However, as in case </w:t>
      </w:r>
      <w:r w:rsidR="007F5766">
        <w:rPr>
          <w:lang w:val="en-US"/>
        </w:rPr>
        <w:t>bullet 2</w:t>
      </w:r>
      <w:r w:rsidRPr="00F71FEC">
        <w:rPr>
          <w:lang w:val="en-US"/>
        </w:rPr>
        <w:t xml:space="preserve">, </w:t>
      </w:r>
      <w:r w:rsidR="00C30975">
        <w:rPr>
          <w:lang w:val="en-US"/>
        </w:rPr>
        <w:t>Telefónica</w:t>
      </w:r>
      <w:r w:rsidR="006F1571" w:rsidRPr="00F71FEC">
        <w:rPr>
          <w:lang w:val="en-US"/>
        </w:rPr>
        <w:t xml:space="preserve"> </w:t>
      </w:r>
      <w:r w:rsidRPr="00F71FEC">
        <w:rPr>
          <w:lang w:val="en-US"/>
        </w:rPr>
        <w:t>will need to analysis this data collected to allow us to make these informed decisions and create a dynamic autonomous retry strategy for the TMG.</w:t>
      </w:r>
    </w:p>
    <w:p w14:paraId="340FE0E8" w14:textId="77777777" w:rsidR="005C749A" w:rsidRDefault="00F71FEC" w:rsidP="005C749A">
      <w:pPr>
        <w:pStyle w:val="01TEFBullet"/>
      </w:pPr>
      <w:r w:rsidRPr="00F71FEC">
        <w:rPr>
          <w:lang w:val="en-US"/>
        </w:rPr>
        <w:t>These algorithms are expected to be implemented as soon as is viable to complement 3G sunset timescales.</w:t>
      </w:r>
    </w:p>
    <w:p w14:paraId="0864CC45" w14:textId="77777777" w:rsidR="005C749A" w:rsidRDefault="005C749A" w:rsidP="00F035C9">
      <w:pPr>
        <w:pStyle w:val="01TEFBodyText"/>
      </w:pPr>
    </w:p>
    <w:p w14:paraId="31C7166C" w14:textId="30D8CE08" w:rsidR="006831DC" w:rsidRPr="006831DC" w:rsidRDefault="006831DC" w:rsidP="00F035C9">
      <w:pPr>
        <w:pStyle w:val="01TEFBodyText"/>
        <w:rPr>
          <w:rStyle w:val="eop"/>
        </w:rPr>
      </w:pPr>
      <w:r>
        <w:t>The key principles</w:t>
      </w:r>
      <w:r w:rsidR="00123979">
        <w:t xml:space="preserve"> in relation to retries</w:t>
      </w:r>
      <w:r>
        <w:t xml:space="preserve"> adopted by the </w:t>
      </w:r>
      <w:r>
        <w:rPr>
          <w:rStyle w:val="eop"/>
          <w:rFonts w:cstheme="minorHAnsi"/>
        </w:rPr>
        <w:t>Traffic Management Gateway</w:t>
      </w:r>
      <w:r>
        <w:t xml:space="preserve"> are categorised for DMM processing and </w:t>
      </w:r>
      <w:r w:rsidR="009D5EF0">
        <w:t>SR</w:t>
      </w:r>
      <w:r>
        <w:t xml:space="preserve"> processing:</w:t>
      </w:r>
    </w:p>
    <w:p w14:paraId="4DB1517F" w14:textId="6AFA0D44" w:rsidR="00123979" w:rsidRDefault="009D5EF0" w:rsidP="003709DF">
      <w:pPr>
        <w:pStyle w:val="03TEFHeading3"/>
        <w:numPr>
          <w:ilvl w:val="3"/>
          <w:numId w:val="11"/>
        </w:numPr>
        <w:rPr>
          <w:rStyle w:val="normaltextrun"/>
          <w:rFonts w:eastAsia="MS PGothic"/>
        </w:rPr>
      </w:pPr>
      <w:bookmarkStart w:id="350" w:name="_Toc167978339"/>
      <w:bookmarkStart w:id="351" w:name="_Ref146273284"/>
      <w:r>
        <w:rPr>
          <w:rStyle w:val="normaltextrun"/>
          <w:rFonts w:eastAsia="MS PGothic"/>
        </w:rPr>
        <w:t>SR</w:t>
      </w:r>
      <w:r w:rsidR="00FC14F5">
        <w:rPr>
          <w:rStyle w:val="normaltextrun"/>
          <w:rFonts w:eastAsia="MS PGothic"/>
        </w:rPr>
        <w:t xml:space="preserve"> AND METER ALERTS</w:t>
      </w:r>
      <w:bookmarkEnd w:id="350"/>
    </w:p>
    <w:p w14:paraId="4C77B1E8" w14:textId="6BB2F36D" w:rsidR="00FC14F5" w:rsidRPr="00EF1505" w:rsidRDefault="00F035C9" w:rsidP="00FC14F5">
      <w:pPr>
        <w:pStyle w:val="01TEFBullet"/>
        <w:rPr>
          <w:rStyle w:val="eop"/>
          <w:rFonts w:eastAsia="MS PGothic"/>
        </w:rPr>
      </w:pPr>
      <w:r>
        <w:rPr>
          <w:rStyle w:val="normaltextrun"/>
          <w:rFonts w:eastAsia="MS PGothic"/>
        </w:rPr>
        <w:t xml:space="preserve">The </w:t>
      </w:r>
      <w:r>
        <w:rPr>
          <w:rStyle w:val="eop"/>
          <w:rFonts w:cstheme="minorHAnsi"/>
        </w:rPr>
        <w:t>Traffic Management Gateway</w:t>
      </w:r>
      <w:r w:rsidR="002854F3">
        <w:rPr>
          <w:rStyle w:val="eop"/>
          <w:rFonts w:cstheme="minorHAnsi"/>
        </w:rPr>
        <w:t xml:space="preserve"> will issue retries to </w:t>
      </w:r>
      <w:r w:rsidR="001436FE">
        <w:rPr>
          <w:rStyle w:val="eop"/>
          <w:rFonts w:cstheme="minorHAnsi"/>
        </w:rPr>
        <w:t>service user requests that are not acknowledged</w:t>
      </w:r>
      <w:r w:rsidR="004D768B">
        <w:rPr>
          <w:rStyle w:val="eop"/>
          <w:rFonts w:cstheme="minorHAnsi"/>
        </w:rPr>
        <w:t xml:space="preserve"> within a specified time interval</w:t>
      </w:r>
      <w:r w:rsidR="001436FE">
        <w:rPr>
          <w:rStyle w:val="eop"/>
          <w:rFonts w:cstheme="minorHAnsi"/>
        </w:rPr>
        <w:t xml:space="preserve"> by the </w:t>
      </w:r>
      <w:r w:rsidR="00F91A14">
        <w:rPr>
          <w:rStyle w:val="eop"/>
          <w:rFonts w:cstheme="minorHAnsi"/>
        </w:rPr>
        <w:t>Communication Hub</w:t>
      </w:r>
      <w:r w:rsidR="00C70E71">
        <w:rPr>
          <w:rStyle w:val="eop"/>
          <w:rFonts w:cstheme="minorHAnsi"/>
        </w:rPr>
        <w:t>.</w:t>
      </w:r>
    </w:p>
    <w:p w14:paraId="4A6771E0" w14:textId="1183F6CE" w:rsidR="00C70E71" w:rsidRPr="00B81551" w:rsidRDefault="00C70E71" w:rsidP="00C70E71">
      <w:pPr>
        <w:pStyle w:val="01TEFBullet"/>
        <w:rPr>
          <w:rStyle w:val="eop"/>
          <w:rFonts w:eastAsia="MS PGothic"/>
        </w:rPr>
      </w:pPr>
      <w:r>
        <w:rPr>
          <w:rStyle w:val="normaltextrun"/>
          <w:rFonts w:eastAsia="MS PGothic"/>
        </w:rPr>
        <w:t xml:space="preserve">The </w:t>
      </w:r>
      <w:r>
        <w:rPr>
          <w:rStyle w:val="eop"/>
          <w:rFonts w:cstheme="minorHAnsi"/>
        </w:rPr>
        <w:t xml:space="preserve">Traffic Management Gateway will not issue retries to service user requests </w:t>
      </w:r>
      <w:r w:rsidR="005964E5">
        <w:rPr>
          <w:rStyle w:val="eop"/>
          <w:rFonts w:cstheme="minorHAnsi"/>
        </w:rPr>
        <w:t xml:space="preserve">are acknowledged by are not responded within the </w:t>
      </w:r>
      <w:r w:rsidR="007A7A48">
        <w:rPr>
          <w:rStyle w:val="eop"/>
          <w:rFonts w:cstheme="minorHAnsi"/>
        </w:rPr>
        <w:t xml:space="preserve">response timeout period. GBCS responses and associated timeouts </w:t>
      </w:r>
      <w:r w:rsidR="00A16081">
        <w:rPr>
          <w:rStyle w:val="eop"/>
          <w:rFonts w:cstheme="minorHAnsi"/>
        </w:rPr>
        <w:t>will be managed by the DSP.</w:t>
      </w:r>
    </w:p>
    <w:p w14:paraId="30ECC09C" w14:textId="77777777" w:rsidR="007E39FC" w:rsidRPr="007E39FC" w:rsidRDefault="00BC1402" w:rsidP="00710A74">
      <w:pPr>
        <w:pStyle w:val="01TEFBullet"/>
        <w:rPr>
          <w:rStyle w:val="eop"/>
          <w:rFonts w:eastAsia="MS PGothic"/>
        </w:rPr>
      </w:pPr>
      <w:r>
        <w:rPr>
          <w:rStyle w:val="normaltextrun"/>
          <w:rFonts w:eastAsia="MS PGothic"/>
        </w:rPr>
        <w:t xml:space="preserve">The </w:t>
      </w:r>
      <w:r>
        <w:rPr>
          <w:rStyle w:val="eop"/>
          <w:rFonts w:cstheme="minorHAnsi"/>
        </w:rPr>
        <w:t>Traffic Management Gateway will not issue retries for failure response</w:t>
      </w:r>
      <w:r w:rsidR="00360F8C">
        <w:rPr>
          <w:rStyle w:val="eop"/>
          <w:rFonts w:cstheme="minorHAnsi"/>
        </w:rPr>
        <w:t>s</w:t>
      </w:r>
      <w:r w:rsidR="007264A9">
        <w:rPr>
          <w:rStyle w:val="eop"/>
          <w:rFonts w:cstheme="minorHAnsi"/>
        </w:rPr>
        <w:t xml:space="preserve"> from the meter or comms up. All </w:t>
      </w:r>
      <w:r w:rsidR="000A1762">
        <w:rPr>
          <w:rStyle w:val="eop"/>
          <w:rFonts w:cstheme="minorHAnsi"/>
        </w:rPr>
        <w:t>responses will be returned to the DSP</w:t>
      </w:r>
      <w:r w:rsidR="003442AC">
        <w:rPr>
          <w:rStyle w:val="eop"/>
          <w:rFonts w:cstheme="minorHAnsi"/>
        </w:rPr>
        <w:t>.</w:t>
      </w:r>
    </w:p>
    <w:p w14:paraId="45241366" w14:textId="72E0B0D5" w:rsidR="007E39FC" w:rsidRPr="007E39FC" w:rsidRDefault="00BC1402" w:rsidP="007E39FC">
      <w:pPr>
        <w:pStyle w:val="01TEFBullet"/>
        <w:rPr>
          <w:rStyle w:val="normaltextrun"/>
          <w:rFonts w:eastAsia="MS PGothic"/>
        </w:rPr>
      </w:pPr>
      <w:r w:rsidRPr="007E39FC">
        <w:rPr>
          <w:rStyle w:val="normaltextrun"/>
          <w:rFonts w:eastAsia="MS PGothic"/>
        </w:rPr>
        <w:t>GBT</w:t>
      </w:r>
      <w:r w:rsidR="003442AC" w:rsidRPr="007E39FC">
        <w:rPr>
          <w:rStyle w:val="normaltextrun"/>
          <w:rFonts w:eastAsia="MS PGothic"/>
        </w:rPr>
        <w:t xml:space="preserve"> block messages </w:t>
      </w:r>
      <w:r w:rsidR="00EF1505" w:rsidRPr="007E39FC">
        <w:rPr>
          <w:rStyle w:val="normaltextrun"/>
          <w:rFonts w:eastAsia="MS PGothic"/>
        </w:rPr>
        <w:t xml:space="preserve">with respect to retries </w:t>
      </w:r>
      <w:r w:rsidR="005178A0" w:rsidRPr="007E39FC">
        <w:rPr>
          <w:rStyle w:val="normaltextrun"/>
          <w:rFonts w:eastAsia="MS PGothic"/>
        </w:rPr>
        <w:t>wi</w:t>
      </w:r>
      <w:r w:rsidR="00EF1505" w:rsidRPr="007E39FC">
        <w:rPr>
          <w:rStyle w:val="normaltextrun"/>
          <w:rFonts w:eastAsia="MS PGothic"/>
        </w:rPr>
        <w:t>ll be treated the same as standard GBCS messages.</w:t>
      </w:r>
      <w:r w:rsidR="003442AC" w:rsidRPr="007E39FC">
        <w:rPr>
          <w:rStyle w:val="normaltextrun"/>
          <w:rFonts w:eastAsia="MS PGothic"/>
        </w:rPr>
        <w:t xml:space="preserve"> </w:t>
      </w:r>
    </w:p>
    <w:p w14:paraId="4D53B405" w14:textId="15DBC7AB" w:rsidR="00254253" w:rsidRDefault="00710A74" w:rsidP="007E39FC">
      <w:pPr>
        <w:pStyle w:val="01TEFBodyText"/>
      </w:pPr>
      <w:r>
        <w:t xml:space="preserve">A review of the </w:t>
      </w:r>
      <w:r w:rsidR="009D5EF0">
        <w:t>SR</w:t>
      </w:r>
      <w:r>
        <w:t xml:space="preserve">s will be required with the DCC to confirm whether a delay in issuing commands </w:t>
      </w:r>
      <w:r w:rsidR="00F27B45">
        <w:t xml:space="preserve">due to retries </w:t>
      </w:r>
      <w:r>
        <w:t>will not cause an adverse effect on the outcome of the command.</w:t>
      </w:r>
      <w:r w:rsidR="000F2F7B">
        <w:t xml:space="preserve"> </w:t>
      </w:r>
    </w:p>
    <w:p w14:paraId="12F5C1D1" w14:textId="77777777" w:rsidR="00254253" w:rsidRDefault="00254253" w:rsidP="007E39FC">
      <w:pPr>
        <w:pStyle w:val="01TEFBodyText"/>
      </w:pPr>
    </w:p>
    <w:p w14:paraId="2CA58335" w14:textId="5932E077" w:rsidR="00C70E71" w:rsidRPr="007E39FC" w:rsidRDefault="000F2F7B" w:rsidP="007E39FC">
      <w:pPr>
        <w:pStyle w:val="01TEFBodyText"/>
        <w:rPr>
          <w:rStyle w:val="normaltextrun"/>
          <w:rFonts w:eastAsia="MS PGothic"/>
        </w:rPr>
      </w:pPr>
      <w:r>
        <w:t>The current DSP timeout</w:t>
      </w:r>
      <w:r w:rsidR="000E5F74">
        <w:t xml:space="preserve"> for command responses is set to 40</w:t>
      </w:r>
      <w:r w:rsidR="00700D7B">
        <w:t xml:space="preserve"> </w:t>
      </w:r>
      <w:r w:rsidR="000E5F74">
        <w:t>s</w:t>
      </w:r>
      <w:r w:rsidR="00700D7B">
        <w:t>econds</w:t>
      </w:r>
      <w:r w:rsidR="000E5F74">
        <w:t xml:space="preserve"> but i</w:t>
      </w:r>
      <w:r w:rsidR="00700D7B">
        <w:t xml:space="preserve">s a configurable </w:t>
      </w:r>
      <w:r w:rsidR="00CA3E25">
        <w:t>parameter</w:t>
      </w:r>
      <w:r w:rsidR="00700D7B">
        <w:t xml:space="preserve">. </w:t>
      </w:r>
      <w:r w:rsidR="00700D7B" w:rsidRPr="00D44F98">
        <w:rPr>
          <w:lang w:val="en-US"/>
        </w:rPr>
        <w:t>Telefónica</w:t>
      </w:r>
      <w:r w:rsidR="00700D7B">
        <w:rPr>
          <w:lang w:val="en-US"/>
        </w:rPr>
        <w:t xml:space="preserve"> has recommended a timeout of 120 seconds</w:t>
      </w:r>
      <w:r w:rsidR="001129AB">
        <w:rPr>
          <w:lang w:val="en-US"/>
        </w:rPr>
        <w:t xml:space="preserve">, allowing </w:t>
      </w:r>
      <w:r w:rsidR="00511C8D" w:rsidRPr="00D44F98">
        <w:rPr>
          <w:lang w:val="en-US"/>
        </w:rPr>
        <w:t>Telefónica</w:t>
      </w:r>
      <w:r w:rsidR="00511C8D">
        <w:rPr>
          <w:lang w:val="en-US"/>
        </w:rPr>
        <w:t xml:space="preserve"> to progress with the retries described above.</w:t>
      </w:r>
      <w:r w:rsidR="00727751">
        <w:rPr>
          <w:lang w:val="en-US"/>
        </w:rPr>
        <w:t xml:space="preserve"> Alternatively, the </w:t>
      </w:r>
      <w:r w:rsidR="00727751">
        <w:t>message</w:t>
      </w:r>
      <w:r w:rsidR="00727751" w:rsidRPr="00850C1C">
        <w:t xml:space="preserve"> will include response timeout that the DSP will wait for that specific </w:t>
      </w:r>
      <w:r w:rsidR="00727751">
        <w:t>service</w:t>
      </w:r>
      <w:r w:rsidR="00727751" w:rsidRPr="00850C1C">
        <w:t xml:space="preserve"> request</w:t>
      </w:r>
      <w:r w:rsidR="00727751">
        <w:t xml:space="preserve"> that </w:t>
      </w:r>
      <w:r w:rsidR="00512C35">
        <w:t>allows the Traffic Management Gateway to manage its own retries within the provided time boundary.</w:t>
      </w:r>
    </w:p>
    <w:p w14:paraId="32723AA1" w14:textId="4B861C41" w:rsidR="00FC14F5" w:rsidRDefault="00FC14F5" w:rsidP="003709DF">
      <w:pPr>
        <w:pStyle w:val="03TEFHeading3"/>
        <w:numPr>
          <w:ilvl w:val="3"/>
          <w:numId w:val="11"/>
        </w:numPr>
        <w:rPr>
          <w:rStyle w:val="normaltextrun"/>
          <w:rFonts w:eastAsia="MS PGothic"/>
        </w:rPr>
      </w:pPr>
      <w:bookmarkStart w:id="352" w:name="_Toc167978340"/>
      <w:r>
        <w:rPr>
          <w:rStyle w:val="normaltextrun"/>
          <w:rFonts w:eastAsia="MS PGothic"/>
        </w:rPr>
        <w:lastRenderedPageBreak/>
        <w:t>DEVICE MANAGER COMMANDS</w:t>
      </w:r>
      <w:bookmarkEnd w:id="352"/>
    </w:p>
    <w:p w14:paraId="430D0199" w14:textId="4A983EE2" w:rsidR="003709DF" w:rsidRPr="005C5DA2" w:rsidRDefault="003709DF" w:rsidP="004438EB">
      <w:pPr>
        <w:pStyle w:val="03TEFHeading3"/>
        <w:numPr>
          <w:ilvl w:val="4"/>
          <w:numId w:val="11"/>
        </w:numPr>
        <w:rPr>
          <w:rStyle w:val="normaltextrun"/>
          <w:rFonts w:eastAsia="MS PGothic"/>
        </w:rPr>
      </w:pPr>
      <w:bookmarkStart w:id="353" w:name="_Toc167978341"/>
      <w:r>
        <w:rPr>
          <w:rStyle w:val="normaltextrun"/>
          <w:rFonts w:eastAsia="MS PGothic"/>
        </w:rPr>
        <w:t>RETRIES TO THE</w:t>
      </w:r>
      <w:r w:rsidRPr="005C5DA2">
        <w:rPr>
          <w:rStyle w:val="normaltextrun"/>
          <w:rFonts w:eastAsia="MS PGothic"/>
        </w:rPr>
        <w:t xml:space="preserve"> CH</w:t>
      </w:r>
      <w:bookmarkEnd w:id="351"/>
      <w:bookmarkEnd w:id="353"/>
      <w:r w:rsidRPr="005C5DA2">
        <w:rPr>
          <w:rStyle w:val="normaltextrun"/>
          <w:rFonts w:eastAsia="MS PGothic"/>
        </w:rPr>
        <w:t> </w:t>
      </w:r>
    </w:p>
    <w:p w14:paraId="650316C8" w14:textId="77777777" w:rsidR="003709DF" w:rsidRDefault="003709DF" w:rsidP="003709DF">
      <w:pPr>
        <w:pStyle w:val="01TEFBodyText"/>
        <w:rPr>
          <w:rStyle w:val="normaltextrun"/>
          <w:rFonts w:eastAsia="MS PGothic" w:cstheme="minorHAnsi"/>
        </w:rPr>
      </w:pPr>
      <w:r w:rsidRPr="007A580B">
        <w:rPr>
          <w:rStyle w:val="normaltextrun"/>
          <w:rFonts w:eastAsia="MS PGothic" w:cstheme="minorHAnsi"/>
        </w:rPr>
        <w:t>For message</w:t>
      </w:r>
      <w:r>
        <w:rPr>
          <w:rStyle w:val="normaltextrun"/>
          <w:rFonts w:eastAsia="MS PGothic" w:cstheme="minorHAnsi"/>
        </w:rPr>
        <w:t>s</w:t>
      </w:r>
      <w:r w:rsidRPr="007A580B">
        <w:rPr>
          <w:rStyle w:val="normaltextrun"/>
          <w:rFonts w:eastAsia="MS PGothic" w:cstheme="minorHAnsi"/>
        </w:rPr>
        <w:t xml:space="preserve"> to the communication hub, retries will be enabled by the </w:t>
      </w:r>
      <w:r>
        <w:rPr>
          <w:rStyle w:val="normaltextrun"/>
          <w:rFonts w:eastAsia="MS PGothic" w:cstheme="minorHAnsi"/>
        </w:rPr>
        <w:t>Traffic Management Gateway</w:t>
      </w:r>
      <w:r w:rsidRPr="007A580B">
        <w:rPr>
          <w:rStyle w:val="normaltextrun"/>
          <w:rFonts w:eastAsia="MS PGothic" w:cstheme="minorHAnsi"/>
        </w:rPr>
        <w:t xml:space="preserve"> on behalf of the sending party</w:t>
      </w:r>
      <w:r>
        <w:rPr>
          <w:rStyle w:val="normaltextrun"/>
          <w:rFonts w:eastAsia="MS PGothic" w:cstheme="minorHAnsi"/>
        </w:rPr>
        <w:t xml:space="preserve"> in the scenario where:</w:t>
      </w:r>
    </w:p>
    <w:p w14:paraId="428DEC72" w14:textId="77777777" w:rsidR="003709DF" w:rsidRDefault="003709DF" w:rsidP="003709DF">
      <w:pPr>
        <w:pStyle w:val="01TEFBullet"/>
        <w:rPr>
          <w:rStyle w:val="eop"/>
          <w:rFonts w:cstheme="minorHAnsi"/>
        </w:rPr>
      </w:pPr>
      <w:r>
        <w:rPr>
          <w:rStyle w:val="normaltextrun"/>
          <w:rFonts w:eastAsia="MS PGothic" w:cstheme="minorHAnsi"/>
        </w:rPr>
        <w:t xml:space="preserve">No response is received or timeout </w:t>
      </w:r>
      <w:r w:rsidRPr="00044AF8">
        <w:rPr>
          <w:rStyle w:val="eop"/>
          <w:rFonts w:cstheme="minorHAnsi"/>
        </w:rPr>
        <w:t>–</w:t>
      </w:r>
      <w:r w:rsidRPr="007A580B">
        <w:rPr>
          <w:rStyle w:val="normaltextrun"/>
          <w:rFonts w:eastAsia="MS PGothic" w:cstheme="minorHAnsi"/>
        </w:rPr>
        <w:t xml:space="preserve"> the hub does not respond within a configurable time; the </w:t>
      </w:r>
      <w:r>
        <w:rPr>
          <w:rStyle w:val="normaltextrun"/>
          <w:rFonts w:eastAsia="MS PGothic" w:cstheme="minorHAnsi"/>
        </w:rPr>
        <w:t>Traffic Management Gateway</w:t>
      </w:r>
      <w:r w:rsidRPr="007A580B">
        <w:rPr>
          <w:rStyle w:val="normaltextrun"/>
          <w:rFonts w:eastAsia="MS PGothic" w:cstheme="minorHAnsi"/>
        </w:rPr>
        <w:t xml:space="preserve"> will initiate a retry sequence</w:t>
      </w:r>
      <w:r>
        <w:rPr>
          <w:rStyle w:val="normaltextrun"/>
          <w:rFonts w:eastAsia="MS PGothic" w:cstheme="minorHAnsi"/>
        </w:rPr>
        <w:t>;</w:t>
      </w:r>
    </w:p>
    <w:p w14:paraId="59B49992" w14:textId="77777777" w:rsidR="003709DF" w:rsidRDefault="003709DF" w:rsidP="003709DF">
      <w:pPr>
        <w:pStyle w:val="01TEFBullet"/>
        <w:rPr>
          <w:rStyle w:val="eop"/>
          <w:rFonts w:cstheme="minorHAnsi"/>
        </w:rPr>
      </w:pPr>
      <w:r>
        <w:rPr>
          <w:rStyle w:val="eop"/>
          <w:rFonts w:cstheme="minorHAnsi"/>
        </w:rPr>
        <w:t xml:space="preserve">The hub returns an error code – the traffic management gateway will enter retry if it receives a failure code from the hub. </w:t>
      </w:r>
    </w:p>
    <w:p w14:paraId="00744CCF" w14:textId="77777777" w:rsidR="003709DF" w:rsidRDefault="003709DF" w:rsidP="003709DF">
      <w:pPr>
        <w:pStyle w:val="01TEFBodyText"/>
        <w:rPr>
          <w:rStyle w:val="eop"/>
          <w:rFonts w:cstheme="minorHAnsi"/>
        </w:rPr>
      </w:pPr>
      <w:r>
        <w:rPr>
          <w:rStyle w:val="normaltextrun"/>
          <w:rFonts w:eastAsia="MS PGothic" w:cstheme="minorHAnsi"/>
        </w:rPr>
        <w:t xml:space="preserve">In both cases, once the retry count is </w:t>
      </w:r>
      <w:r w:rsidRPr="007A580B">
        <w:rPr>
          <w:rStyle w:val="normaltextrun"/>
          <w:rFonts w:eastAsia="MS PGothic" w:cstheme="minorHAnsi"/>
        </w:rPr>
        <w:t>exhausted</w:t>
      </w:r>
      <w:r>
        <w:rPr>
          <w:rStyle w:val="normaltextrun"/>
          <w:rFonts w:eastAsia="MS PGothic" w:cstheme="minorHAnsi"/>
        </w:rPr>
        <w:t>,</w:t>
      </w:r>
      <w:r w:rsidRPr="007A580B">
        <w:rPr>
          <w:rStyle w:val="normaltextrun"/>
          <w:rFonts w:eastAsia="MS PGothic" w:cstheme="minorHAnsi"/>
        </w:rPr>
        <w:t xml:space="preserve"> the initiating system will be sent a failure code.</w:t>
      </w:r>
      <w:r w:rsidRPr="007A580B">
        <w:rPr>
          <w:rStyle w:val="eop"/>
          <w:rFonts w:cstheme="minorHAnsi"/>
        </w:rPr>
        <w:t> </w:t>
      </w:r>
    </w:p>
    <w:p w14:paraId="08B361B7" w14:textId="77777777" w:rsidR="003709DF" w:rsidRDefault="003709DF" w:rsidP="003709DF">
      <w:pPr>
        <w:pStyle w:val="01TEFBodyText"/>
        <w:rPr>
          <w:rStyle w:val="eop"/>
          <w:rFonts w:cstheme="minorHAnsi"/>
        </w:rPr>
      </w:pPr>
      <w:r>
        <w:rPr>
          <w:rStyle w:val="eop"/>
          <w:rFonts w:cstheme="minorHAnsi"/>
        </w:rPr>
        <w:t>However, there are exceptional cases to this behaviour that the solution must consider:</w:t>
      </w:r>
    </w:p>
    <w:p w14:paraId="64B86C04" w14:textId="77777777" w:rsidR="003709DF" w:rsidRPr="00044AF8" w:rsidRDefault="003709DF" w:rsidP="003709DF">
      <w:pPr>
        <w:pStyle w:val="01TEFBullet"/>
        <w:rPr>
          <w:rStyle w:val="eop"/>
          <w:rFonts w:cstheme="minorHAnsi"/>
        </w:rPr>
      </w:pPr>
      <w:r w:rsidRPr="00044AF8">
        <w:rPr>
          <w:rStyle w:val="eop"/>
          <w:rFonts w:cstheme="minorHAnsi"/>
        </w:rPr>
        <w:t>Time critical commands</w:t>
      </w:r>
      <w:r>
        <w:rPr>
          <w:rStyle w:val="eop"/>
          <w:rFonts w:cstheme="minorHAnsi"/>
        </w:rPr>
        <w:t xml:space="preserve"> e.g.,</w:t>
      </w:r>
    </w:p>
    <w:p w14:paraId="1214C630" w14:textId="0162DAEF" w:rsidR="003709DF" w:rsidRPr="00044AF8" w:rsidRDefault="003709DF" w:rsidP="003709DF">
      <w:pPr>
        <w:pStyle w:val="01TEFBullets-Sub"/>
        <w:rPr>
          <w:rStyle w:val="eop"/>
          <w:rFonts w:cstheme="minorHAnsi"/>
        </w:rPr>
      </w:pPr>
      <w:r w:rsidRPr="00044AF8">
        <w:rPr>
          <w:rStyle w:val="eop"/>
          <w:rFonts w:cstheme="minorHAnsi"/>
        </w:rPr>
        <w:t xml:space="preserve">Force Time Sync – </w:t>
      </w:r>
      <w:r>
        <w:rPr>
          <w:rStyle w:val="eop"/>
          <w:rFonts w:cstheme="minorHAnsi"/>
        </w:rPr>
        <w:t>The time stamp will be inaccurate due to the time incurred through the retry process. Providing inaccurate time to the hub accelerates time drift issues occurring in the hub</w:t>
      </w:r>
      <w:r w:rsidR="004202A9">
        <w:rPr>
          <w:rStyle w:val="eop"/>
          <w:rFonts w:cstheme="minorHAnsi"/>
        </w:rPr>
        <w:t xml:space="preserve"> and therefore a new </w:t>
      </w:r>
      <w:r w:rsidR="00BD1841">
        <w:rPr>
          <w:rStyle w:val="eop"/>
          <w:rFonts w:cstheme="minorHAnsi"/>
        </w:rPr>
        <w:t>message will need to be generated</w:t>
      </w:r>
      <w:r>
        <w:rPr>
          <w:rStyle w:val="eop"/>
          <w:rFonts w:cstheme="minorHAnsi"/>
        </w:rPr>
        <w:t>.</w:t>
      </w:r>
    </w:p>
    <w:p w14:paraId="4203CA72" w14:textId="77777777" w:rsidR="003709DF" w:rsidRPr="00044AF8" w:rsidRDefault="003709DF" w:rsidP="003709DF">
      <w:pPr>
        <w:pStyle w:val="01TEFBullets-Sub"/>
        <w:rPr>
          <w:rStyle w:val="eop"/>
          <w:rFonts w:cstheme="minorHAnsi"/>
        </w:rPr>
      </w:pPr>
      <w:r w:rsidRPr="00044AF8">
        <w:rPr>
          <w:rStyle w:val="eop"/>
          <w:rFonts w:cstheme="minorHAnsi"/>
        </w:rPr>
        <w:t>RTT</w:t>
      </w:r>
      <w:r>
        <w:rPr>
          <w:rStyle w:val="eop"/>
          <w:rFonts w:cstheme="minorHAnsi"/>
        </w:rPr>
        <w:t>2– the round-trip time is used to measure the performance of our network and the information is used by the device manager platform and fed into performance measures reports. Delays incurred due to retries will impact</w:t>
      </w:r>
      <w:r w:rsidRPr="00044AF8">
        <w:rPr>
          <w:rStyle w:val="eop"/>
          <w:rFonts w:cstheme="minorHAnsi"/>
        </w:rPr>
        <w:t xml:space="preserve"> </w:t>
      </w:r>
      <w:r>
        <w:rPr>
          <w:rStyle w:val="eop"/>
          <w:rFonts w:cstheme="minorHAnsi"/>
        </w:rPr>
        <w:t>the accuracy of the round-trip time.</w:t>
      </w:r>
    </w:p>
    <w:p w14:paraId="2024BD4A" w14:textId="0FDA257A" w:rsidR="005F2E34" w:rsidRPr="00EE19C7" w:rsidRDefault="003709DF" w:rsidP="008C1EAC">
      <w:pPr>
        <w:pStyle w:val="01TEFBullet"/>
        <w:rPr>
          <w:rStyle w:val="eop"/>
          <w:rFonts w:cstheme="minorHAnsi"/>
        </w:rPr>
      </w:pPr>
      <w:r>
        <w:rPr>
          <w:rStyle w:val="eop"/>
          <w:rFonts w:cstheme="minorHAnsi"/>
        </w:rPr>
        <w:t xml:space="preserve">In addition, </w:t>
      </w:r>
      <w:r>
        <w:t xml:space="preserve">a number of </w:t>
      </w:r>
      <w:r w:rsidR="009D5EF0">
        <w:t>SR</w:t>
      </w:r>
      <w:r>
        <w:t>s have “Protection Against Replay” mechanism active. The difference between the CH not receiving the command and that is actively ignoring the command as a result of this protection may not be clear to the Traffic Management Gateway. Further discussion will be required with the DCC to understand the expected behaviour of the Traffic Management Gateway.</w:t>
      </w:r>
    </w:p>
    <w:p w14:paraId="24C2A047" w14:textId="77777777" w:rsidR="005F2E34" w:rsidRDefault="005F2E34" w:rsidP="003709DF">
      <w:pPr>
        <w:pStyle w:val="01TEFBodyText"/>
        <w:rPr>
          <w:rStyle w:val="eop"/>
        </w:rPr>
      </w:pPr>
    </w:p>
    <w:p w14:paraId="7735C341" w14:textId="46D998AB" w:rsidR="003709DF" w:rsidRDefault="003709DF" w:rsidP="003709DF">
      <w:pPr>
        <w:pStyle w:val="01TEFBodyText"/>
        <w:rPr>
          <w:rStyle w:val="eop"/>
        </w:rPr>
      </w:pPr>
      <w:r>
        <w:rPr>
          <w:rStyle w:val="eop"/>
        </w:rPr>
        <w:t>The Traffic Management Gateway framework will cater for those scenarios:</w:t>
      </w:r>
    </w:p>
    <w:p w14:paraId="6490950A" w14:textId="77777777" w:rsidR="003709DF" w:rsidRDefault="003709DF" w:rsidP="003709DF">
      <w:pPr>
        <w:pStyle w:val="01TEFBullet"/>
        <w:rPr>
          <w:rStyle w:val="eop"/>
        </w:rPr>
      </w:pPr>
      <w:r>
        <w:rPr>
          <w:rStyle w:val="eop"/>
        </w:rPr>
        <w:t xml:space="preserve">Where a retry must not be initiated, rather the initiating system will be notified that a failure occurred in attempting to send the command and </w:t>
      </w:r>
    </w:p>
    <w:p w14:paraId="19B28736" w14:textId="77777777" w:rsidR="003709DF" w:rsidRDefault="003709DF" w:rsidP="003709DF">
      <w:pPr>
        <w:pStyle w:val="01TEFBullet"/>
        <w:rPr>
          <w:rStyle w:val="eop"/>
        </w:rPr>
      </w:pPr>
      <w:r>
        <w:rPr>
          <w:rStyle w:val="eop"/>
        </w:rPr>
        <w:t xml:space="preserve">Cases where it is deemed ‘safe’ to initiate the retry. </w:t>
      </w:r>
    </w:p>
    <w:p w14:paraId="3F6B5C4A" w14:textId="7EC5E0EA" w:rsidR="003709DF" w:rsidRDefault="003709DF" w:rsidP="003709DF">
      <w:pPr>
        <w:pStyle w:val="01TEFBodyText"/>
      </w:pPr>
      <w:r>
        <w:rPr>
          <w:rStyle w:val="eop"/>
        </w:rPr>
        <w:t>This will be driven by the command type that is being issued. The Traffic Management Gateway will not recreate commands, for example, create a new FTS with the current timestamp. That responsibility always lies with the Device Manager.</w:t>
      </w:r>
    </w:p>
    <w:p w14:paraId="34C2DF15" w14:textId="549DAAD5" w:rsidR="003709DF" w:rsidRDefault="003709DF" w:rsidP="003709DF">
      <w:pPr>
        <w:pStyle w:val="paragraph"/>
        <w:spacing w:before="120" w:beforeAutospacing="0" w:after="0" w:afterAutospacing="0"/>
        <w:textAlignment w:val="baseline"/>
        <w:rPr>
          <w:rStyle w:val="eop"/>
          <w:rFonts w:asciiTheme="minorHAnsi" w:hAnsiTheme="minorHAnsi" w:cstheme="minorHAnsi"/>
          <w:sz w:val="22"/>
          <w:szCs w:val="22"/>
        </w:rPr>
      </w:pPr>
      <w:r>
        <w:rPr>
          <w:rStyle w:val="eop"/>
          <w:rFonts w:asciiTheme="minorHAnsi" w:hAnsiTheme="minorHAnsi" w:cstheme="minorHAnsi"/>
          <w:sz w:val="22"/>
          <w:szCs w:val="22"/>
        </w:rPr>
        <w:t xml:space="preserve">Retry considerations and related design decisions during the transition phase has been captured in section </w:t>
      </w:r>
      <w:r>
        <w:rPr>
          <w:rStyle w:val="eop"/>
          <w:rFonts w:asciiTheme="minorHAnsi" w:hAnsiTheme="minorHAnsi" w:cstheme="minorHAnsi"/>
          <w:sz w:val="22"/>
          <w:szCs w:val="22"/>
        </w:rPr>
        <w:fldChar w:fldCharType="begin"/>
      </w:r>
      <w:r>
        <w:rPr>
          <w:rStyle w:val="eop"/>
          <w:rFonts w:asciiTheme="minorHAnsi" w:hAnsiTheme="minorHAnsi" w:cstheme="minorHAnsi"/>
          <w:sz w:val="22"/>
          <w:szCs w:val="22"/>
        </w:rPr>
        <w:instrText xml:space="preserve"> REF _Ref145919946 \r \h </w:instrText>
      </w:r>
      <w:r>
        <w:rPr>
          <w:rStyle w:val="eop"/>
          <w:rFonts w:asciiTheme="minorHAnsi" w:hAnsiTheme="minorHAnsi" w:cstheme="minorHAnsi"/>
          <w:sz w:val="22"/>
          <w:szCs w:val="22"/>
        </w:rPr>
      </w:r>
      <w:r>
        <w:rPr>
          <w:rStyle w:val="eop"/>
          <w:rFonts w:asciiTheme="minorHAnsi" w:hAnsiTheme="minorHAnsi" w:cstheme="minorHAnsi"/>
          <w:sz w:val="22"/>
          <w:szCs w:val="22"/>
        </w:rPr>
        <w:fldChar w:fldCharType="separate"/>
      </w:r>
      <w:r w:rsidR="00D66729">
        <w:rPr>
          <w:rStyle w:val="eop"/>
          <w:rFonts w:asciiTheme="minorHAnsi" w:hAnsiTheme="minorHAnsi" w:cstheme="minorHAnsi"/>
          <w:sz w:val="22"/>
          <w:szCs w:val="22"/>
        </w:rPr>
        <w:t>2.13</w:t>
      </w:r>
      <w:r>
        <w:rPr>
          <w:rStyle w:val="eop"/>
          <w:rFonts w:asciiTheme="minorHAnsi" w:hAnsiTheme="minorHAnsi" w:cstheme="minorHAnsi"/>
          <w:sz w:val="22"/>
          <w:szCs w:val="22"/>
        </w:rPr>
        <w:fldChar w:fldCharType="end"/>
      </w:r>
      <w:r>
        <w:rPr>
          <w:rStyle w:val="eop"/>
          <w:rFonts w:asciiTheme="minorHAnsi" w:hAnsiTheme="minorHAnsi" w:cstheme="minorHAnsi"/>
          <w:sz w:val="22"/>
          <w:szCs w:val="22"/>
        </w:rPr>
        <w:t xml:space="preserve">. </w:t>
      </w:r>
    </w:p>
    <w:p w14:paraId="32F50B03" w14:textId="4F5B790E" w:rsidR="003709DF" w:rsidRDefault="003709DF" w:rsidP="003709DF">
      <w:pPr>
        <w:pStyle w:val="paragraph"/>
        <w:spacing w:before="120" w:beforeAutospacing="0" w:after="0" w:afterAutospacing="0"/>
        <w:textAlignment w:val="baseline"/>
        <w:rPr>
          <w:rStyle w:val="normaltextrun"/>
          <w:rFonts w:asciiTheme="minorHAnsi" w:eastAsia="MS PGothic" w:hAnsiTheme="minorHAnsi" w:cstheme="minorHAnsi"/>
          <w:sz w:val="22"/>
          <w:szCs w:val="22"/>
        </w:rPr>
      </w:pPr>
      <w:r w:rsidRPr="00A75D91">
        <w:rPr>
          <w:rStyle w:val="eop"/>
          <w:rFonts w:asciiTheme="minorHAnsi" w:hAnsiTheme="minorHAnsi" w:cstheme="minorHAnsi"/>
          <w:sz w:val="22"/>
          <w:szCs w:val="22"/>
        </w:rPr>
        <w:t>In addition, cell management in the context of delaying the issuing of specific commands</w:t>
      </w:r>
      <w:r>
        <w:rPr>
          <w:rStyle w:val="eop"/>
          <w:rFonts w:asciiTheme="minorHAnsi" w:hAnsiTheme="minorHAnsi" w:cstheme="minorHAnsi"/>
          <w:sz w:val="22"/>
          <w:szCs w:val="22"/>
        </w:rPr>
        <w:t xml:space="preserve"> and / or retries</w:t>
      </w:r>
      <w:r w:rsidRPr="00A75D91">
        <w:rPr>
          <w:rStyle w:val="eop"/>
          <w:rFonts w:asciiTheme="minorHAnsi" w:hAnsiTheme="minorHAnsi" w:cstheme="minorHAnsi"/>
          <w:sz w:val="22"/>
          <w:szCs w:val="22"/>
        </w:rPr>
        <w:t xml:space="preserve"> is covered in section </w:t>
      </w:r>
      <w:r w:rsidRPr="00A75D91">
        <w:rPr>
          <w:rStyle w:val="eop"/>
          <w:rFonts w:asciiTheme="minorHAnsi" w:hAnsiTheme="minorHAnsi" w:cstheme="minorHAnsi"/>
          <w:sz w:val="22"/>
          <w:szCs w:val="22"/>
        </w:rPr>
        <w:fldChar w:fldCharType="begin"/>
      </w:r>
      <w:r w:rsidRPr="00A75D91">
        <w:rPr>
          <w:rStyle w:val="eop"/>
          <w:rFonts w:asciiTheme="minorHAnsi" w:hAnsiTheme="minorHAnsi" w:cstheme="minorHAnsi"/>
          <w:sz w:val="22"/>
          <w:szCs w:val="22"/>
        </w:rPr>
        <w:instrText xml:space="preserve"> REF _Ref146272881 \r \h </w:instrText>
      </w:r>
      <w:r>
        <w:rPr>
          <w:rStyle w:val="eop"/>
          <w:rFonts w:asciiTheme="minorHAnsi" w:hAnsiTheme="minorHAnsi" w:cstheme="minorHAnsi"/>
          <w:sz w:val="22"/>
          <w:szCs w:val="22"/>
        </w:rPr>
        <w:instrText xml:space="preserve"> \* MERGEFORMAT </w:instrText>
      </w:r>
      <w:r w:rsidRPr="00A75D91">
        <w:rPr>
          <w:rStyle w:val="eop"/>
          <w:rFonts w:asciiTheme="minorHAnsi" w:hAnsiTheme="minorHAnsi" w:cstheme="minorHAnsi"/>
          <w:sz w:val="22"/>
          <w:szCs w:val="22"/>
        </w:rPr>
      </w:r>
      <w:r w:rsidRPr="00A75D91">
        <w:rPr>
          <w:rStyle w:val="eop"/>
          <w:rFonts w:asciiTheme="minorHAnsi" w:hAnsiTheme="minorHAnsi" w:cstheme="minorHAnsi"/>
          <w:sz w:val="22"/>
          <w:szCs w:val="22"/>
        </w:rPr>
        <w:fldChar w:fldCharType="separate"/>
      </w:r>
      <w:r w:rsidR="00D66729">
        <w:rPr>
          <w:rStyle w:val="eop"/>
          <w:rFonts w:asciiTheme="minorHAnsi" w:hAnsiTheme="minorHAnsi" w:cstheme="minorHAnsi"/>
          <w:sz w:val="22"/>
          <w:szCs w:val="22"/>
        </w:rPr>
        <w:t>2.9</w:t>
      </w:r>
      <w:r w:rsidRPr="00A75D91">
        <w:rPr>
          <w:rStyle w:val="eop"/>
          <w:rFonts w:asciiTheme="minorHAnsi" w:hAnsiTheme="minorHAnsi" w:cstheme="minorHAnsi"/>
          <w:sz w:val="22"/>
          <w:szCs w:val="22"/>
        </w:rPr>
        <w:fldChar w:fldCharType="end"/>
      </w:r>
      <w:r w:rsidRPr="00A75D91">
        <w:rPr>
          <w:rStyle w:val="eop"/>
          <w:rFonts w:asciiTheme="minorHAnsi" w:hAnsiTheme="minorHAnsi" w:cstheme="minorHAnsi"/>
          <w:sz w:val="22"/>
          <w:szCs w:val="22"/>
        </w:rPr>
        <w:t xml:space="preserve">. This section describes how </w:t>
      </w:r>
      <w:r w:rsidRPr="00A75D91">
        <w:rPr>
          <w:rStyle w:val="normaltextrun"/>
          <w:rFonts w:asciiTheme="minorHAnsi" w:eastAsia="MS PGothic" w:hAnsiTheme="minorHAnsi" w:cstheme="minorHAnsi"/>
          <w:sz w:val="22"/>
          <w:szCs w:val="22"/>
        </w:rPr>
        <w:t xml:space="preserve">the Traffic Management Gateway will build up a picture of specific communication hubs and groups of communication hubs over a period in the </w:t>
      </w:r>
      <w:r w:rsidR="00F91A14">
        <w:rPr>
          <w:rStyle w:val="normaltextrun"/>
          <w:rFonts w:asciiTheme="minorHAnsi" w:eastAsia="MS PGothic" w:hAnsiTheme="minorHAnsi" w:cstheme="minorHAnsi"/>
          <w:sz w:val="22"/>
          <w:szCs w:val="22"/>
        </w:rPr>
        <w:t>Communication Hub</w:t>
      </w:r>
      <w:r w:rsidRPr="00A75D91">
        <w:rPr>
          <w:rStyle w:val="normaltextrun"/>
          <w:rFonts w:asciiTheme="minorHAnsi" w:eastAsia="MS PGothic" w:hAnsiTheme="minorHAnsi" w:cstheme="minorHAnsi"/>
          <w:sz w:val="22"/>
          <w:szCs w:val="22"/>
        </w:rPr>
        <w:t xml:space="preserve"> status service (CHSS) to ascertain whether further retries should be initiated. Under certain circumstances no further retries will be requested, for example when the Traffic Management Gateway confirms that the current state of the hub is in power outage. These characteristics will include algorithms such as if other hubs in the locality aren’t responding </w:t>
      </w:r>
      <w:r>
        <w:rPr>
          <w:rStyle w:val="normaltextrun"/>
          <w:rFonts w:asciiTheme="minorHAnsi" w:eastAsia="MS PGothic" w:hAnsiTheme="minorHAnsi" w:cstheme="minorHAnsi"/>
          <w:sz w:val="22"/>
          <w:szCs w:val="22"/>
        </w:rPr>
        <w:t>at a moment in time</w:t>
      </w:r>
      <w:r w:rsidRPr="00A75D91">
        <w:rPr>
          <w:rStyle w:val="normaltextrun"/>
          <w:rFonts w:asciiTheme="minorHAnsi" w:eastAsia="MS PGothic" w:hAnsiTheme="minorHAnsi" w:cstheme="minorHAnsi"/>
          <w:sz w:val="22"/>
          <w:szCs w:val="22"/>
        </w:rPr>
        <w:t>, an insight RTT request</w:t>
      </w:r>
      <w:r>
        <w:rPr>
          <w:rStyle w:val="normaltextrun"/>
          <w:rFonts w:asciiTheme="minorHAnsi" w:eastAsia="MS PGothic" w:hAnsiTheme="minorHAnsi" w:cstheme="minorHAnsi"/>
          <w:sz w:val="22"/>
          <w:szCs w:val="22"/>
        </w:rPr>
        <w:t xml:space="preserve"> can be issued</w:t>
      </w:r>
      <w:r w:rsidRPr="00A75D91">
        <w:rPr>
          <w:rStyle w:val="normaltextrun"/>
          <w:rFonts w:asciiTheme="minorHAnsi" w:eastAsia="MS PGothic" w:hAnsiTheme="minorHAnsi" w:cstheme="minorHAnsi"/>
          <w:sz w:val="22"/>
          <w:szCs w:val="22"/>
        </w:rPr>
        <w:t xml:space="preserve"> to confirm outage.</w:t>
      </w:r>
      <w:r w:rsidRPr="007A580B">
        <w:rPr>
          <w:rStyle w:val="normaltextrun"/>
          <w:rFonts w:asciiTheme="minorHAnsi" w:eastAsia="MS PGothic" w:hAnsiTheme="minorHAnsi" w:cstheme="minorHAnsi"/>
          <w:sz w:val="22"/>
          <w:szCs w:val="22"/>
        </w:rPr>
        <w:t> </w:t>
      </w:r>
    </w:p>
    <w:p w14:paraId="6ADE36B8" w14:textId="0822571B" w:rsidR="00723D61" w:rsidRDefault="00723D61" w:rsidP="003709DF">
      <w:pPr>
        <w:pStyle w:val="paragraph"/>
        <w:spacing w:before="120" w:beforeAutospacing="0" w:after="0" w:afterAutospacing="0"/>
        <w:textAlignment w:val="baseline"/>
        <w:rPr>
          <w:rStyle w:val="normaltextrun"/>
          <w:rFonts w:asciiTheme="minorHAnsi" w:eastAsia="MS PGothic" w:hAnsiTheme="minorHAnsi" w:cstheme="minorHAnsi"/>
          <w:sz w:val="22"/>
          <w:szCs w:val="22"/>
        </w:rPr>
      </w:pPr>
      <w:r>
        <w:rPr>
          <w:rStyle w:val="normaltextrun"/>
          <w:rFonts w:asciiTheme="minorHAnsi" w:eastAsia="MS PGothic" w:hAnsiTheme="minorHAnsi" w:cstheme="minorHAnsi"/>
          <w:sz w:val="22"/>
          <w:szCs w:val="22"/>
        </w:rPr>
        <w:t>The table below summaries the retry responsibility against each Device Manager service:</w:t>
      </w:r>
    </w:p>
    <w:p w14:paraId="115F58B6" w14:textId="77777777" w:rsidR="001D27B2" w:rsidRDefault="001D27B2" w:rsidP="003709DF">
      <w:pPr>
        <w:pStyle w:val="paragraph"/>
        <w:spacing w:before="120" w:beforeAutospacing="0" w:after="0" w:afterAutospacing="0"/>
        <w:textAlignment w:val="baseline"/>
        <w:rPr>
          <w:rStyle w:val="normaltextrun"/>
          <w:rFonts w:asciiTheme="minorHAnsi" w:eastAsia="MS PGothic" w:hAnsiTheme="minorHAnsi" w:cstheme="minorHAnsi"/>
          <w:sz w:val="22"/>
          <w:szCs w:val="22"/>
        </w:rPr>
      </w:pPr>
    </w:p>
    <w:tbl>
      <w:tblPr>
        <w:tblW w:w="0" w:type="auto"/>
        <w:jc w:val="center"/>
        <w:tblBorders>
          <w:top w:val="single" w:sz="4" w:space="0" w:color="215868"/>
          <w:left w:val="single" w:sz="4" w:space="0" w:color="215868"/>
          <w:bottom w:val="single" w:sz="4" w:space="0" w:color="215868"/>
          <w:right w:val="single" w:sz="4" w:space="0" w:color="215868"/>
          <w:insideH w:val="single" w:sz="4" w:space="0" w:color="215868"/>
          <w:insideV w:val="single" w:sz="4" w:space="0" w:color="215868"/>
        </w:tblBorders>
        <w:tblCellMar>
          <w:top w:w="85" w:type="dxa"/>
          <w:left w:w="85" w:type="dxa"/>
          <w:bottom w:w="85" w:type="dxa"/>
          <w:right w:w="85" w:type="dxa"/>
        </w:tblCellMar>
        <w:tblLook w:val="04A0" w:firstRow="1" w:lastRow="0" w:firstColumn="1" w:lastColumn="0" w:noHBand="0" w:noVBand="1"/>
      </w:tblPr>
      <w:tblGrid>
        <w:gridCol w:w="3256"/>
        <w:gridCol w:w="4650"/>
      </w:tblGrid>
      <w:tr w:rsidR="00122FEF" w14:paraId="18181741" w14:textId="77777777" w:rsidTr="00122FEF">
        <w:trPr>
          <w:trHeight w:val="348"/>
          <w:jc w:val="center"/>
        </w:trPr>
        <w:tc>
          <w:tcPr>
            <w:tcW w:w="3256"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shd w:val="clear" w:color="auto" w:fill="31849B" w:themeFill="accent5" w:themeFillShade="BF"/>
            <w:hideMark/>
          </w:tcPr>
          <w:p w14:paraId="32E6D6FE" w14:textId="6156B516" w:rsidR="001D27B2" w:rsidRPr="00275BC2" w:rsidRDefault="001D27B2" w:rsidP="009C39F5">
            <w:pPr>
              <w:pStyle w:val="01TefTableTitleText"/>
            </w:pPr>
            <w:r>
              <w:lastRenderedPageBreak/>
              <w:t>DM</w:t>
            </w:r>
            <w:r w:rsidR="00ED72F1">
              <w:t>M</w:t>
            </w:r>
            <w:r>
              <w:t xml:space="preserve"> </w:t>
            </w:r>
            <w:r w:rsidR="00ED72F1">
              <w:t>Command</w:t>
            </w:r>
          </w:p>
        </w:tc>
        <w:tc>
          <w:tcPr>
            <w:tcW w:w="4650"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shd w:val="clear" w:color="auto" w:fill="31849B" w:themeFill="accent5" w:themeFillShade="BF"/>
            <w:hideMark/>
          </w:tcPr>
          <w:p w14:paraId="5CD2A530" w14:textId="15FB221F" w:rsidR="001D27B2" w:rsidRPr="00B8344A" w:rsidRDefault="00C1570F" w:rsidP="009C39F5">
            <w:pPr>
              <w:pStyle w:val="01TefTableTitleText"/>
            </w:pPr>
            <w:r>
              <w:t>Retry Initiating Service / Application</w:t>
            </w:r>
          </w:p>
        </w:tc>
      </w:tr>
      <w:tr w:rsidR="00122FEF" w14:paraId="29BE2441" w14:textId="77777777" w:rsidTr="00122FEF">
        <w:trPr>
          <w:trHeight w:val="283"/>
          <w:jc w:val="center"/>
        </w:trPr>
        <w:tc>
          <w:tcPr>
            <w:tcW w:w="3256"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vAlign w:val="center"/>
          </w:tcPr>
          <w:p w14:paraId="36201F72" w14:textId="0A6018FA" w:rsidR="001D27B2" w:rsidRPr="0078524A" w:rsidRDefault="00C1570F" w:rsidP="009C39F5">
            <w:pPr>
              <w:pStyle w:val="01TEFTableText"/>
            </w:pPr>
            <w:r>
              <w:t>Force Time Synchronisation</w:t>
            </w:r>
            <w:r w:rsidR="00122FEF">
              <w:t xml:space="preserve"> (FTS)</w:t>
            </w:r>
          </w:p>
        </w:tc>
        <w:tc>
          <w:tcPr>
            <w:tcW w:w="4650"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09633661" w14:textId="0FFEC929" w:rsidR="001D27B2" w:rsidRDefault="00ED72F1" w:rsidP="009C39F5">
            <w:pPr>
              <w:pStyle w:val="01TEFTableText"/>
            </w:pPr>
            <w:r>
              <w:t>Source system (</w:t>
            </w:r>
            <w:r w:rsidR="00B966B2">
              <w:t>Azure DM or Smart M2M)</w:t>
            </w:r>
          </w:p>
        </w:tc>
      </w:tr>
      <w:tr w:rsidR="00391FFE" w14:paraId="1ACD1F65" w14:textId="77777777" w:rsidTr="009D5992">
        <w:trPr>
          <w:trHeight w:val="283"/>
          <w:jc w:val="center"/>
        </w:trPr>
        <w:tc>
          <w:tcPr>
            <w:tcW w:w="3256"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vAlign w:val="center"/>
          </w:tcPr>
          <w:p w14:paraId="23590C51" w14:textId="11526BA0" w:rsidR="00391FFE" w:rsidRDefault="00391FFE" w:rsidP="00391FFE">
            <w:pPr>
              <w:pStyle w:val="01TEFTableText"/>
            </w:pPr>
            <w:r>
              <w:t>Round Trip Times</w:t>
            </w:r>
            <w:r w:rsidR="00122FEF">
              <w:t xml:space="preserve"> (RTT)</w:t>
            </w:r>
          </w:p>
        </w:tc>
        <w:tc>
          <w:tcPr>
            <w:tcW w:w="4650"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2A3A549F" w14:textId="78B733B1" w:rsidR="00391FFE" w:rsidRDefault="00391FFE" w:rsidP="00391FFE">
            <w:pPr>
              <w:pStyle w:val="01TEFTableText"/>
            </w:pPr>
            <w:r>
              <w:t>Source system (Azure DM or Smart M2M)</w:t>
            </w:r>
          </w:p>
        </w:tc>
      </w:tr>
      <w:tr w:rsidR="00391FFE" w14:paraId="24E3EC09" w14:textId="77777777" w:rsidTr="009D5992">
        <w:trPr>
          <w:trHeight w:val="283"/>
          <w:jc w:val="center"/>
        </w:trPr>
        <w:tc>
          <w:tcPr>
            <w:tcW w:w="3256"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vAlign w:val="center"/>
          </w:tcPr>
          <w:p w14:paraId="0AC513E7" w14:textId="6938C3B5" w:rsidR="00391FFE" w:rsidRDefault="00391FFE" w:rsidP="00391FFE">
            <w:pPr>
              <w:pStyle w:val="01TEFTableText"/>
            </w:pPr>
            <w:r>
              <w:t>Firmware Download Start</w:t>
            </w:r>
          </w:p>
        </w:tc>
        <w:tc>
          <w:tcPr>
            <w:tcW w:w="4650"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45994B20" w14:textId="39237C43" w:rsidR="00391FFE" w:rsidRDefault="00B243B6" w:rsidP="00391FFE">
            <w:pPr>
              <w:pStyle w:val="01TEFTableText"/>
            </w:pPr>
            <w:r>
              <w:t>Traffic Management Gateway</w:t>
            </w:r>
          </w:p>
        </w:tc>
      </w:tr>
      <w:tr w:rsidR="00F501EF" w14:paraId="6E3B11A0" w14:textId="77777777" w:rsidTr="009D5992">
        <w:trPr>
          <w:trHeight w:val="283"/>
          <w:jc w:val="center"/>
        </w:trPr>
        <w:tc>
          <w:tcPr>
            <w:tcW w:w="3256"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vAlign w:val="center"/>
          </w:tcPr>
          <w:p w14:paraId="7FFDB2BE" w14:textId="77777777" w:rsidR="004D3BDF" w:rsidRDefault="00F501EF" w:rsidP="00391FFE">
            <w:pPr>
              <w:pStyle w:val="01TEFTableText"/>
            </w:pPr>
            <w:r>
              <w:t>Operational Commands</w:t>
            </w:r>
            <w:r w:rsidR="004D3BDF">
              <w:t>:</w:t>
            </w:r>
          </w:p>
          <w:p w14:paraId="45A7683E" w14:textId="77777777" w:rsidR="004D3BDF" w:rsidRPr="004D3BDF" w:rsidRDefault="007E1CAD" w:rsidP="004D3BDF">
            <w:pPr>
              <w:pStyle w:val="TableBullet1"/>
              <w:rPr>
                <w:sz w:val="20"/>
                <w:szCs w:val="21"/>
              </w:rPr>
            </w:pPr>
            <w:r w:rsidRPr="004D3BDF">
              <w:rPr>
                <w:sz w:val="20"/>
                <w:szCs w:val="21"/>
              </w:rPr>
              <w:t>WANInterfaceSelfDiagnosis,</w:t>
            </w:r>
          </w:p>
          <w:p w14:paraId="32D75B1F" w14:textId="20216184" w:rsidR="004D3BDF" w:rsidRPr="004D3BDF" w:rsidRDefault="00122FEF" w:rsidP="004D3BDF">
            <w:pPr>
              <w:pStyle w:val="TableBullet1"/>
              <w:rPr>
                <w:sz w:val="20"/>
                <w:szCs w:val="21"/>
              </w:rPr>
            </w:pPr>
            <w:r w:rsidRPr="004D3BDF">
              <w:rPr>
                <w:sz w:val="20"/>
                <w:szCs w:val="21"/>
              </w:rPr>
              <w:t>RetrieveSecurityLog.</w:t>
            </w:r>
          </w:p>
          <w:p w14:paraId="5E0822E2" w14:textId="77777777" w:rsidR="00122FEF" w:rsidRDefault="007E1CAD" w:rsidP="004D3BDF">
            <w:pPr>
              <w:pStyle w:val="TableBullet1"/>
              <w:rPr>
                <w:sz w:val="20"/>
                <w:szCs w:val="21"/>
              </w:rPr>
            </w:pPr>
            <w:r w:rsidRPr="004D3BDF">
              <w:rPr>
                <w:sz w:val="20"/>
                <w:szCs w:val="21"/>
              </w:rPr>
              <w:t xml:space="preserve">WarmReboot, </w:t>
            </w:r>
          </w:p>
          <w:p w14:paraId="12038329" w14:textId="73715649" w:rsidR="004D3BDF" w:rsidRPr="004D3BDF" w:rsidRDefault="007E1CAD" w:rsidP="004D3BDF">
            <w:pPr>
              <w:pStyle w:val="TableBullet1"/>
              <w:rPr>
                <w:sz w:val="20"/>
                <w:szCs w:val="21"/>
              </w:rPr>
            </w:pPr>
            <w:r w:rsidRPr="004D3BDF">
              <w:rPr>
                <w:sz w:val="20"/>
                <w:szCs w:val="21"/>
              </w:rPr>
              <w:t>ColdReboot</w:t>
            </w:r>
            <w:r w:rsidR="004D3BDF" w:rsidRPr="004D3BDF">
              <w:rPr>
                <w:sz w:val="20"/>
                <w:szCs w:val="21"/>
              </w:rPr>
              <w:t>,</w:t>
            </w:r>
          </w:p>
          <w:p w14:paraId="459AD86E" w14:textId="157704E5" w:rsidR="00F501EF" w:rsidRDefault="004D3BDF" w:rsidP="004D3BDF">
            <w:pPr>
              <w:pStyle w:val="TableBullet1"/>
            </w:pPr>
            <w:r w:rsidRPr="004D3BDF">
              <w:rPr>
                <w:sz w:val="20"/>
                <w:szCs w:val="21"/>
              </w:rPr>
              <w:t>ResetWANInterface</w:t>
            </w:r>
          </w:p>
        </w:tc>
        <w:tc>
          <w:tcPr>
            <w:tcW w:w="4650"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606DC568" w14:textId="73707017" w:rsidR="00F501EF" w:rsidRDefault="004D3BDF" w:rsidP="00391FFE">
            <w:pPr>
              <w:pStyle w:val="01TEFTableText"/>
            </w:pPr>
            <w:r>
              <w:t>Traffic Management Gateway</w:t>
            </w:r>
          </w:p>
        </w:tc>
      </w:tr>
      <w:tr w:rsidR="00027738" w14:paraId="7E537ECE" w14:textId="77777777" w:rsidTr="009D5992">
        <w:trPr>
          <w:trHeight w:val="283"/>
          <w:jc w:val="center"/>
        </w:trPr>
        <w:tc>
          <w:tcPr>
            <w:tcW w:w="3256"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vAlign w:val="center"/>
          </w:tcPr>
          <w:p w14:paraId="246B42B8" w14:textId="66E29188" w:rsidR="00027738" w:rsidRDefault="00027738" w:rsidP="00391FFE">
            <w:pPr>
              <w:pStyle w:val="01TEFTableText"/>
            </w:pPr>
            <w:r>
              <w:t>Critical Command</w:t>
            </w:r>
            <w:r w:rsidR="005E1E19">
              <w:t>*</w:t>
            </w:r>
          </w:p>
        </w:tc>
        <w:tc>
          <w:tcPr>
            <w:tcW w:w="4650"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41EB6376" w14:textId="7CBD6F62" w:rsidR="00027738" w:rsidRDefault="00027738" w:rsidP="00391FFE">
            <w:pPr>
              <w:pStyle w:val="01TEFTableText"/>
            </w:pPr>
            <w:r>
              <w:t>Follows the DSP SR retry policy</w:t>
            </w:r>
          </w:p>
        </w:tc>
      </w:tr>
    </w:tbl>
    <w:p w14:paraId="7CBB1E3B" w14:textId="16296809" w:rsidR="00723D61" w:rsidRDefault="002A1905" w:rsidP="008623F1">
      <w:pPr>
        <w:pStyle w:val="01TableTitle"/>
      </w:pPr>
      <w:r>
        <w:t xml:space="preserve">Device Manager Retry </w:t>
      </w:r>
      <w:r w:rsidR="00F97C55">
        <w:t>Policy</w:t>
      </w:r>
      <w:r w:rsidR="00E6086D">
        <w:t xml:space="preserve"> – Issuing Systems</w:t>
      </w:r>
    </w:p>
    <w:p w14:paraId="2759CCD6" w14:textId="2946D6D7" w:rsidR="005E1E19" w:rsidRPr="00A75D91" w:rsidRDefault="005E1E19" w:rsidP="00544A03">
      <w:pPr>
        <w:pStyle w:val="01TEFBodyText"/>
      </w:pPr>
      <w:r w:rsidRPr="005E1E19">
        <w:t>*</w:t>
      </w:r>
      <w:r>
        <w:t xml:space="preserve"> While the critical command is deemed a device manager service, the issuing of commands is performed by the DSP through the </w:t>
      </w:r>
      <w:r w:rsidR="00544A03">
        <w:t>Traffic Management Gateway. As such, the retry policy will align with the SR retry policy.</w:t>
      </w:r>
      <w:r>
        <w:t xml:space="preserve"> </w:t>
      </w:r>
    </w:p>
    <w:p w14:paraId="7DB43885" w14:textId="77777777" w:rsidR="003709DF" w:rsidRPr="007D6EBD" w:rsidRDefault="003709DF" w:rsidP="004438EB">
      <w:pPr>
        <w:pStyle w:val="03TEFHeading3"/>
        <w:numPr>
          <w:ilvl w:val="4"/>
          <w:numId w:val="11"/>
        </w:numPr>
        <w:rPr>
          <w:bCs/>
        </w:rPr>
      </w:pPr>
      <w:bookmarkStart w:id="354" w:name="_Toc167978342"/>
      <w:r>
        <w:rPr>
          <w:bCs/>
        </w:rPr>
        <w:t>RETRIES FROM THE CH</w:t>
      </w:r>
      <w:bookmarkEnd w:id="354"/>
    </w:p>
    <w:p w14:paraId="0D45C94E" w14:textId="5B376EB5" w:rsidR="00720E2F" w:rsidRDefault="003709DF" w:rsidP="002E4A31">
      <w:pPr>
        <w:pStyle w:val="01TEFBodyText"/>
        <w:rPr>
          <w:rStyle w:val="eop"/>
          <w:rFonts w:cstheme="minorHAnsi"/>
        </w:rPr>
      </w:pPr>
      <w:r w:rsidRPr="247CC783">
        <w:rPr>
          <w:rStyle w:val="normaltextrun"/>
          <w:rFonts w:eastAsia="MS PGothic"/>
        </w:rPr>
        <w:t>Retry attempts will be configured between the communication hub and the WAN as well as queues that will hold messages and alerts that cannot be delivered, allowing corrective action once the network is re-established</w:t>
      </w:r>
      <w:r w:rsidRPr="247CC783">
        <w:rPr>
          <w:rStyle w:val="normaltextrun"/>
        </w:rPr>
        <w:t>.</w:t>
      </w:r>
    </w:p>
    <w:p w14:paraId="1A4373F8" w14:textId="6DD7DCFD" w:rsidR="007C50A2" w:rsidRDefault="007C50A2" w:rsidP="005C70E7">
      <w:pPr>
        <w:pStyle w:val="03TEFHeading3"/>
        <w:rPr>
          <w:rStyle w:val="eop"/>
          <w:rFonts w:cstheme="minorHAnsi"/>
          <w:szCs w:val="22"/>
        </w:rPr>
      </w:pPr>
      <w:bookmarkStart w:id="355" w:name="_Toc167978343"/>
      <w:r>
        <w:rPr>
          <w:rStyle w:val="eop"/>
          <w:rFonts w:cstheme="minorHAnsi"/>
          <w:szCs w:val="22"/>
        </w:rPr>
        <w:t>USE CASES</w:t>
      </w:r>
      <w:bookmarkEnd w:id="355"/>
    </w:p>
    <w:p w14:paraId="253517C8" w14:textId="474059FE" w:rsidR="005C70E7" w:rsidRDefault="005C70E7" w:rsidP="005C70E7">
      <w:pPr>
        <w:pStyle w:val="01TEFBodyText"/>
        <w:rPr>
          <w:rStyle w:val="eop"/>
          <w:rFonts w:cstheme="minorHAnsi"/>
        </w:rPr>
      </w:pPr>
      <w:r>
        <w:rPr>
          <w:rStyle w:val="eop"/>
          <w:rFonts w:cstheme="minorHAnsi"/>
        </w:rPr>
        <w:t xml:space="preserve">This section describes </w:t>
      </w:r>
      <w:r w:rsidR="002D4DDF">
        <w:rPr>
          <w:rStyle w:val="eop"/>
          <w:rFonts w:cstheme="minorHAnsi"/>
        </w:rPr>
        <w:t>the expected behaviour</w:t>
      </w:r>
      <w:r>
        <w:rPr>
          <w:rStyle w:val="eop"/>
          <w:rFonts w:cstheme="minorHAnsi"/>
        </w:rPr>
        <w:t xml:space="preserve"> of the traffic management gateway against a set of use cases. The ACK and RETRY is also captured per use case.</w:t>
      </w:r>
    </w:p>
    <w:p w14:paraId="768CB68B" w14:textId="29D65951" w:rsidR="00686766" w:rsidRDefault="009D5EF0" w:rsidP="00686766">
      <w:pPr>
        <w:pStyle w:val="03TEFHeading3"/>
        <w:numPr>
          <w:ilvl w:val="3"/>
          <w:numId w:val="11"/>
        </w:numPr>
        <w:rPr>
          <w:rStyle w:val="eop"/>
          <w:rFonts w:cstheme="minorHAnsi"/>
          <w:szCs w:val="22"/>
        </w:rPr>
      </w:pPr>
      <w:bookmarkStart w:id="356" w:name="_Toc167978344"/>
      <w:r>
        <w:rPr>
          <w:rStyle w:val="eop"/>
          <w:rFonts w:cstheme="minorHAnsi"/>
          <w:szCs w:val="22"/>
        </w:rPr>
        <w:t>SR</w:t>
      </w:r>
      <w:r w:rsidR="00686766">
        <w:rPr>
          <w:rStyle w:val="eop"/>
          <w:rFonts w:cstheme="minorHAnsi"/>
          <w:szCs w:val="22"/>
        </w:rPr>
        <w:t xml:space="preserve"> REQUESTS </w:t>
      </w:r>
      <w:r w:rsidR="00A45753">
        <w:rPr>
          <w:rStyle w:val="eop"/>
          <w:rFonts w:cstheme="minorHAnsi"/>
          <w:szCs w:val="22"/>
        </w:rPr>
        <w:t>A</w:t>
      </w:r>
      <w:r w:rsidR="00686766">
        <w:rPr>
          <w:rStyle w:val="eop"/>
          <w:rFonts w:cstheme="minorHAnsi"/>
          <w:szCs w:val="22"/>
        </w:rPr>
        <w:t>ND RESPONSE – GBCS COMMANDS</w:t>
      </w:r>
      <w:bookmarkEnd w:id="356"/>
    </w:p>
    <w:p w14:paraId="0F43E66A" w14:textId="1F2D4395" w:rsidR="00686766" w:rsidRDefault="00686766" w:rsidP="00686766">
      <w:pPr>
        <w:pStyle w:val="01TEFBodyText"/>
        <w:rPr>
          <w:rStyle w:val="eop"/>
          <w:rFonts w:cstheme="minorHAnsi"/>
        </w:rPr>
      </w:pPr>
      <w:r>
        <w:rPr>
          <w:rStyle w:val="eop"/>
          <w:rFonts w:cstheme="minorHAnsi"/>
        </w:rPr>
        <w:t xml:space="preserve">This section provides a sequence view of the </w:t>
      </w:r>
      <w:r w:rsidR="009D5EF0">
        <w:rPr>
          <w:rStyle w:val="eop"/>
          <w:rFonts w:cstheme="minorHAnsi"/>
        </w:rPr>
        <w:t>SR</w:t>
      </w:r>
      <w:r>
        <w:rPr>
          <w:rStyle w:val="eop"/>
          <w:rFonts w:cstheme="minorHAnsi"/>
        </w:rPr>
        <w:t xml:space="preserve"> command and response for GBCS commands i.e., those that are </w:t>
      </w:r>
      <w:r w:rsidR="00313382">
        <w:rPr>
          <w:rStyle w:val="eop"/>
          <w:rFonts w:cstheme="minorHAnsi"/>
        </w:rPr>
        <w:t>up to</w:t>
      </w:r>
      <w:r>
        <w:rPr>
          <w:rStyle w:val="eop"/>
          <w:rFonts w:cstheme="minorHAnsi"/>
        </w:rPr>
        <w:t xml:space="preserve"> 1200 Octets in size:</w:t>
      </w:r>
    </w:p>
    <w:p w14:paraId="01479E7C" w14:textId="77777777" w:rsidR="00F45D6B" w:rsidRDefault="00F45D6B" w:rsidP="00686766">
      <w:pPr>
        <w:pStyle w:val="01TEFBodyText"/>
        <w:rPr>
          <w:rStyle w:val="eop"/>
          <w:rFonts w:cstheme="minorHAnsi"/>
        </w:rPr>
      </w:pPr>
    </w:p>
    <w:p w14:paraId="3AEB23FC" w14:textId="391049A1" w:rsidR="00686766" w:rsidRPr="007D0615" w:rsidRDefault="006833B3" w:rsidP="00686766">
      <w:pPr>
        <w:pStyle w:val="01TEFBodyText"/>
        <w:rPr>
          <w:rStyle w:val="eop"/>
          <w:rFonts w:cstheme="minorHAnsi"/>
        </w:rPr>
      </w:pPr>
      <w:r w:rsidRPr="006833B3">
        <w:rPr>
          <w:noProof/>
        </w:rPr>
        <w:lastRenderedPageBreak/>
        <w:drawing>
          <wp:anchor distT="0" distB="0" distL="114300" distR="114300" simplePos="0" relativeHeight="251658246" behindDoc="0" locked="0" layoutInCell="1" allowOverlap="1" wp14:anchorId="1D0EABEE" wp14:editId="46261E86">
            <wp:simplePos x="0" y="0"/>
            <wp:positionH relativeFrom="column">
              <wp:posOffset>-398145</wp:posOffset>
            </wp:positionH>
            <wp:positionV relativeFrom="paragraph">
              <wp:posOffset>0</wp:posOffset>
            </wp:positionV>
            <wp:extent cx="6909435" cy="7065645"/>
            <wp:effectExtent l="0" t="0" r="0" b="0"/>
            <wp:wrapSquare wrapText="bothSides"/>
            <wp:docPr id="840006713" name="Picture 84000671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06713" name="Picture 1" descr="A diagram of a company&#10;&#10;Description automatically generated"/>
                    <pic:cNvPicPr/>
                  </pic:nvPicPr>
                  <pic:blipFill>
                    <a:blip r:embed="rId26"/>
                    <a:stretch>
                      <a:fillRect/>
                    </a:stretch>
                  </pic:blipFill>
                  <pic:spPr>
                    <a:xfrm>
                      <a:off x="0" y="0"/>
                      <a:ext cx="6909435" cy="7065645"/>
                    </a:xfrm>
                    <a:prstGeom prst="rect">
                      <a:avLst/>
                    </a:prstGeom>
                  </pic:spPr>
                </pic:pic>
              </a:graphicData>
            </a:graphic>
            <wp14:sizeRelH relativeFrom="page">
              <wp14:pctWidth>0</wp14:pctWidth>
            </wp14:sizeRelH>
            <wp14:sizeRelV relativeFrom="page">
              <wp14:pctHeight>0</wp14:pctHeight>
            </wp14:sizeRelV>
          </wp:anchor>
        </w:drawing>
      </w:r>
      <w:r w:rsidR="00421F77" w:rsidRPr="00421F77">
        <w:rPr>
          <w:noProof/>
        </w:rPr>
        <w:t xml:space="preserve"> </w:t>
      </w:r>
    </w:p>
    <w:p w14:paraId="69D04C37" w14:textId="268665BA" w:rsidR="00686766" w:rsidRDefault="009D5EF0" w:rsidP="00686766">
      <w:pPr>
        <w:pStyle w:val="01TEFFigureTitle"/>
      </w:pPr>
      <w:r>
        <w:t>SR</w:t>
      </w:r>
      <w:r w:rsidR="00686766">
        <w:t xml:space="preserve"> Request and Response Sequence </w:t>
      </w:r>
      <w:r w:rsidR="00FF1408">
        <w:t>- GBCS</w:t>
      </w:r>
    </w:p>
    <w:p w14:paraId="7708D9BB" w14:textId="77777777" w:rsidR="00686766" w:rsidRDefault="00686766" w:rsidP="00686766">
      <w:pPr>
        <w:pStyle w:val="01TEFBodyText"/>
      </w:pPr>
    </w:p>
    <w:p w14:paraId="2995CF86" w14:textId="77777777" w:rsidR="00686766" w:rsidRDefault="00686766" w:rsidP="00686766">
      <w:pPr>
        <w:pStyle w:val="01TEFBodyText"/>
      </w:pPr>
      <w:r>
        <w:t>The sequence is described below:</w:t>
      </w:r>
    </w:p>
    <w:p w14:paraId="7347136E" w14:textId="0CF945B3" w:rsidR="00686766" w:rsidRDefault="00686766" w:rsidP="00686766">
      <w:pPr>
        <w:pStyle w:val="01TEFBullet"/>
        <w:rPr>
          <w:rStyle w:val="eop"/>
        </w:rPr>
      </w:pPr>
      <w:r>
        <w:rPr>
          <w:rStyle w:val="eop"/>
        </w:rPr>
        <w:t xml:space="preserve">The DSP will issue </w:t>
      </w:r>
      <w:r w:rsidR="009D5EF0">
        <w:rPr>
          <w:rStyle w:val="eop"/>
        </w:rPr>
        <w:t>SR</w:t>
      </w:r>
      <w:r>
        <w:rPr>
          <w:rStyle w:val="eop"/>
        </w:rPr>
        <w:t xml:space="preserve"> commands (</w:t>
      </w:r>
      <w:r w:rsidR="00313382">
        <w:rPr>
          <w:rStyle w:val="eop"/>
        </w:rPr>
        <w:t>up to</w:t>
      </w:r>
      <w:r>
        <w:rPr>
          <w:rStyle w:val="eop"/>
        </w:rPr>
        <w:t xml:space="preserve"> 1200 Octets) to the Traffic Management Gateway.</w:t>
      </w:r>
    </w:p>
    <w:p w14:paraId="08C1554E" w14:textId="44836E59" w:rsidR="00686766" w:rsidRDefault="00686766" w:rsidP="00686766">
      <w:pPr>
        <w:pStyle w:val="01TEFBullet"/>
        <w:rPr>
          <w:rStyle w:val="eop"/>
        </w:rPr>
      </w:pPr>
      <w:r>
        <w:rPr>
          <w:rStyle w:val="eop"/>
        </w:rPr>
        <w:t xml:space="preserve">The gateway will utilise </w:t>
      </w:r>
      <w:r w:rsidR="00F91A14">
        <w:rPr>
          <w:rStyle w:val="eop"/>
        </w:rPr>
        <w:t>Communication Hub</w:t>
      </w:r>
      <w:r>
        <w:rPr>
          <w:rStyle w:val="eop"/>
        </w:rPr>
        <w:t xml:space="preserve"> status and cell information to establish the highest probability of success (refer to section </w:t>
      </w:r>
      <w:r>
        <w:rPr>
          <w:rStyle w:val="eop"/>
        </w:rPr>
        <w:fldChar w:fldCharType="begin"/>
      </w:r>
      <w:r>
        <w:rPr>
          <w:rStyle w:val="eop"/>
        </w:rPr>
        <w:instrText xml:space="preserve"> REF _Ref146272881 \r \h </w:instrText>
      </w:r>
      <w:r>
        <w:rPr>
          <w:rStyle w:val="eop"/>
        </w:rPr>
      </w:r>
      <w:r>
        <w:rPr>
          <w:rStyle w:val="eop"/>
        </w:rPr>
        <w:fldChar w:fldCharType="separate"/>
      </w:r>
      <w:r w:rsidR="00D66729">
        <w:rPr>
          <w:rStyle w:val="eop"/>
        </w:rPr>
        <w:t>2.9</w:t>
      </w:r>
      <w:r>
        <w:rPr>
          <w:rStyle w:val="eop"/>
        </w:rPr>
        <w:fldChar w:fldCharType="end"/>
      </w:r>
      <w:r>
        <w:rPr>
          <w:rStyle w:val="eop"/>
        </w:rPr>
        <w:t>).</w:t>
      </w:r>
    </w:p>
    <w:p w14:paraId="7BF24BDA" w14:textId="1C5C9FF8" w:rsidR="00686766" w:rsidRDefault="00686766" w:rsidP="00686766">
      <w:pPr>
        <w:pStyle w:val="01TEFBullet"/>
        <w:rPr>
          <w:rStyle w:val="eop"/>
        </w:rPr>
      </w:pPr>
      <w:r>
        <w:rPr>
          <w:rStyle w:val="eop"/>
        </w:rPr>
        <w:lastRenderedPageBreak/>
        <w:t xml:space="preserve">The Traffic Management </w:t>
      </w:r>
      <w:r w:rsidR="007B024E">
        <w:rPr>
          <w:rStyle w:val="eop"/>
        </w:rPr>
        <w:t xml:space="preserve">Gateway </w:t>
      </w:r>
      <w:r>
        <w:rPr>
          <w:rStyle w:val="eop"/>
        </w:rPr>
        <w:t xml:space="preserve">will issue the </w:t>
      </w:r>
      <w:r w:rsidR="009D5EF0">
        <w:rPr>
          <w:rStyle w:val="eop"/>
        </w:rPr>
        <w:t>SR</w:t>
      </w:r>
      <w:r>
        <w:rPr>
          <w:rStyle w:val="eop"/>
        </w:rPr>
        <w:t xml:space="preserve"> command over the UDP/IPv6 connection</w:t>
      </w:r>
      <w:r w:rsidR="00166CF9">
        <w:rPr>
          <w:rStyle w:val="eop"/>
        </w:rPr>
        <w:t xml:space="preserve"> and accept receipt of the command ACK from the </w:t>
      </w:r>
      <w:r w:rsidR="00F91A14">
        <w:rPr>
          <w:rStyle w:val="eop"/>
        </w:rPr>
        <w:t>Communication Hub</w:t>
      </w:r>
      <w:r w:rsidR="00166CF9">
        <w:rPr>
          <w:rStyle w:val="eop"/>
        </w:rPr>
        <w:t>.</w:t>
      </w:r>
    </w:p>
    <w:p w14:paraId="506DD7E2" w14:textId="2A18937D" w:rsidR="007B024E" w:rsidRDefault="007B024E" w:rsidP="00686766">
      <w:pPr>
        <w:pStyle w:val="01TEFBullet"/>
        <w:rPr>
          <w:rStyle w:val="eop"/>
        </w:rPr>
      </w:pPr>
      <w:r>
        <w:rPr>
          <w:rStyle w:val="eop"/>
        </w:rPr>
        <w:t>The Traffic Management Gateway</w:t>
      </w:r>
      <w:r w:rsidR="00A06EE8">
        <w:rPr>
          <w:rStyle w:val="eop"/>
        </w:rPr>
        <w:t xml:space="preserve"> will accept the </w:t>
      </w:r>
      <w:r w:rsidR="00D57089">
        <w:rPr>
          <w:rStyle w:val="eop"/>
        </w:rPr>
        <w:t xml:space="preserve">command </w:t>
      </w:r>
      <w:r w:rsidR="001E59A8">
        <w:rPr>
          <w:rStyle w:val="eop"/>
        </w:rPr>
        <w:t xml:space="preserve">response from the </w:t>
      </w:r>
      <w:r w:rsidR="00F91A14">
        <w:rPr>
          <w:rStyle w:val="eop"/>
        </w:rPr>
        <w:t>Communication Hub</w:t>
      </w:r>
      <w:r w:rsidR="008726F9">
        <w:rPr>
          <w:rStyle w:val="eop"/>
        </w:rPr>
        <w:t xml:space="preserve"> and </w:t>
      </w:r>
      <w:r w:rsidR="001E3F01">
        <w:rPr>
          <w:rStyle w:val="eop"/>
        </w:rPr>
        <w:t>forward</w:t>
      </w:r>
      <w:r w:rsidR="008726F9">
        <w:rPr>
          <w:rStyle w:val="eop"/>
        </w:rPr>
        <w:t xml:space="preserve"> the</w:t>
      </w:r>
      <w:r w:rsidR="000F23BB">
        <w:rPr>
          <w:rStyle w:val="eop"/>
        </w:rPr>
        <w:t xml:space="preserve"> </w:t>
      </w:r>
      <w:r w:rsidR="00F9403F">
        <w:rPr>
          <w:rStyle w:val="eop"/>
        </w:rPr>
        <w:t xml:space="preserve">response to the DSP over the API interface. </w:t>
      </w:r>
      <w:r w:rsidR="00E707F7">
        <w:rPr>
          <w:rStyle w:val="eop"/>
        </w:rPr>
        <w:t xml:space="preserve">This is </w:t>
      </w:r>
      <w:r w:rsidR="007A6DC7">
        <w:rPr>
          <w:rStyle w:val="eop"/>
        </w:rPr>
        <w:t xml:space="preserve">true regardless of whether the </w:t>
      </w:r>
      <w:r w:rsidR="00F91A14">
        <w:rPr>
          <w:rStyle w:val="eop"/>
        </w:rPr>
        <w:t>Communication Hub</w:t>
      </w:r>
      <w:r w:rsidR="007A6DC7">
        <w:rPr>
          <w:rStyle w:val="eop"/>
        </w:rPr>
        <w:t xml:space="preserve"> sends a </w:t>
      </w:r>
      <w:r w:rsidR="00BB0CFE">
        <w:rPr>
          <w:rStyle w:val="eop"/>
        </w:rPr>
        <w:t xml:space="preserve">command response that is expected or is a failure response. The Traffic Management Gateway will not interrogate the </w:t>
      </w:r>
      <w:r w:rsidR="00622B2E">
        <w:rPr>
          <w:rStyle w:val="eop"/>
        </w:rPr>
        <w:t>response payload.</w:t>
      </w:r>
    </w:p>
    <w:p w14:paraId="1954E515" w14:textId="48091891" w:rsidR="00686766" w:rsidRDefault="00686766" w:rsidP="00686766">
      <w:pPr>
        <w:pStyle w:val="01TEFBullet"/>
        <w:rPr>
          <w:rStyle w:val="eop"/>
        </w:rPr>
      </w:pPr>
      <w:r>
        <w:rPr>
          <w:rStyle w:val="eop"/>
        </w:rPr>
        <w:t xml:space="preserve">The following </w:t>
      </w:r>
      <w:r w:rsidR="00E775B3">
        <w:rPr>
          <w:rStyle w:val="eop"/>
        </w:rPr>
        <w:t xml:space="preserve">alternative </w:t>
      </w:r>
      <w:r>
        <w:rPr>
          <w:rStyle w:val="eop"/>
        </w:rPr>
        <w:t>outcomes are described below:</w:t>
      </w:r>
    </w:p>
    <w:p w14:paraId="18422144" w14:textId="0BDEEE2B" w:rsidR="006E7F84" w:rsidRDefault="00933ACD" w:rsidP="00686766">
      <w:pPr>
        <w:pStyle w:val="01TEFBullets-Sub"/>
        <w:rPr>
          <w:rStyle w:val="eop"/>
        </w:rPr>
      </w:pPr>
      <w:r>
        <w:rPr>
          <w:rStyle w:val="eop"/>
        </w:rPr>
        <w:t>Upon issu</w:t>
      </w:r>
      <w:r w:rsidR="00DD424A">
        <w:rPr>
          <w:rStyle w:val="eop"/>
        </w:rPr>
        <w:t xml:space="preserve">ing </w:t>
      </w:r>
      <w:r w:rsidR="0012378A">
        <w:rPr>
          <w:rStyle w:val="eop"/>
        </w:rPr>
        <w:t xml:space="preserve">the command, if the </w:t>
      </w:r>
      <w:r w:rsidR="00BD7244">
        <w:rPr>
          <w:rStyle w:val="eop"/>
        </w:rPr>
        <w:t>Traffic Management Gateway does not receive a command ACK from the</w:t>
      </w:r>
      <w:r w:rsidR="00381F1D">
        <w:rPr>
          <w:rStyle w:val="eop"/>
        </w:rPr>
        <w:t xml:space="preserve"> </w:t>
      </w:r>
      <w:r w:rsidR="00F91A14">
        <w:rPr>
          <w:rStyle w:val="eop"/>
        </w:rPr>
        <w:t>Communication Hub</w:t>
      </w:r>
      <w:r w:rsidR="00381F1D">
        <w:rPr>
          <w:rStyle w:val="eop"/>
        </w:rPr>
        <w:t xml:space="preserve">, </w:t>
      </w:r>
      <w:r w:rsidR="00C92204">
        <w:rPr>
          <w:rStyle w:val="eop"/>
        </w:rPr>
        <w:t xml:space="preserve">it will enter its configurable retry </w:t>
      </w:r>
      <w:r w:rsidR="005C72C2">
        <w:rPr>
          <w:rStyle w:val="eop"/>
        </w:rPr>
        <w:t>process</w:t>
      </w:r>
      <w:r w:rsidR="00686766">
        <w:rPr>
          <w:rStyle w:val="eop"/>
        </w:rPr>
        <w:t>.</w:t>
      </w:r>
      <w:r w:rsidR="00182107">
        <w:rPr>
          <w:rStyle w:val="eop"/>
        </w:rPr>
        <w:t xml:space="preserve"> </w:t>
      </w:r>
    </w:p>
    <w:p w14:paraId="723AE33D" w14:textId="5794A8C7" w:rsidR="00BF19B4" w:rsidRDefault="006E7F84" w:rsidP="00361A34">
      <w:pPr>
        <w:pStyle w:val="01TEFBullets-Sub"/>
        <w:rPr>
          <w:rStyle w:val="eop"/>
        </w:rPr>
      </w:pPr>
      <w:r>
        <w:rPr>
          <w:rStyle w:val="eop"/>
        </w:rPr>
        <w:t>T</w:t>
      </w:r>
      <w:r w:rsidR="00C434D2">
        <w:rPr>
          <w:rStyle w:val="eop"/>
        </w:rPr>
        <w:t xml:space="preserve">he Traffic Management Gateway will not notify the DSP </w:t>
      </w:r>
      <w:r w:rsidR="003F0A79">
        <w:rPr>
          <w:rStyle w:val="eop"/>
        </w:rPr>
        <w:t xml:space="preserve">if no ACK is received after the retry attempts have been </w:t>
      </w:r>
      <w:r w:rsidR="0064110D">
        <w:rPr>
          <w:rStyle w:val="eop"/>
        </w:rPr>
        <w:t>exhausted.</w:t>
      </w:r>
      <w:r w:rsidR="00BF19B4">
        <w:rPr>
          <w:shd w:val="clear" w:color="auto" w:fill="FFFFFF"/>
        </w:rPr>
        <w:t xml:space="preserve"> There is no existing interface that supports a response to the DSP without a GBCS payload and it will have limited value as the DSP will trigger its retry process regardless.</w:t>
      </w:r>
    </w:p>
    <w:p w14:paraId="321AFAC6" w14:textId="07C8EFE5" w:rsidR="00686766" w:rsidRPr="00D24B2A" w:rsidRDefault="00F85E01" w:rsidP="008C1EAC">
      <w:pPr>
        <w:pStyle w:val="01TEFBullets-Sub"/>
        <w:rPr>
          <w:rStyle w:val="eop"/>
        </w:rPr>
      </w:pPr>
      <w:r>
        <w:rPr>
          <w:rStyle w:val="eop"/>
        </w:rPr>
        <w:t xml:space="preserve">Where an </w:t>
      </w:r>
      <w:r w:rsidR="00605C5F">
        <w:rPr>
          <w:rStyle w:val="eop"/>
        </w:rPr>
        <w:t>issued</w:t>
      </w:r>
      <w:r>
        <w:rPr>
          <w:rStyle w:val="eop"/>
        </w:rPr>
        <w:t xml:space="preserve"> command is acknowledged to the Traffic Management Gateway but </w:t>
      </w:r>
      <w:r w:rsidR="00DA1220">
        <w:rPr>
          <w:rStyle w:val="eop"/>
        </w:rPr>
        <w:t>subsequently</w:t>
      </w:r>
      <w:r>
        <w:rPr>
          <w:rStyle w:val="eop"/>
        </w:rPr>
        <w:t xml:space="preserve"> the </w:t>
      </w:r>
      <w:r w:rsidR="00DA1220">
        <w:rPr>
          <w:rStyle w:val="eop"/>
        </w:rPr>
        <w:t xml:space="preserve">command </w:t>
      </w:r>
      <w:r>
        <w:rPr>
          <w:rStyle w:val="eop"/>
        </w:rPr>
        <w:t xml:space="preserve">response </w:t>
      </w:r>
      <w:r w:rsidR="00DA1220">
        <w:rPr>
          <w:rStyle w:val="eop"/>
        </w:rPr>
        <w:t>timeouts out</w:t>
      </w:r>
      <w:r w:rsidR="00E50A60">
        <w:rPr>
          <w:rStyle w:val="eop"/>
        </w:rPr>
        <w:t xml:space="preserve">, the DSP will issue the retry. Traffic Management Gateway will not </w:t>
      </w:r>
      <w:r w:rsidR="00605C5F">
        <w:rPr>
          <w:rStyle w:val="eop"/>
        </w:rPr>
        <w:t xml:space="preserve">manage </w:t>
      </w:r>
      <w:r w:rsidR="009D5EF0">
        <w:rPr>
          <w:rStyle w:val="eop"/>
        </w:rPr>
        <w:t>SR</w:t>
      </w:r>
      <w:r w:rsidR="00605C5F">
        <w:rPr>
          <w:rStyle w:val="eop"/>
        </w:rPr>
        <w:t xml:space="preserve"> response timeouts.</w:t>
      </w:r>
    </w:p>
    <w:p w14:paraId="50134F14" w14:textId="42A7D44C" w:rsidR="00686766" w:rsidRDefault="009D5EF0" w:rsidP="00686766">
      <w:pPr>
        <w:pStyle w:val="03TEFHeading3"/>
        <w:numPr>
          <w:ilvl w:val="3"/>
          <w:numId w:val="11"/>
        </w:numPr>
        <w:rPr>
          <w:rStyle w:val="eop"/>
          <w:rFonts w:cstheme="minorHAnsi"/>
          <w:szCs w:val="22"/>
        </w:rPr>
      </w:pPr>
      <w:bookmarkStart w:id="357" w:name="_Ref152250862"/>
      <w:bookmarkStart w:id="358" w:name="_Toc167978345"/>
      <w:r>
        <w:rPr>
          <w:rStyle w:val="eop"/>
          <w:rFonts w:cstheme="minorHAnsi"/>
          <w:szCs w:val="22"/>
        </w:rPr>
        <w:t>SR</w:t>
      </w:r>
      <w:r w:rsidR="00686766">
        <w:rPr>
          <w:rStyle w:val="eop"/>
          <w:rFonts w:cstheme="minorHAnsi"/>
          <w:szCs w:val="22"/>
        </w:rPr>
        <w:t xml:space="preserve"> REQUESTS </w:t>
      </w:r>
      <w:r w:rsidR="00A45753">
        <w:rPr>
          <w:rStyle w:val="eop"/>
          <w:rFonts w:cstheme="minorHAnsi"/>
          <w:szCs w:val="22"/>
        </w:rPr>
        <w:t>A</w:t>
      </w:r>
      <w:r w:rsidR="00686766">
        <w:rPr>
          <w:rStyle w:val="eop"/>
          <w:rFonts w:cstheme="minorHAnsi"/>
          <w:szCs w:val="22"/>
        </w:rPr>
        <w:t>ND RESPONSE – GBT COMMANDS</w:t>
      </w:r>
      <w:bookmarkEnd w:id="357"/>
      <w:bookmarkEnd w:id="358"/>
    </w:p>
    <w:p w14:paraId="0FCD813E" w14:textId="3B88329D" w:rsidR="00686766" w:rsidRDefault="00686766" w:rsidP="00686766">
      <w:pPr>
        <w:pStyle w:val="01TEFBodyText"/>
        <w:rPr>
          <w:rStyle w:val="eop"/>
          <w:rFonts w:cstheme="minorHAnsi"/>
        </w:rPr>
      </w:pPr>
      <w:r>
        <w:rPr>
          <w:rStyle w:val="eop"/>
          <w:rFonts w:cstheme="minorHAnsi"/>
        </w:rPr>
        <w:t xml:space="preserve">This section provides a sequence view of the </w:t>
      </w:r>
      <w:r w:rsidR="009D5EF0">
        <w:rPr>
          <w:rStyle w:val="eop"/>
          <w:rFonts w:cstheme="minorHAnsi"/>
        </w:rPr>
        <w:t>SR</w:t>
      </w:r>
      <w:r>
        <w:rPr>
          <w:rStyle w:val="eop"/>
          <w:rFonts w:cstheme="minorHAnsi"/>
        </w:rPr>
        <w:t xml:space="preserve"> command and response for GBT commands i.e., those that are </w:t>
      </w:r>
      <w:r w:rsidR="00313382">
        <w:rPr>
          <w:rStyle w:val="eop"/>
          <w:rFonts w:cstheme="minorHAnsi"/>
        </w:rPr>
        <w:t xml:space="preserve">greater than </w:t>
      </w:r>
      <w:r>
        <w:rPr>
          <w:rStyle w:val="eop"/>
          <w:rFonts w:cstheme="minorHAnsi"/>
        </w:rPr>
        <w:t>1200 Octets in size</w:t>
      </w:r>
      <w:r w:rsidR="009E098C">
        <w:rPr>
          <w:rStyle w:val="eop"/>
          <w:rFonts w:cstheme="minorHAnsi"/>
        </w:rPr>
        <w:t>:</w:t>
      </w:r>
    </w:p>
    <w:p w14:paraId="6A5B4974" w14:textId="77777777" w:rsidR="009E098C" w:rsidRDefault="009E098C" w:rsidP="00686766">
      <w:pPr>
        <w:pStyle w:val="01TEFBodyText"/>
        <w:rPr>
          <w:rStyle w:val="eop"/>
          <w:rFonts w:cstheme="minorHAnsi"/>
        </w:rPr>
      </w:pPr>
    </w:p>
    <w:p w14:paraId="53A2FF43" w14:textId="163FDF3B" w:rsidR="009E098C" w:rsidRDefault="004B1E2E" w:rsidP="00686766">
      <w:pPr>
        <w:pStyle w:val="01TEFBodyText"/>
        <w:rPr>
          <w:rStyle w:val="eop"/>
          <w:rFonts w:cstheme="minorHAnsi"/>
        </w:rPr>
      </w:pPr>
      <w:r w:rsidRPr="004B1E2E">
        <w:rPr>
          <w:rStyle w:val="eop"/>
          <w:rFonts w:cstheme="minorHAnsi"/>
          <w:noProof/>
        </w:rPr>
        <w:lastRenderedPageBreak/>
        <w:drawing>
          <wp:anchor distT="0" distB="0" distL="114300" distR="114300" simplePos="0" relativeHeight="251658243" behindDoc="0" locked="0" layoutInCell="1" allowOverlap="1" wp14:anchorId="4933F736" wp14:editId="6AE5B68B">
            <wp:simplePos x="0" y="0"/>
            <wp:positionH relativeFrom="column">
              <wp:posOffset>-461010</wp:posOffset>
            </wp:positionH>
            <wp:positionV relativeFrom="paragraph">
              <wp:posOffset>196850</wp:posOffset>
            </wp:positionV>
            <wp:extent cx="7038975" cy="7294880"/>
            <wp:effectExtent l="0" t="0" r="0" b="0"/>
            <wp:wrapSquare wrapText="bothSides"/>
            <wp:docPr id="1703737989" name="Picture 1703737989"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37989" name="Picture 1" descr="A diagram of a project&#10;&#10;Description automatically generated"/>
                    <pic:cNvPicPr/>
                  </pic:nvPicPr>
                  <pic:blipFill>
                    <a:blip r:embed="rId27"/>
                    <a:stretch>
                      <a:fillRect/>
                    </a:stretch>
                  </pic:blipFill>
                  <pic:spPr>
                    <a:xfrm>
                      <a:off x="0" y="0"/>
                      <a:ext cx="7038975" cy="7294880"/>
                    </a:xfrm>
                    <a:prstGeom prst="rect">
                      <a:avLst/>
                    </a:prstGeom>
                  </pic:spPr>
                </pic:pic>
              </a:graphicData>
            </a:graphic>
            <wp14:sizeRelH relativeFrom="page">
              <wp14:pctWidth>0</wp14:pctWidth>
            </wp14:sizeRelH>
            <wp14:sizeRelV relativeFrom="page">
              <wp14:pctHeight>0</wp14:pctHeight>
            </wp14:sizeRelV>
          </wp:anchor>
        </w:drawing>
      </w:r>
      <w:r w:rsidRPr="004B1E2E">
        <w:rPr>
          <w:noProof/>
        </w:rPr>
        <w:t xml:space="preserve"> </w:t>
      </w:r>
    </w:p>
    <w:p w14:paraId="4FD2C9CD" w14:textId="730A840E" w:rsidR="004B1E2E" w:rsidRDefault="009D5EF0" w:rsidP="004B1E2E">
      <w:pPr>
        <w:pStyle w:val="01TEFFigureTitle"/>
      </w:pPr>
      <w:r>
        <w:t>SR</w:t>
      </w:r>
      <w:r w:rsidR="004B1E2E">
        <w:t xml:space="preserve"> Request and Response Sequence - GBT</w:t>
      </w:r>
    </w:p>
    <w:p w14:paraId="11C63796" w14:textId="77777777" w:rsidR="004B1E2E" w:rsidRDefault="004B1E2E" w:rsidP="004B1E2E">
      <w:pPr>
        <w:pStyle w:val="01TEFBodyText"/>
        <w:rPr>
          <w:rStyle w:val="eop"/>
          <w:rFonts w:cstheme="minorHAnsi"/>
        </w:rPr>
      </w:pPr>
    </w:p>
    <w:p w14:paraId="11D1F9BC" w14:textId="77777777" w:rsidR="00E57AE3" w:rsidRDefault="00603FC7" w:rsidP="00603FC7">
      <w:pPr>
        <w:pStyle w:val="01TEFBodyText"/>
      </w:pPr>
      <w:r>
        <w:t>The sequence for processing of individual GBT blocks is aligned to processing of a GBCS command</w:t>
      </w:r>
      <w:r w:rsidR="00E57AE3">
        <w:t xml:space="preserve"> with the following notable considerations:</w:t>
      </w:r>
    </w:p>
    <w:p w14:paraId="019544BA" w14:textId="02638D3D" w:rsidR="00FA13AB" w:rsidRPr="00E4337A" w:rsidRDefault="00FA13AB" w:rsidP="00E57AE3">
      <w:pPr>
        <w:pStyle w:val="01TEFBullet"/>
        <w:rPr>
          <w:rFonts w:cstheme="minorHAnsi"/>
        </w:rPr>
      </w:pPr>
      <w:r>
        <w:t xml:space="preserve">GBT blocks will be issued to the </w:t>
      </w:r>
      <w:r w:rsidR="00F91A14">
        <w:t>Communication Hub</w:t>
      </w:r>
      <w:r>
        <w:t xml:space="preserve"> in the order they are received. However, this is not a </w:t>
      </w:r>
      <w:r w:rsidR="00331667">
        <w:t xml:space="preserve">strict </w:t>
      </w:r>
      <w:r w:rsidR="00097C0B">
        <w:t>consideration as the meters</w:t>
      </w:r>
      <w:r w:rsidR="001A0E5F">
        <w:t xml:space="preserve"> themselves order GBT blocks</w:t>
      </w:r>
      <w:r w:rsidR="009B2220">
        <w:t>.</w:t>
      </w:r>
    </w:p>
    <w:p w14:paraId="1554E01B" w14:textId="402E17AE" w:rsidR="00E4337A" w:rsidRPr="00881892" w:rsidRDefault="005553CC" w:rsidP="00E57AE3">
      <w:pPr>
        <w:pStyle w:val="01TEFBullet"/>
        <w:rPr>
          <w:rStyle w:val="eop"/>
          <w:rFonts w:cstheme="minorHAnsi"/>
        </w:rPr>
      </w:pPr>
      <w:r>
        <w:lastRenderedPageBreak/>
        <w:t>Co</w:t>
      </w:r>
      <w:r w:rsidR="00194345">
        <w:t xml:space="preserve">mmand responses will be issued </w:t>
      </w:r>
      <w:r w:rsidR="009F105F">
        <w:t xml:space="preserve">by the </w:t>
      </w:r>
      <w:r w:rsidR="00F91A14">
        <w:t>Communication Hub</w:t>
      </w:r>
      <w:r w:rsidR="009F105F">
        <w:t xml:space="preserve"> </w:t>
      </w:r>
      <w:r w:rsidR="00101972">
        <w:t xml:space="preserve">upon receipt of all GBT blocks. </w:t>
      </w:r>
      <w:r w:rsidR="0041613A">
        <w:t xml:space="preserve">Upon receipt of all blocks, the command response </w:t>
      </w:r>
      <w:r w:rsidR="00881892">
        <w:t xml:space="preserve">responsibility of the </w:t>
      </w:r>
      <w:r w:rsidR="00881892">
        <w:rPr>
          <w:rStyle w:val="eop"/>
        </w:rPr>
        <w:t xml:space="preserve">Traffic Management Gateway will </w:t>
      </w:r>
      <w:r w:rsidR="00594F18">
        <w:rPr>
          <w:rStyle w:val="eop"/>
        </w:rPr>
        <w:t>align</w:t>
      </w:r>
      <w:r w:rsidR="00881892">
        <w:rPr>
          <w:rStyle w:val="eop"/>
        </w:rPr>
        <w:t xml:space="preserve"> to response of GBCS commands</w:t>
      </w:r>
      <w:r w:rsidR="00E81CDE">
        <w:rPr>
          <w:rStyle w:val="eop"/>
        </w:rPr>
        <w:t>.</w:t>
      </w:r>
    </w:p>
    <w:p w14:paraId="49372BF4" w14:textId="7CBDA274" w:rsidR="00881892" w:rsidRPr="00BD6882" w:rsidRDefault="00881892" w:rsidP="00E57AE3">
      <w:pPr>
        <w:pStyle w:val="01TEFBullet"/>
        <w:rPr>
          <w:rStyle w:val="eop"/>
          <w:rFonts w:cstheme="minorHAnsi"/>
        </w:rPr>
      </w:pPr>
      <w:r>
        <w:rPr>
          <w:rStyle w:val="eop"/>
        </w:rPr>
        <w:t xml:space="preserve">Where individual </w:t>
      </w:r>
      <w:r w:rsidR="0062093F">
        <w:rPr>
          <w:rStyle w:val="eop"/>
        </w:rPr>
        <w:t xml:space="preserve">GBT </w:t>
      </w:r>
      <w:r>
        <w:rPr>
          <w:rStyle w:val="eop"/>
        </w:rPr>
        <w:t xml:space="preserve">blocks </w:t>
      </w:r>
      <w:r w:rsidR="0062093F">
        <w:rPr>
          <w:rStyle w:val="eop"/>
        </w:rPr>
        <w:t>are not acknowledged, the Traffic Management Gateway</w:t>
      </w:r>
      <w:r>
        <w:rPr>
          <w:rStyle w:val="eop"/>
        </w:rPr>
        <w:t xml:space="preserve"> </w:t>
      </w:r>
      <w:r w:rsidR="00342FE8">
        <w:rPr>
          <w:rStyle w:val="eop"/>
        </w:rPr>
        <w:t xml:space="preserve">will </w:t>
      </w:r>
      <w:r w:rsidR="00BD6882">
        <w:rPr>
          <w:rStyle w:val="eop"/>
        </w:rPr>
        <w:t xml:space="preserve">enter the (configurable) retry process. </w:t>
      </w:r>
    </w:p>
    <w:p w14:paraId="004018C9" w14:textId="434F42BC" w:rsidR="008A78DE" w:rsidRDefault="00BD6882" w:rsidP="008A78DE">
      <w:pPr>
        <w:pStyle w:val="01TEFBullet"/>
        <w:rPr>
          <w:rStyle w:val="eop"/>
          <w:rFonts w:cstheme="minorHAnsi"/>
        </w:rPr>
      </w:pPr>
      <w:r>
        <w:rPr>
          <w:rStyle w:val="eop"/>
        </w:rPr>
        <w:t xml:space="preserve">If an ACK is not received </w:t>
      </w:r>
      <w:r w:rsidR="00E505EF">
        <w:rPr>
          <w:rStyle w:val="eop"/>
        </w:rPr>
        <w:t xml:space="preserve">after the retry attempts, the Traffic Management Gateway will not notify the </w:t>
      </w:r>
      <w:r w:rsidR="00C22125">
        <w:rPr>
          <w:rStyle w:val="eop"/>
        </w:rPr>
        <w:t xml:space="preserve">DSP. Instead, management of a missing block will be managed by the existing capability of the </w:t>
      </w:r>
      <w:r w:rsidR="00F91A14">
        <w:rPr>
          <w:rStyle w:val="eop"/>
        </w:rPr>
        <w:t>Communication Hub</w:t>
      </w:r>
      <w:r w:rsidR="00C22125">
        <w:rPr>
          <w:rStyle w:val="eop"/>
        </w:rPr>
        <w:t xml:space="preserve"> to </w:t>
      </w:r>
      <w:r w:rsidR="005A0A49">
        <w:rPr>
          <w:rStyle w:val="eop"/>
        </w:rPr>
        <w:t>issue GBT resend</w:t>
      </w:r>
      <w:r w:rsidR="00F92B40">
        <w:rPr>
          <w:rStyle w:val="eop"/>
        </w:rPr>
        <w:t xml:space="preserve"> notification which the Traffic Management Gateway will forward to the DSP. The DSP will then issue </w:t>
      </w:r>
      <w:r w:rsidR="00014A18">
        <w:rPr>
          <w:rStyle w:val="eop"/>
        </w:rPr>
        <w:t>missing block.</w:t>
      </w:r>
    </w:p>
    <w:p w14:paraId="291CBF08" w14:textId="52BFEC94" w:rsidR="008A78DE" w:rsidRPr="008A78DE" w:rsidRDefault="004E454C" w:rsidP="008A78DE">
      <w:pPr>
        <w:pStyle w:val="01TEFBullet"/>
        <w:rPr>
          <w:rStyle w:val="eop"/>
          <w:rFonts w:cstheme="minorHAnsi"/>
        </w:rPr>
      </w:pPr>
      <w:r>
        <w:rPr>
          <w:rStyle w:val="eop"/>
          <w:rFonts w:cstheme="minorHAnsi"/>
        </w:rPr>
        <w:t>A lack of a</w:t>
      </w:r>
      <w:r w:rsidR="007B2A74">
        <w:rPr>
          <w:rStyle w:val="eop"/>
          <w:rFonts w:cstheme="minorHAnsi"/>
        </w:rPr>
        <w:t>n</w:t>
      </w:r>
      <w:r>
        <w:rPr>
          <w:rStyle w:val="eop"/>
          <w:rFonts w:cstheme="minorHAnsi"/>
        </w:rPr>
        <w:t xml:space="preserve"> </w:t>
      </w:r>
      <w:r w:rsidR="00267F62">
        <w:rPr>
          <w:rStyle w:val="eop"/>
          <w:rFonts w:cstheme="minorHAnsi"/>
        </w:rPr>
        <w:t xml:space="preserve">acknowledgement from the issuing of a GBT block will not </w:t>
      </w:r>
      <w:r w:rsidR="007E0E27">
        <w:rPr>
          <w:rStyle w:val="eop"/>
          <w:rFonts w:cstheme="minorHAnsi"/>
        </w:rPr>
        <w:t>prevent other GBT blocks in the GBT series</w:t>
      </w:r>
      <w:r w:rsidR="00CE18E6">
        <w:rPr>
          <w:rStyle w:val="eop"/>
          <w:rFonts w:cstheme="minorHAnsi"/>
        </w:rPr>
        <w:t xml:space="preserve"> from being processed by the </w:t>
      </w:r>
      <w:r w:rsidR="00CE18E6">
        <w:rPr>
          <w:rStyle w:val="eop"/>
        </w:rPr>
        <w:t xml:space="preserve">Traffic Management Gateway. A stated, </w:t>
      </w:r>
      <w:r w:rsidR="00594F18">
        <w:rPr>
          <w:rStyle w:val="eop"/>
        </w:rPr>
        <w:t xml:space="preserve">missing blocks will be managed between the </w:t>
      </w:r>
      <w:r w:rsidR="00F91A14">
        <w:rPr>
          <w:rStyle w:val="eop"/>
        </w:rPr>
        <w:t>Communication Hub</w:t>
      </w:r>
      <w:r w:rsidR="00594F18">
        <w:rPr>
          <w:rStyle w:val="eop"/>
        </w:rPr>
        <w:t xml:space="preserve"> and DSP through existing capabilities.</w:t>
      </w:r>
    </w:p>
    <w:p w14:paraId="18A5D245" w14:textId="472833BC" w:rsidR="007B2A74" w:rsidRPr="008A78DE" w:rsidRDefault="009062E1" w:rsidP="008A78DE">
      <w:pPr>
        <w:pStyle w:val="01TEFBullet"/>
        <w:rPr>
          <w:rStyle w:val="eop"/>
          <w:rFonts w:cstheme="minorHAnsi"/>
        </w:rPr>
      </w:pPr>
      <w:r>
        <w:rPr>
          <w:rStyle w:val="eop"/>
          <w:rFonts w:cstheme="minorHAnsi"/>
        </w:rPr>
        <w:t xml:space="preserve">For GBT blocks issued by the </w:t>
      </w:r>
      <w:r w:rsidR="00B12A96">
        <w:rPr>
          <w:rStyle w:val="eop"/>
          <w:rFonts w:cstheme="minorHAnsi"/>
        </w:rPr>
        <w:t>device for consumption by the DSP</w:t>
      </w:r>
      <w:r w:rsidR="00444CEF">
        <w:rPr>
          <w:rStyle w:val="eop"/>
          <w:rFonts w:cstheme="minorHAnsi"/>
        </w:rPr>
        <w:t xml:space="preserve">, the Traffic Management Gateway will attempt to send individual blocks received from the hub. Ordering is not strictly enforced as </w:t>
      </w:r>
      <w:r w:rsidR="00DA0850">
        <w:rPr>
          <w:rStyle w:val="eop"/>
          <w:rFonts w:cstheme="minorHAnsi"/>
        </w:rPr>
        <w:t xml:space="preserve">any </w:t>
      </w:r>
      <w:r w:rsidR="00781A9E">
        <w:rPr>
          <w:rStyle w:val="eop"/>
          <w:rFonts w:cstheme="minorHAnsi"/>
        </w:rPr>
        <w:t xml:space="preserve">GBT block </w:t>
      </w:r>
      <w:r w:rsidR="00DA0850">
        <w:rPr>
          <w:rStyle w:val="eop"/>
          <w:rFonts w:cstheme="minorHAnsi"/>
        </w:rPr>
        <w:t>ordering requirements will be fulfilled by the DSP. Any missing blocks will result in</w:t>
      </w:r>
      <w:r w:rsidR="0086651B">
        <w:rPr>
          <w:rStyle w:val="eop"/>
          <w:rFonts w:cstheme="minorHAnsi"/>
        </w:rPr>
        <w:t xml:space="preserve"> the DSP issuing a GBT resend request to the device</w:t>
      </w:r>
      <w:r w:rsidR="00F92A96">
        <w:rPr>
          <w:rStyle w:val="eop"/>
          <w:rFonts w:cstheme="minorHAnsi"/>
        </w:rPr>
        <w:t xml:space="preserve">, </w:t>
      </w:r>
      <w:r w:rsidR="00E81CDE">
        <w:rPr>
          <w:rStyle w:val="eop"/>
          <w:rFonts w:cstheme="minorHAnsi"/>
        </w:rPr>
        <w:t>facilitated</w:t>
      </w:r>
      <w:r w:rsidR="00F92A96">
        <w:rPr>
          <w:rStyle w:val="eop"/>
          <w:rFonts w:cstheme="minorHAnsi"/>
        </w:rPr>
        <w:t xml:space="preserve"> through the Traffic Management Gateway.</w:t>
      </w:r>
    </w:p>
    <w:p w14:paraId="59E3EC3B" w14:textId="403C1C79" w:rsidR="00686766" w:rsidRDefault="00686766" w:rsidP="00686766">
      <w:pPr>
        <w:pStyle w:val="03TEFHeading3"/>
        <w:numPr>
          <w:ilvl w:val="3"/>
          <w:numId w:val="11"/>
        </w:numPr>
        <w:rPr>
          <w:rStyle w:val="eop"/>
          <w:rFonts w:cstheme="minorHAnsi"/>
          <w:szCs w:val="22"/>
        </w:rPr>
      </w:pPr>
      <w:bookmarkStart w:id="359" w:name="_Toc167978346"/>
      <w:r>
        <w:rPr>
          <w:rStyle w:val="eop"/>
          <w:rFonts w:cstheme="minorHAnsi"/>
          <w:szCs w:val="22"/>
        </w:rPr>
        <w:t>METER ALERTS</w:t>
      </w:r>
      <w:bookmarkEnd w:id="359"/>
    </w:p>
    <w:p w14:paraId="17EA82EE" w14:textId="77777777" w:rsidR="00686766" w:rsidRDefault="00686766" w:rsidP="00686766">
      <w:pPr>
        <w:pStyle w:val="01TEFBodyText"/>
        <w:rPr>
          <w:rStyle w:val="eop"/>
          <w:rFonts w:cstheme="minorHAnsi"/>
        </w:rPr>
      </w:pPr>
      <w:r>
        <w:rPr>
          <w:rStyle w:val="eop"/>
          <w:rFonts w:cstheme="minorHAnsi"/>
        </w:rPr>
        <w:t>This section provides a sequence view of the meter alerts:</w:t>
      </w:r>
    </w:p>
    <w:p w14:paraId="1AADA2BB" w14:textId="77777777" w:rsidR="00686766" w:rsidRDefault="00686766" w:rsidP="00686766">
      <w:pPr>
        <w:pStyle w:val="01TEFBodyText"/>
        <w:rPr>
          <w:rStyle w:val="eop"/>
          <w:rFonts w:cstheme="minorHAnsi"/>
        </w:rPr>
      </w:pPr>
    </w:p>
    <w:p w14:paraId="04F89892" w14:textId="3D839054" w:rsidR="00686766" w:rsidRDefault="00D05525" w:rsidP="00686766">
      <w:pPr>
        <w:pStyle w:val="01TEFBodyText"/>
      </w:pPr>
      <w:r w:rsidRPr="00C00380">
        <w:rPr>
          <w:rStyle w:val="eop"/>
          <w:rFonts w:cstheme="minorHAnsi"/>
          <w:noProof/>
        </w:rPr>
        <w:drawing>
          <wp:anchor distT="0" distB="0" distL="114300" distR="114300" simplePos="0" relativeHeight="251658244" behindDoc="0" locked="0" layoutInCell="1" allowOverlap="1" wp14:anchorId="0E0E48A8" wp14:editId="3DDE35E4">
            <wp:simplePos x="0" y="0"/>
            <wp:positionH relativeFrom="column">
              <wp:posOffset>-501015</wp:posOffset>
            </wp:positionH>
            <wp:positionV relativeFrom="paragraph">
              <wp:posOffset>194310</wp:posOffset>
            </wp:positionV>
            <wp:extent cx="6839585" cy="1808480"/>
            <wp:effectExtent l="0" t="0" r="5715" b="0"/>
            <wp:wrapSquare wrapText="bothSides"/>
            <wp:docPr id="549524138" name="Picture 549524138" descr="A diagram with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24138" name="Picture 1" descr="A diagram with blue squares&#10;&#10;Description automatically generated with medium confidence"/>
                    <pic:cNvPicPr/>
                  </pic:nvPicPr>
                  <pic:blipFill>
                    <a:blip r:embed="rId28"/>
                    <a:stretch>
                      <a:fillRect/>
                    </a:stretch>
                  </pic:blipFill>
                  <pic:spPr>
                    <a:xfrm>
                      <a:off x="0" y="0"/>
                      <a:ext cx="6839585" cy="1808480"/>
                    </a:xfrm>
                    <a:prstGeom prst="rect">
                      <a:avLst/>
                    </a:prstGeom>
                  </pic:spPr>
                </pic:pic>
              </a:graphicData>
            </a:graphic>
            <wp14:sizeRelH relativeFrom="page">
              <wp14:pctWidth>0</wp14:pctWidth>
            </wp14:sizeRelH>
            <wp14:sizeRelV relativeFrom="page">
              <wp14:pctHeight>0</wp14:pctHeight>
            </wp14:sizeRelV>
          </wp:anchor>
        </w:drawing>
      </w:r>
      <w:r w:rsidR="00686766" w:rsidRPr="00435733">
        <w:rPr>
          <w:noProof/>
        </w:rPr>
        <w:t xml:space="preserve"> </w:t>
      </w:r>
    </w:p>
    <w:p w14:paraId="5001D07C" w14:textId="77777777" w:rsidR="00686766" w:rsidRDefault="00686766" w:rsidP="00686766">
      <w:pPr>
        <w:pStyle w:val="01TEFFigureTitle"/>
      </w:pPr>
      <w:r>
        <w:t>Meter Alert Sequence</w:t>
      </w:r>
    </w:p>
    <w:p w14:paraId="70A80EC5" w14:textId="77777777" w:rsidR="00686766" w:rsidRPr="00A11FD6" w:rsidRDefault="00686766" w:rsidP="00686766">
      <w:pPr>
        <w:pStyle w:val="01TEFBodyText"/>
        <w:rPr>
          <w:b/>
          <w:bCs/>
        </w:rPr>
      </w:pPr>
    </w:p>
    <w:p w14:paraId="7A4B80B7" w14:textId="77777777" w:rsidR="00686766" w:rsidRPr="00D24B2A" w:rsidRDefault="00686766" w:rsidP="00686766">
      <w:pPr>
        <w:pStyle w:val="01TEFBodyText"/>
        <w:rPr>
          <w:rStyle w:val="eop"/>
        </w:rPr>
      </w:pPr>
      <w:r>
        <w:t>The sequence is described below:</w:t>
      </w:r>
    </w:p>
    <w:p w14:paraId="3D95F4ED" w14:textId="27E3D224" w:rsidR="00686766" w:rsidRDefault="00686766" w:rsidP="00686766">
      <w:pPr>
        <w:pStyle w:val="01TEFBullet"/>
        <w:rPr>
          <w:rStyle w:val="eop"/>
          <w:rFonts w:cstheme="minorHAnsi"/>
        </w:rPr>
      </w:pPr>
      <w:r>
        <w:rPr>
          <w:rStyle w:val="eop"/>
          <w:rFonts w:cstheme="minorHAnsi"/>
        </w:rPr>
        <w:t xml:space="preserve">The </w:t>
      </w:r>
      <w:r w:rsidR="00F91A14">
        <w:rPr>
          <w:rStyle w:val="eop"/>
          <w:rFonts w:cstheme="minorHAnsi"/>
        </w:rPr>
        <w:t>Communication Hub</w:t>
      </w:r>
      <w:r>
        <w:rPr>
          <w:rStyle w:val="eop"/>
          <w:rFonts w:cstheme="minorHAnsi"/>
        </w:rPr>
        <w:t xml:space="preserve"> will send the GBCS alert to the Traffic Management Gateway;</w:t>
      </w:r>
    </w:p>
    <w:p w14:paraId="00B5D59C" w14:textId="6A0189E4" w:rsidR="002F5B36" w:rsidRPr="00E6316B" w:rsidRDefault="002F5B36" w:rsidP="002F5B36">
      <w:pPr>
        <w:pStyle w:val="01TEFBullet"/>
        <w:rPr>
          <w:rStyle w:val="eop"/>
          <w:rFonts w:ascii="Times New Roman" w:hAnsi="Times New Roman" w:cstheme="minorHAnsi"/>
          <w:sz w:val="24"/>
          <w:szCs w:val="24"/>
        </w:rPr>
      </w:pPr>
      <w:r>
        <w:rPr>
          <w:rStyle w:val="eop"/>
          <w:rFonts w:cstheme="minorHAnsi"/>
        </w:rPr>
        <w:t xml:space="preserve">The </w:t>
      </w:r>
      <w:r>
        <w:rPr>
          <w:rStyle w:val="eop"/>
        </w:rPr>
        <w:t xml:space="preserve">Traffic Management Gateway will acknowledge the alert forwarded by the </w:t>
      </w:r>
      <w:r w:rsidR="00F91A14">
        <w:rPr>
          <w:rStyle w:val="eop"/>
        </w:rPr>
        <w:t>Communication Hub</w:t>
      </w:r>
      <w:r>
        <w:rPr>
          <w:rStyle w:val="eop"/>
        </w:rPr>
        <w:t>.</w:t>
      </w:r>
    </w:p>
    <w:p w14:paraId="30D7B478" w14:textId="7B1D540D" w:rsidR="007F0177" w:rsidRDefault="00686766" w:rsidP="00313382">
      <w:pPr>
        <w:pStyle w:val="01TEFBullet"/>
        <w:rPr>
          <w:ins w:id="360" w:author="Asif Maruf (UK)" w:date="2024-07-12T16:18:00Z"/>
          <w:rStyle w:val="eop"/>
          <w:rFonts w:cstheme="minorHAnsi"/>
        </w:rPr>
      </w:pPr>
      <w:r>
        <w:rPr>
          <w:rStyle w:val="eop"/>
          <w:rFonts w:cstheme="minorHAnsi"/>
        </w:rPr>
        <w:t xml:space="preserve">The Traffic Management Gateway will embed the GBCS alert in a JSON object which will be sent to the DSP aligned to </w:t>
      </w:r>
      <w:bookmarkStart w:id="361" w:name="_Ref145951162"/>
      <w:r w:rsidR="00072B33">
        <w:rPr>
          <w:rStyle w:val="eop"/>
          <w:rFonts w:cstheme="minorHAnsi"/>
        </w:rPr>
        <w:t>SD4.4.15.</w:t>
      </w:r>
    </w:p>
    <w:p w14:paraId="53401D78" w14:textId="77777777" w:rsidR="009E6F36" w:rsidRDefault="009E6F36" w:rsidP="009E6F36">
      <w:pPr>
        <w:pStyle w:val="01TEFBullet"/>
        <w:numPr>
          <w:ilvl w:val="0"/>
          <w:numId w:val="0"/>
        </w:numPr>
        <w:ind w:left="720" w:hanging="360"/>
        <w:rPr>
          <w:ins w:id="362" w:author="Asif Maruf (UK)" w:date="2024-07-12T16:18:00Z"/>
          <w:rStyle w:val="eop"/>
          <w:rFonts w:cstheme="minorHAnsi"/>
        </w:rPr>
      </w:pPr>
    </w:p>
    <w:p w14:paraId="7F12CE9D" w14:textId="5A559A51" w:rsidR="009E6F36" w:rsidRPr="00313382" w:rsidRDefault="009E6F36">
      <w:pPr>
        <w:pStyle w:val="01TEFBodyText"/>
        <w:rPr>
          <w:rStyle w:val="eop"/>
          <w:rFonts w:cstheme="minorHAnsi"/>
        </w:rPr>
        <w:pPrChange w:id="363" w:author="Asif Maruf (UK)" w:date="2024-07-12T16:18:00Z">
          <w:pPr>
            <w:pStyle w:val="01TEFBullet"/>
          </w:pPr>
        </w:pPrChange>
      </w:pPr>
      <w:ins w:id="364" w:author="Asif Maruf (UK)" w:date="2024-07-12T16:18:00Z">
        <w:r>
          <w:rPr>
            <w:rStyle w:val="eop"/>
            <w:rFonts w:cstheme="minorHAnsi"/>
          </w:rPr>
          <w:lastRenderedPageBreak/>
          <w:t>Please note that the Service Edge will ACK the UDP/IPv6 alert from the Communication Hub. While not illustrating in the sequence diagram</w:t>
        </w:r>
      </w:ins>
      <w:ins w:id="365" w:author="Asif Maruf (UK)" w:date="2024-07-12T16:19:00Z">
        <w:r>
          <w:rPr>
            <w:rStyle w:val="eop"/>
            <w:rFonts w:cstheme="minorHAnsi"/>
          </w:rPr>
          <w:t xml:space="preserve">, it can be </w:t>
        </w:r>
        <w:r w:rsidR="00896F5F">
          <w:rPr>
            <w:rStyle w:val="eop"/>
            <w:rFonts w:cstheme="minorHAnsi"/>
          </w:rPr>
          <w:t xml:space="preserve">inferred </w:t>
        </w:r>
      </w:ins>
      <w:ins w:id="366" w:author="Asif Maruf (UK)" w:date="2024-07-12T16:20:00Z">
        <w:r w:rsidR="00EA31B2">
          <w:rPr>
            <w:rStyle w:val="eop"/>
            <w:rFonts w:cstheme="minorHAnsi"/>
          </w:rPr>
          <w:t>sitting between the Communication Hub and the TMG.</w:t>
        </w:r>
      </w:ins>
    </w:p>
    <w:p w14:paraId="3ADA251D" w14:textId="25CCE89B" w:rsidR="0052780E" w:rsidRDefault="00251E0D" w:rsidP="00897D2C">
      <w:pPr>
        <w:pStyle w:val="03TEFHeading3"/>
        <w:numPr>
          <w:ilvl w:val="3"/>
          <w:numId w:val="11"/>
        </w:numPr>
        <w:rPr>
          <w:rStyle w:val="eop"/>
          <w:rFonts w:cstheme="minorHAnsi"/>
          <w:b w:val="0"/>
          <w:caps w:val="0"/>
          <w:szCs w:val="22"/>
          <w:lang w:eastAsia="en-GB"/>
        </w:rPr>
      </w:pPr>
      <w:bookmarkStart w:id="367" w:name="_Ref151991329"/>
      <w:bookmarkStart w:id="368" w:name="_Toc167978347"/>
      <w:bookmarkEnd w:id="361"/>
      <w:r>
        <w:rPr>
          <w:rStyle w:val="eop"/>
          <w:rFonts w:cstheme="minorHAnsi"/>
          <w:szCs w:val="22"/>
        </w:rPr>
        <w:t xml:space="preserve">AUTONOMOUS </w:t>
      </w:r>
      <w:r w:rsidR="005E1EB8">
        <w:rPr>
          <w:rStyle w:val="eop"/>
          <w:rFonts w:cstheme="minorHAnsi"/>
          <w:szCs w:val="22"/>
        </w:rPr>
        <w:t>EVENT PROCESSING</w:t>
      </w:r>
      <w:r w:rsidR="00D742FE">
        <w:rPr>
          <w:rStyle w:val="eop"/>
          <w:rFonts w:cstheme="minorHAnsi"/>
          <w:szCs w:val="22"/>
        </w:rPr>
        <w:t xml:space="preserve"> WITH DEVICE MANAGER</w:t>
      </w:r>
      <w:bookmarkEnd w:id="367"/>
      <w:bookmarkEnd w:id="368"/>
    </w:p>
    <w:p w14:paraId="5C0205EF" w14:textId="7CD7598A" w:rsidR="0052780E" w:rsidRDefault="0052780E" w:rsidP="0052780E">
      <w:pPr>
        <w:pStyle w:val="01TEFBodyText"/>
        <w:rPr>
          <w:rStyle w:val="eop"/>
          <w:rFonts w:cstheme="minorHAnsi"/>
        </w:rPr>
      </w:pPr>
      <w:r>
        <w:rPr>
          <w:rStyle w:val="eop"/>
          <w:rFonts w:cstheme="minorHAnsi"/>
        </w:rPr>
        <w:t>Th</w:t>
      </w:r>
      <w:r w:rsidR="009B69D3">
        <w:rPr>
          <w:rStyle w:val="eop"/>
          <w:rFonts w:cstheme="minorHAnsi"/>
        </w:rPr>
        <w:t xml:space="preserve">is section describes the </w:t>
      </w:r>
      <w:r w:rsidR="005E1EB8">
        <w:rPr>
          <w:rStyle w:val="eop"/>
          <w:rFonts w:cstheme="minorHAnsi"/>
        </w:rPr>
        <w:t xml:space="preserve">Traffic Management Gateway’s responsibility in processing autonomous events </w:t>
      </w:r>
      <w:r w:rsidR="00F84356">
        <w:rPr>
          <w:rStyle w:val="eop"/>
          <w:rFonts w:cstheme="minorHAnsi"/>
        </w:rPr>
        <w:t xml:space="preserve">to the device manager </w:t>
      </w:r>
      <w:r w:rsidR="005E1EB8">
        <w:rPr>
          <w:rStyle w:val="eop"/>
          <w:rFonts w:cstheme="minorHAnsi"/>
        </w:rPr>
        <w:t>(i.e., not responses to commands). This sequence will be referenced in subsequent flows.</w:t>
      </w:r>
    </w:p>
    <w:p w14:paraId="507783FD" w14:textId="5277ACE5" w:rsidR="002A7962" w:rsidRDefault="00897D2C" w:rsidP="0052780E">
      <w:pPr>
        <w:pStyle w:val="01TEFBodyText"/>
        <w:rPr>
          <w:rStyle w:val="eop"/>
          <w:rFonts w:cstheme="minorHAnsi"/>
        </w:rPr>
      </w:pPr>
      <w:r w:rsidRPr="005260F9">
        <w:rPr>
          <w:rStyle w:val="eop"/>
          <w:rFonts w:cstheme="minorHAnsi"/>
          <w:noProof/>
        </w:rPr>
        <w:drawing>
          <wp:anchor distT="0" distB="0" distL="114300" distR="114300" simplePos="0" relativeHeight="251658245" behindDoc="0" locked="0" layoutInCell="1" allowOverlap="1" wp14:anchorId="1351129E" wp14:editId="57447BB4">
            <wp:simplePos x="0" y="0"/>
            <wp:positionH relativeFrom="column">
              <wp:posOffset>-704850</wp:posOffset>
            </wp:positionH>
            <wp:positionV relativeFrom="paragraph">
              <wp:posOffset>195580</wp:posOffset>
            </wp:positionV>
            <wp:extent cx="7226935" cy="6433185"/>
            <wp:effectExtent l="0" t="0" r="0" b="5715"/>
            <wp:wrapSquare wrapText="bothSides"/>
            <wp:docPr id="579934300" name="Picture 57993430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34300" name="Picture 1" descr="A diagram of a company&#10;&#10;Description automatically generated"/>
                    <pic:cNvPicPr/>
                  </pic:nvPicPr>
                  <pic:blipFill>
                    <a:blip r:embed="rId29"/>
                    <a:stretch>
                      <a:fillRect/>
                    </a:stretch>
                  </pic:blipFill>
                  <pic:spPr>
                    <a:xfrm>
                      <a:off x="0" y="0"/>
                      <a:ext cx="7226935" cy="6433185"/>
                    </a:xfrm>
                    <a:prstGeom prst="rect">
                      <a:avLst/>
                    </a:prstGeom>
                  </pic:spPr>
                </pic:pic>
              </a:graphicData>
            </a:graphic>
            <wp14:sizeRelH relativeFrom="page">
              <wp14:pctWidth>0</wp14:pctWidth>
            </wp14:sizeRelH>
            <wp14:sizeRelV relativeFrom="page">
              <wp14:pctHeight>0</wp14:pctHeight>
            </wp14:sizeRelV>
          </wp:anchor>
        </w:drawing>
      </w:r>
      <w:r w:rsidR="005260F9" w:rsidRPr="005260F9">
        <w:rPr>
          <w:noProof/>
        </w:rPr>
        <w:t xml:space="preserve"> </w:t>
      </w:r>
    </w:p>
    <w:p w14:paraId="0D01BD53" w14:textId="32F13A36" w:rsidR="002B6E7D" w:rsidRDefault="002B6E7D" w:rsidP="002B6E7D">
      <w:pPr>
        <w:pStyle w:val="01TEFFigureTitle"/>
      </w:pPr>
      <w:r>
        <w:t>Autonomous Event Processing</w:t>
      </w:r>
      <w:r w:rsidR="004627CB">
        <w:t xml:space="preserve"> with Device Manager</w:t>
      </w:r>
    </w:p>
    <w:p w14:paraId="1C8F6CBC" w14:textId="3DF59B36" w:rsidR="0025766E" w:rsidRDefault="0025766E" w:rsidP="002B6E7D">
      <w:pPr>
        <w:pStyle w:val="01TEFBodyText"/>
        <w:rPr>
          <w:rStyle w:val="eop"/>
          <w:rFonts w:cstheme="minorHAnsi"/>
        </w:rPr>
      </w:pPr>
      <w:r>
        <w:rPr>
          <w:rStyle w:val="eop"/>
          <w:rFonts w:cstheme="minorHAnsi"/>
        </w:rPr>
        <w:t>The sequence is described below:</w:t>
      </w:r>
    </w:p>
    <w:p w14:paraId="6D83ABF4" w14:textId="51CE62EA" w:rsidR="0025766E" w:rsidRDefault="00EC7542" w:rsidP="0025766E">
      <w:pPr>
        <w:pStyle w:val="01TEFBullet"/>
        <w:rPr>
          <w:rStyle w:val="eop"/>
          <w:rFonts w:cstheme="minorHAnsi"/>
        </w:rPr>
      </w:pPr>
      <w:r>
        <w:rPr>
          <w:rStyle w:val="eop"/>
          <w:rFonts w:cstheme="minorHAnsi"/>
        </w:rPr>
        <w:lastRenderedPageBreak/>
        <w:t xml:space="preserve">Events / alerts will be sent to the Traffic Management Gateway </w:t>
      </w:r>
      <w:r w:rsidR="003C7EA5">
        <w:rPr>
          <w:rStyle w:val="eop"/>
          <w:rFonts w:cstheme="minorHAnsi"/>
        </w:rPr>
        <w:t xml:space="preserve">with the WAN Provider </w:t>
      </w:r>
      <w:r w:rsidR="009D5C85">
        <w:rPr>
          <w:rStyle w:val="eop"/>
          <w:rFonts w:cstheme="minorHAnsi"/>
        </w:rPr>
        <w:t>signature.</w:t>
      </w:r>
    </w:p>
    <w:p w14:paraId="599EE56B" w14:textId="2546A6A4" w:rsidR="003C7EA5" w:rsidRDefault="008736FE" w:rsidP="0025766E">
      <w:pPr>
        <w:pStyle w:val="01TEFBullet"/>
        <w:rPr>
          <w:rStyle w:val="eop"/>
          <w:rFonts w:cstheme="minorHAnsi"/>
        </w:rPr>
      </w:pPr>
      <w:r>
        <w:rPr>
          <w:rStyle w:val="eop"/>
          <w:rFonts w:cstheme="minorHAnsi"/>
        </w:rPr>
        <w:t>The signature will be validated using the Validator service</w:t>
      </w:r>
      <w:r w:rsidR="00E02D9C">
        <w:rPr>
          <w:rStyle w:val="eop"/>
          <w:rFonts w:cstheme="minorHAnsi"/>
        </w:rPr>
        <w:t>:</w:t>
      </w:r>
    </w:p>
    <w:p w14:paraId="635A911C" w14:textId="49E60DA0" w:rsidR="00E02D9C" w:rsidRDefault="00E02D9C" w:rsidP="00E02D9C">
      <w:pPr>
        <w:pStyle w:val="01TEFBullets-Sub"/>
        <w:rPr>
          <w:rStyle w:val="eop"/>
          <w:rFonts w:cstheme="minorHAnsi"/>
        </w:rPr>
      </w:pPr>
      <w:r>
        <w:rPr>
          <w:rStyle w:val="eop"/>
          <w:rFonts w:cstheme="minorHAnsi"/>
        </w:rPr>
        <w:t>Upon successful validation, the event data will be exposed for downstream processing</w:t>
      </w:r>
      <w:r w:rsidR="00CA6C8E">
        <w:rPr>
          <w:rStyle w:val="eop"/>
          <w:rFonts w:cstheme="minorHAnsi"/>
        </w:rPr>
        <w:t>.</w:t>
      </w:r>
    </w:p>
    <w:p w14:paraId="73393C62" w14:textId="237C0B1B" w:rsidR="00E02D9C" w:rsidRDefault="00E02D9C" w:rsidP="004049F8">
      <w:pPr>
        <w:pStyle w:val="01TEFBullets-Sub"/>
        <w:rPr>
          <w:rStyle w:val="eop"/>
          <w:rFonts w:cstheme="minorHAnsi"/>
        </w:rPr>
      </w:pPr>
      <w:r>
        <w:rPr>
          <w:rStyle w:val="eop"/>
          <w:rFonts w:cstheme="minorHAnsi"/>
        </w:rPr>
        <w:t xml:space="preserve">Where a failure response is returned from the </w:t>
      </w:r>
      <w:r w:rsidR="00CA6C8E">
        <w:rPr>
          <w:rStyle w:val="eop"/>
          <w:rFonts w:cstheme="minorHAnsi"/>
        </w:rPr>
        <w:t xml:space="preserve">validator service, the </w:t>
      </w:r>
      <w:r w:rsidR="00E91C79">
        <w:rPr>
          <w:rStyle w:val="eop"/>
          <w:rFonts w:cstheme="minorHAnsi"/>
        </w:rPr>
        <w:t xml:space="preserve">event will not be </w:t>
      </w:r>
      <w:r w:rsidR="00D87185">
        <w:rPr>
          <w:rStyle w:val="eop"/>
          <w:rFonts w:cstheme="minorHAnsi"/>
        </w:rPr>
        <w:t xml:space="preserve">exposed for downstream processing. </w:t>
      </w:r>
      <w:r w:rsidR="006546B5">
        <w:rPr>
          <w:rStyle w:val="eop"/>
          <w:rFonts w:cstheme="minorHAnsi"/>
        </w:rPr>
        <w:t>Instead,</w:t>
      </w:r>
      <w:r w:rsidR="00D87185">
        <w:rPr>
          <w:rStyle w:val="eop"/>
          <w:rFonts w:cstheme="minorHAnsi"/>
        </w:rPr>
        <w:t xml:space="preserve"> </w:t>
      </w:r>
      <w:r w:rsidR="006546B5">
        <w:rPr>
          <w:rStyle w:val="eop"/>
          <w:rFonts w:cstheme="minorHAnsi"/>
        </w:rPr>
        <w:t>the failure will be logged as a security incident.</w:t>
      </w:r>
    </w:p>
    <w:p w14:paraId="53D37AED" w14:textId="39CC433E" w:rsidR="006546B5" w:rsidRPr="006546B5" w:rsidRDefault="006546B5" w:rsidP="006546B5">
      <w:pPr>
        <w:pStyle w:val="01TEFBullets-Sub"/>
        <w:rPr>
          <w:rStyle w:val="eop"/>
          <w:rFonts w:cstheme="minorHAnsi"/>
        </w:rPr>
      </w:pPr>
      <w:r>
        <w:rPr>
          <w:rStyle w:val="eop"/>
          <w:rFonts w:cstheme="minorHAnsi"/>
        </w:rPr>
        <w:t>Where the call to the Validator service timeouts, the event will not be exposed for downstream processing. Instead, the failure will be logged as a security incident.</w:t>
      </w:r>
    </w:p>
    <w:p w14:paraId="5A25430A" w14:textId="45335CAF" w:rsidR="0076772D" w:rsidRDefault="00E460C1" w:rsidP="004E46AC">
      <w:pPr>
        <w:pStyle w:val="03TEFHeading3"/>
        <w:numPr>
          <w:ilvl w:val="3"/>
          <w:numId w:val="11"/>
        </w:numPr>
        <w:rPr>
          <w:rStyle w:val="eop"/>
          <w:rFonts w:cstheme="minorHAnsi"/>
          <w:szCs w:val="22"/>
        </w:rPr>
      </w:pPr>
      <w:bookmarkStart w:id="369" w:name="_Toc148087797"/>
      <w:bookmarkStart w:id="370" w:name="_Ref151983743"/>
      <w:bookmarkStart w:id="371" w:name="_Toc167978348"/>
      <w:bookmarkEnd w:id="369"/>
      <w:r>
        <w:rPr>
          <w:rStyle w:val="eop"/>
          <w:rFonts w:cstheme="minorHAnsi"/>
          <w:szCs w:val="22"/>
        </w:rPr>
        <w:t>DEVICE MANAGER COMMAND AND RESPONSE</w:t>
      </w:r>
      <w:bookmarkEnd w:id="370"/>
      <w:bookmarkEnd w:id="371"/>
    </w:p>
    <w:p w14:paraId="40F85D96" w14:textId="2AD7B750" w:rsidR="00E460C1" w:rsidRDefault="00E460C1" w:rsidP="000E76F9">
      <w:pPr>
        <w:pStyle w:val="01TEFBodyText"/>
        <w:rPr>
          <w:rStyle w:val="eop"/>
          <w:rFonts w:cstheme="minorHAnsi"/>
        </w:rPr>
      </w:pPr>
      <w:r>
        <w:rPr>
          <w:rStyle w:val="eop"/>
          <w:rFonts w:cstheme="minorHAnsi"/>
        </w:rPr>
        <w:t>This section describes the Traffic Management Gateway’s responsibility in issuing device manager commands and processing responses. This sequence will be referenced in subsequent flows</w:t>
      </w:r>
      <w:r w:rsidR="00CB1A78">
        <w:rPr>
          <w:rStyle w:val="eop"/>
          <w:rFonts w:cstheme="minorHAnsi"/>
        </w:rPr>
        <w:t>:</w:t>
      </w:r>
    </w:p>
    <w:p w14:paraId="22C1947F" w14:textId="77777777" w:rsidR="00CB1A78" w:rsidRDefault="00CB1A78" w:rsidP="000E76F9">
      <w:pPr>
        <w:pStyle w:val="01TEFBodyText"/>
        <w:rPr>
          <w:rStyle w:val="eop"/>
          <w:rFonts w:cstheme="minorHAnsi"/>
        </w:rPr>
      </w:pPr>
    </w:p>
    <w:p w14:paraId="5100FE68" w14:textId="25CFC715" w:rsidR="00CB1A78" w:rsidRDefault="005908DA" w:rsidP="005908DA">
      <w:pPr>
        <w:pStyle w:val="01TEFBodyText"/>
        <w:ind w:left="720"/>
        <w:jc w:val="center"/>
        <w:rPr>
          <w:rStyle w:val="eop"/>
          <w:rFonts w:cstheme="minorHAnsi"/>
        </w:rPr>
      </w:pPr>
      <w:r w:rsidRPr="005908DA">
        <w:rPr>
          <w:rStyle w:val="eop"/>
          <w:rFonts w:cstheme="minorHAnsi"/>
          <w:noProof/>
        </w:rPr>
        <w:lastRenderedPageBreak/>
        <w:drawing>
          <wp:inline distT="0" distB="0" distL="0" distR="0" wp14:anchorId="2F152EAC" wp14:editId="30CFD04C">
            <wp:extent cx="4582253" cy="8134184"/>
            <wp:effectExtent l="0" t="0" r="2540" b="0"/>
            <wp:docPr id="1317703984" name="Picture 131770398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03984" name="Picture 1" descr="A diagram of a project&#10;&#10;Description automatically generated"/>
                    <pic:cNvPicPr/>
                  </pic:nvPicPr>
                  <pic:blipFill>
                    <a:blip r:embed="rId30"/>
                    <a:stretch>
                      <a:fillRect/>
                    </a:stretch>
                  </pic:blipFill>
                  <pic:spPr>
                    <a:xfrm>
                      <a:off x="0" y="0"/>
                      <a:ext cx="4594330" cy="8155623"/>
                    </a:xfrm>
                    <a:prstGeom prst="rect">
                      <a:avLst/>
                    </a:prstGeom>
                  </pic:spPr>
                </pic:pic>
              </a:graphicData>
            </a:graphic>
          </wp:inline>
        </w:drawing>
      </w:r>
    </w:p>
    <w:p w14:paraId="79EF2219" w14:textId="3C7F1E43" w:rsidR="00683536" w:rsidRPr="00683536" w:rsidRDefault="00683536" w:rsidP="00683536">
      <w:pPr>
        <w:pStyle w:val="01TEFFigureTitle"/>
        <w:rPr>
          <w:rStyle w:val="eop"/>
          <w:rFonts w:cstheme="minorHAnsi"/>
        </w:rPr>
      </w:pPr>
      <w:r>
        <w:t xml:space="preserve">Device Manager Command and Response </w:t>
      </w:r>
    </w:p>
    <w:p w14:paraId="6EBEFC84" w14:textId="77777777" w:rsidR="00604B8F" w:rsidRDefault="00604B8F" w:rsidP="00604B8F">
      <w:pPr>
        <w:pStyle w:val="01TEFBodyText"/>
        <w:rPr>
          <w:rStyle w:val="eop"/>
          <w:rFonts w:cstheme="minorHAnsi"/>
        </w:rPr>
      </w:pPr>
      <w:r>
        <w:rPr>
          <w:rStyle w:val="eop"/>
          <w:rFonts w:cstheme="minorHAnsi"/>
        </w:rPr>
        <w:t>The sequence is described below:</w:t>
      </w:r>
    </w:p>
    <w:p w14:paraId="6A4565DD" w14:textId="5813CF5C" w:rsidR="004542D5" w:rsidRDefault="004542D5" w:rsidP="00AD5141">
      <w:pPr>
        <w:pStyle w:val="01TEFBullet"/>
        <w:rPr>
          <w:rStyle w:val="eop"/>
        </w:rPr>
      </w:pPr>
      <w:r w:rsidRPr="004542D5">
        <w:rPr>
          <w:rStyle w:val="eop"/>
        </w:rPr>
        <w:lastRenderedPageBreak/>
        <w:t xml:space="preserve">Device Manager will generate the DMM command it intends to issue to the </w:t>
      </w:r>
      <w:r w:rsidR="00F91A14">
        <w:rPr>
          <w:rStyle w:val="eop"/>
        </w:rPr>
        <w:t>Communication Hub</w:t>
      </w:r>
      <w:r w:rsidRPr="004542D5">
        <w:rPr>
          <w:rStyle w:val="eop"/>
        </w:rPr>
        <w:t>.</w:t>
      </w:r>
    </w:p>
    <w:p w14:paraId="22F67C59" w14:textId="381413E7" w:rsidR="004542D5" w:rsidRDefault="004542D5" w:rsidP="00AD5141">
      <w:pPr>
        <w:pStyle w:val="01TEFBullet"/>
        <w:rPr>
          <w:rStyle w:val="eop"/>
        </w:rPr>
      </w:pPr>
      <w:r>
        <w:rPr>
          <w:rStyle w:val="eop"/>
        </w:rPr>
        <w:t xml:space="preserve">It will then issue a request to sign the message. </w:t>
      </w:r>
      <w:r w:rsidR="00654905">
        <w:rPr>
          <w:rStyle w:val="eop"/>
        </w:rPr>
        <w:t>The signing service is also a Device Manager function.</w:t>
      </w:r>
    </w:p>
    <w:p w14:paraId="1130BB9B" w14:textId="542B0874" w:rsidR="00654905" w:rsidRDefault="00A542DE" w:rsidP="00AD5141">
      <w:pPr>
        <w:pStyle w:val="01TEFBullet"/>
        <w:rPr>
          <w:rStyle w:val="eop"/>
        </w:rPr>
      </w:pPr>
      <w:r>
        <w:rPr>
          <w:rStyle w:val="eop"/>
        </w:rPr>
        <w:t xml:space="preserve">Any failure in </w:t>
      </w:r>
      <w:r w:rsidR="00615AC1">
        <w:rPr>
          <w:rStyle w:val="eop"/>
        </w:rPr>
        <w:t xml:space="preserve">signing the request will trigger the retry and </w:t>
      </w:r>
      <w:r w:rsidR="000F0CC7">
        <w:rPr>
          <w:rStyle w:val="eop"/>
        </w:rPr>
        <w:t xml:space="preserve">incident </w:t>
      </w:r>
      <w:r w:rsidR="001000DE">
        <w:rPr>
          <w:rStyle w:val="eop"/>
        </w:rPr>
        <w:t>management process.</w:t>
      </w:r>
    </w:p>
    <w:p w14:paraId="3D0C75E2" w14:textId="6C64E040" w:rsidR="000F0CC7" w:rsidRDefault="00314FB5" w:rsidP="00AD5141">
      <w:pPr>
        <w:pStyle w:val="01TEFBullet"/>
        <w:rPr>
          <w:rStyle w:val="eop"/>
        </w:rPr>
      </w:pPr>
      <w:r>
        <w:rPr>
          <w:rStyle w:val="eop"/>
        </w:rPr>
        <w:t>Commands that have been successfully signed by the Device Manager will be</w:t>
      </w:r>
      <w:r w:rsidR="00AE4330">
        <w:rPr>
          <w:rStyle w:val="eop"/>
        </w:rPr>
        <w:t xml:space="preserve"> </w:t>
      </w:r>
      <w:r w:rsidR="00D44634">
        <w:rPr>
          <w:rStyle w:val="eop"/>
        </w:rPr>
        <w:t>sent</w:t>
      </w:r>
      <w:r w:rsidR="00AE4330">
        <w:rPr>
          <w:rStyle w:val="eop"/>
        </w:rPr>
        <w:t xml:space="preserve"> to the Traffic Management Gateway.</w:t>
      </w:r>
    </w:p>
    <w:p w14:paraId="3311E77E" w14:textId="3DA81CF1" w:rsidR="00AD5141" w:rsidRPr="0072189C" w:rsidRDefault="00AE4330" w:rsidP="00AD5141">
      <w:pPr>
        <w:pStyle w:val="01TEFBullet"/>
        <w:rPr>
          <w:rStyle w:val="eop"/>
          <w:rFonts w:cstheme="minorHAnsi"/>
          <w:b/>
          <w:iCs/>
          <w:caps/>
          <w:lang w:eastAsia="en-US"/>
        </w:rPr>
      </w:pPr>
      <w:r>
        <w:rPr>
          <w:rStyle w:val="eop"/>
        </w:rPr>
        <w:t xml:space="preserve">Upon receipt of the command, the Traffic Management Gateway will </w:t>
      </w:r>
      <w:r w:rsidR="00FC6CBA">
        <w:rPr>
          <w:rStyle w:val="eop"/>
        </w:rPr>
        <w:t xml:space="preserve">determine </w:t>
      </w:r>
      <w:r w:rsidR="002A303D">
        <w:t xml:space="preserve">the success </w:t>
      </w:r>
      <w:r w:rsidR="00851109">
        <w:t>criteria</w:t>
      </w:r>
      <w:r w:rsidR="002A303D">
        <w:t xml:space="preserve"> for </w:t>
      </w:r>
      <w:r w:rsidR="00851109">
        <w:t>the command based on the command type</w:t>
      </w:r>
      <w:r w:rsidR="00CA1AB9">
        <w:t>,</w:t>
      </w:r>
      <w:r w:rsidR="00D3148E">
        <w:t xml:space="preserve"> monitoring of traffic through the gateway, </w:t>
      </w:r>
      <w:r w:rsidR="00C926CC">
        <w:t xml:space="preserve">network data and </w:t>
      </w:r>
      <w:r w:rsidR="00F91A14">
        <w:t>Communication Hub</w:t>
      </w:r>
      <w:r w:rsidR="00C926CC">
        <w:t xml:space="preserve"> status. Refer to section </w:t>
      </w:r>
      <w:r w:rsidR="00C926CC">
        <w:fldChar w:fldCharType="begin"/>
      </w:r>
      <w:r w:rsidR="00C926CC">
        <w:instrText xml:space="preserve"> REF _Ref146272881 \r \h </w:instrText>
      </w:r>
      <w:r w:rsidR="00AD5141">
        <w:instrText xml:space="preserve"> \* MERGEFORMAT </w:instrText>
      </w:r>
      <w:r w:rsidR="00C926CC">
        <w:fldChar w:fldCharType="separate"/>
      </w:r>
      <w:r w:rsidR="00D66729">
        <w:t>2.9</w:t>
      </w:r>
      <w:r w:rsidR="00C926CC">
        <w:fldChar w:fldCharType="end"/>
      </w:r>
      <w:r w:rsidR="00C926CC">
        <w:t xml:space="preserve"> for more details on how the </w:t>
      </w:r>
      <w:r w:rsidR="00C926CC">
        <w:rPr>
          <w:rStyle w:val="eop"/>
        </w:rPr>
        <w:t>Traffic Management Gateway</w:t>
      </w:r>
      <w:r w:rsidR="00C926CC" w:rsidRPr="002A303D">
        <w:rPr>
          <w:rStyle w:val="eop"/>
          <w:rFonts w:cstheme="minorHAnsi"/>
        </w:rPr>
        <w:t xml:space="preserve"> </w:t>
      </w:r>
      <w:r w:rsidR="00C926CC">
        <w:rPr>
          <w:rStyle w:val="eop"/>
          <w:rFonts w:cstheme="minorHAnsi"/>
        </w:rPr>
        <w:t xml:space="preserve">manages </w:t>
      </w:r>
      <w:r w:rsidR="004E220B">
        <w:rPr>
          <w:rStyle w:val="eop"/>
          <w:rFonts w:cstheme="minorHAnsi"/>
        </w:rPr>
        <w:t xml:space="preserve">the issuing of commands </w:t>
      </w:r>
      <w:r w:rsidR="000B3256">
        <w:rPr>
          <w:rStyle w:val="eop"/>
          <w:rFonts w:cstheme="minorHAnsi"/>
        </w:rPr>
        <w:t xml:space="preserve">through the </w:t>
      </w:r>
      <w:r w:rsidR="00AD5141">
        <w:rPr>
          <w:rStyle w:val="eop"/>
          <w:rFonts w:cstheme="minorHAnsi"/>
        </w:rPr>
        <w:t>cellular network.</w:t>
      </w:r>
      <w:r w:rsidR="00827AF7">
        <w:rPr>
          <w:rStyle w:val="eop"/>
          <w:rFonts w:cstheme="minorHAnsi"/>
        </w:rPr>
        <w:t xml:space="preserve"> </w:t>
      </w:r>
    </w:p>
    <w:p w14:paraId="3974762D" w14:textId="2A6D4E23" w:rsidR="00C566DD" w:rsidRPr="00C566DD" w:rsidRDefault="00C566DD" w:rsidP="00C566DD">
      <w:pPr>
        <w:pStyle w:val="01TEFBullet"/>
        <w:rPr>
          <w:rStyle w:val="eop"/>
          <w:rFonts w:cstheme="minorHAnsi"/>
          <w:b/>
          <w:iCs/>
          <w:caps/>
          <w:lang w:eastAsia="en-US"/>
        </w:rPr>
      </w:pPr>
      <w:r>
        <w:rPr>
          <w:rStyle w:val="eop"/>
          <w:rFonts w:cstheme="minorHAnsi"/>
        </w:rPr>
        <w:t xml:space="preserve">Cell management will not be performed against time critical commands as described in section </w:t>
      </w:r>
      <w:r>
        <w:t xml:space="preserve"> </w:t>
      </w:r>
      <w:r>
        <w:fldChar w:fldCharType="begin"/>
      </w:r>
      <w:r>
        <w:instrText xml:space="preserve"> REF _Ref146272881 \r \h  \* MERGEFORMAT </w:instrText>
      </w:r>
      <w:r>
        <w:fldChar w:fldCharType="separate"/>
      </w:r>
      <w:r w:rsidR="00D66729">
        <w:t>2.9</w:t>
      </w:r>
      <w:r>
        <w:fldChar w:fldCharType="end"/>
      </w:r>
      <w:r>
        <w:t xml:space="preserve">. Instead, they will be prioritised and issued immediately upon receipt from the Device Manager. </w:t>
      </w:r>
    </w:p>
    <w:p w14:paraId="11F5BD16" w14:textId="28B0D6BC" w:rsidR="00AD5141" w:rsidRPr="0072189C" w:rsidRDefault="00A10F2E" w:rsidP="00AD5141">
      <w:pPr>
        <w:pStyle w:val="01TEFBullet"/>
        <w:rPr>
          <w:rStyle w:val="eop"/>
          <w:rFonts w:cstheme="minorHAnsi"/>
          <w:b/>
          <w:iCs/>
          <w:caps/>
          <w:lang w:eastAsia="en-US"/>
        </w:rPr>
      </w:pPr>
      <w:r>
        <w:rPr>
          <w:rStyle w:val="eop"/>
        </w:rPr>
        <w:t xml:space="preserve">Upon issuing of the command, </w:t>
      </w:r>
      <w:r w:rsidR="00A863A7">
        <w:rPr>
          <w:rStyle w:val="eop"/>
        </w:rPr>
        <w:t xml:space="preserve">the </w:t>
      </w:r>
      <w:r w:rsidR="00AC6CC5">
        <w:rPr>
          <w:rStyle w:val="eop"/>
        </w:rPr>
        <w:t xml:space="preserve">Traffic Management Gateway will process its response and forward that response to the </w:t>
      </w:r>
      <w:r w:rsidR="00502892">
        <w:rPr>
          <w:rStyle w:val="eop"/>
        </w:rPr>
        <w:t>Device</w:t>
      </w:r>
      <w:r w:rsidR="00AC6CC5">
        <w:rPr>
          <w:rStyle w:val="eop"/>
        </w:rPr>
        <w:t xml:space="preserve"> </w:t>
      </w:r>
      <w:r w:rsidR="00502892">
        <w:rPr>
          <w:rStyle w:val="eop"/>
        </w:rPr>
        <w:t>Manager</w:t>
      </w:r>
      <w:r w:rsidR="00AC6CC5">
        <w:rPr>
          <w:rStyle w:val="eop"/>
        </w:rPr>
        <w:t>.</w:t>
      </w:r>
    </w:p>
    <w:p w14:paraId="0FE8BF71" w14:textId="0BE57444" w:rsidR="00C566DD" w:rsidRPr="0072189C" w:rsidRDefault="004D41A1" w:rsidP="00AD5141">
      <w:pPr>
        <w:pStyle w:val="01TEFBullet"/>
        <w:rPr>
          <w:rStyle w:val="eop"/>
          <w:rFonts w:cstheme="minorHAnsi"/>
          <w:b/>
          <w:iCs/>
          <w:caps/>
          <w:lang w:eastAsia="en-US"/>
        </w:rPr>
      </w:pPr>
      <w:r>
        <w:rPr>
          <w:rStyle w:val="eop"/>
        </w:rPr>
        <w:t xml:space="preserve">The Traffic Management Gateway will </w:t>
      </w:r>
      <w:r w:rsidR="00C66528">
        <w:rPr>
          <w:rStyle w:val="eop"/>
        </w:rPr>
        <w:t>re</w:t>
      </w:r>
      <w:r w:rsidR="00430E53">
        <w:rPr>
          <w:rStyle w:val="eop"/>
        </w:rPr>
        <w:t xml:space="preserve">try to send non-time critical commands for which a response has not been received </w:t>
      </w:r>
      <w:r w:rsidR="00AC74D6">
        <w:rPr>
          <w:rStyle w:val="eop"/>
        </w:rPr>
        <w:t>within a configurable time period</w:t>
      </w:r>
      <w:r w:rsidR="00A66438">
        <w:rPr>
          <w:rStyle w:val="eop"/>
        </w:rPr>
        <w:t xml:space="preserve"> or a failure response has been received.</w:t>
      </w:r>
    </w:p>
    <w:p w14:paraId="0CBF872A" w14:textId="77777777" w:rsidR="009A5E25" w:rsidRPr="0072189C" w:rsidRDefault="009A5E25" w:rsidP="00AD5141">
      <w:pPr>
        <w:pStyle w:val="01TEFBullet"/>
        <w:rPr>
          <w:rStyle w:val="eop"/>
          <w:rFonts w:cstheme="minorHAnsi"/>
          <w:b/>
          <w:iCs/>
          <w:caps/>
          <w:lang w:eastAsia="en-US"/>
        </w:rPr>
      </w:pPr>
      <w:r>
        <w:rPr>
          <w:rStyle w:val="eop"/>
        </w:rPr>
        <w:t>If the error persists after the retry count is exhausted, the Traffic Management Gateway will notify the Device Manager of the failure.</w:t>
      </w:r>
    </w:p>
    <w:p w14:paraId="53F14C1A" w14:textId="5F2A8393" w:rsidR="009A5E25" w:rsidRPr="00620F23" w:rsidRDefault="00D52085" w:rsidP="00AD5141">
      <w:pPr>
        <w:pStyle w:val="01TEFBullet"/>
        <w:rPr>
          <w:rStyle w:val="eop"/>
          <w:rFonts w:cstheme="minorHAnsi"/>
          <w:b/>
          <w:iCs/>
          <w:caps/>
          <w:lang w:eastAsia="en-US"/>
        </w:rPr>
      </w:pPr>
      <w:r>
        <w:rPr>
          <w:rStyle w:val="eop"/>
        </w:rPr>
        <w:t xml:space="preserve">For time critical commands, </w:t>
      </w:r>
      <w:r w:rsidR="0072189C">
        <w:rPr>
          <w:rStyle w:val="eop"/>
        </w:rPr>
        <w:t xml:space="preserve">any failure responses or timeout will be managed by the Device Manager. </w:t>
      </w:r>
      <w:r w:rsidR="009A5E25">
        <w:rPr>
          <w:rStyle w:val="eop"/>
        </w:rPr>
        <w:t xml:space="preserve"> </w:t>
      </w:r>
      <w:r w:rsidR="0072189C">
        <w:rPr>
          <w:rStyle w:val="eop"/>
        </w:rPr>
        <w:t xml:space="preserve">The Traffic Management Gateway will not generate commands to the hub. </w:t>
      </w:r>
    </w:p>
    <w:p w14:paraId="17B2122F" w14:textId="33D2A508" w:rsidR="00683536" w:rsidRPr="002A303D" w:rsidRDefault="00683536" w:rsidP="008C1EAC">
      <w:pPr>
        <w:pStyle w:val="01TEFBullet"/>
        <w:numPr>
          <w:ilvl w:val="0"/>
          <w:numId w:val="0"/>
        </w:numPr>
        <w:ind w:left="720" w:hanging="360"/>
        <w:rPr>
          <w:rStyle w:val="eop"/>
          <w:rFonts w:cstheme="minorHAnsi"/>
          <w:b/>
          <w:iCs/>
          <w:caps/>
          <w:lang w:eastAsia="en-US"/>
        </w:rPr>
      </w:pPr>
      <w:r w:rsidRPr="002A303D">
        <w:rPr>
          <w:rStyle w:val="eop"/>
          <w:rFonts w:cstheme="minorHAnsi"/>
        </w:rPr>
        <w:br w:type="page"/>
      </w:r>
    </w:p>
    <w:p w14:paraId="01CFFE23" w14:textId="250A502A" w:rsidR="00272B13" w:rsidRDefault="00272B13" w:rsidP="004E46AC">
      <w:pPr>
        <w:pStyle w:val="03TEFHeading3"/>
        <w:numPr>
          <w:ilvl w:val="3"/>
          <w:numId w:val="11"/>
        </w:numPr>
        <w:rPr>
          <w:rStyle w:val="eop"/>
          <w:rFonts w:cstheme="minorHAnsi"/>
          <w:szCs w:val="22"/>
        </w:rPr>
      </w:pPr>
      <w:bookmarkStart w:id="372" w:name="_Toc167978349"/>
      <w:r>
        <w:rPr>
          <w:rStyle w:val="eop"/>
          <w:rFonts w:cstheme="minorHAnsi"/>
          <w:szCs w:val="22"/>
        </w:rPr>
        <w:lastRenderedPageBreak/>
        <w:t>FIRMWARE DOWNLOAD COMMAND</w:t>
      </w:r>
      <w:bookmarkEnd w:id="372"/>
    </w:p>
    <w:p w14:paraId="7815087E" w14:textId="33D9F210" w:rsidR="003C3DF9" w:rsidRDefault="00C476BA" w:rsidP="00C476BA">
      <w:pPr>
        <w:pStyle w:val="01TEFBodyText"/>
        <w:rPr>
          <w:rStyle w:val="eop"/>
          <w:rFonts w:cstheme="minorHAnsi"/>
        </w:rPr>
      </w:pPr>
      <w:r>
        <w:rPr>
          <w:rStyle w:val="eop"/>
          <w:rFonts w:cstheme="minorHAnsi"/>
        </w:rPr>
        <w:t>This section provides a sequence view of the firmware download command</w:t>
      </w:r>
      <w:r w:rsidR="00AB758B">
        <w:rPr>
          <w:rStyle w:val="eop"/>
          <w:rFonts w:cstheme="minorHAnsi"/>
        </w:rPr>
        <w:t>:</w:t>
      </w:r>
    </w:p>
    <w:p w14:paraId="21FAAE52" w14:textId="5B8D49A1" w:rsidR="00DB5B76" w:rsidRDefault="00361410" w:rsidP="00380A79">
      <w:pPr>
        <w:pStyle w:val="01TEFBodyText"/>
        <w:rPr>
          <w:rStyle w:val="eop"/>
          <w:rFonts w:cstheme="minorHAnsi"/>
        </w:rPr>
      </w:pPr>
      <w:r w:rsidRPr="00361410">
        <w:rPr>
          <w:noProof/>
        </w:rPr>
        <w:t xml:space="preserve"> </w:t>
      </w:r>
      <w:r w:rsidRPr="00361410">
        <w:rPr>
          <w:rStyle w:val="eop"/>
          <w:rFonts w:cstheme="minorHAnsi"/>
          <w:noProof/>
        </w:rPr>
        <w:drawing>
          <wp:inline distT="0" distB="0" distL="0" distR="0" wp14:anchorId="61938161" wp14:editId="7831DBD1">
            <wp:extent cx="6310265" cy="4742667"/>
            <wp:effectExtent l="0" t="0" r="1905" b="0"/>
            <wp:docPr id="2034951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2291" name=""/>
                    <pic:cNvPicPr/>
                  </pic:nvPicPr>
                  <pic:blipFill>
                    <a:blip r:embed="rId31"/>
                    <a:stretch>
                      <a:fillRect/>
                    </a:stretch>
                  </pic:blipFill>
                  <pic:spPr>
                    <a:xfrm>
                      <a:off x="0" y="0"/>
                      <a:ext cx="6343646" cy="4767756"/>
                    </a:xfrm>
                    <a:prstGeom prst="rect">
                      <a:avLst/>
                    </a:prstGeom>
                  </pic:spPr>
                </pic:pic>
              </a:graphicData>
            </a:graphic>
          </wp:inline>
        </w:drawing>
      </w:r>
    </w:p>
    <w:p w14:paraId="3001AC45" w14:textId="0C175A2C" w:rsidR="00673BE6" w:rsidRDefault="00DB5B76" w:rsidP="00BA0647">
      <w:pPr>
        <w:pStyle w:val="01TEFFigureTitle"/>
      </w:pPr>
      <w:r>
        <w:t>Firmware Download Sequence</w:t>
      </w:r>
    </w:p>
    <w:p w14:paraId="3D127194" w14:textId="27B6EF28" w:rsidR="00DB5B76" w:rsidRDefault="00BE3150" w:rsidP="00BA0647">
      <w:pPr>
        <w:pStyle w:val="01TEFBodyText"/>
      </w:pPr>
      <w:r>
        <w:t>The sequence is described below:</w:t>
      </w:r>
    </w:p>
    <w:p w14:paraId="7FC24578" w14:textId="410C1A57" w:rsidR="00BE3150" w:rsidRDefault="00F57F7C" w:rsidP="000B4EE8">
      <w:pPr>
        <w:pStyle w:val="01TEFBullet"/>
      </w:pPr>
      <w:r>
        <w:t xml:space="preserve">The </w:t>
      </w:r>
      <w:r w:rsidR="00CC051A">
        <w:t xml:space="preserve">download command is </w:t>
      </w:r>
      <w:r>
        <w:t xml:space="preserve">generated </w:t>
      </w:r>
      <w:r w:rsidR="00CC051A">
        <w:t xml:space="preserve">by the </w:t>
      </w:r>
      <w:r>
        <w:t>D</w:t>
      </w:r>
      <w:r w:rsidR="00CC051A">
        <w:t>evice manager</w:t>
      </w:r>
      <w:r>
        <w:t>.</w:t>
      </w:r>
    </w:p>
    <w:p w14:paraId="11858B0F" w14:textId="53CCD958" w:rsidR="00F57F7C" w:rsidRDefault="00F57F7C" w:rsidP="000B4EE8">
      <w:pPr>
        <w:pStyle w:val="01TEFBullet"/>
        <w:rPr>
          <w:rStyle w:val="eop"/>
        </w:rPr>
      </w:pPr>
      <w:r>
        <w:t xml:space="preserve">The message is signed as described in section </w:t>
      </w:r>
      <w:r w:rsidR="00E96AB5">
        <w:fldChar w:fldCharType="begin"/>
      </w:r>
      <w:r w:rsidR="00E96AB5">
        <w:instrText xml:space="preserve"> REF _Ref151983743 \r \h </w:instrText>
      </w:r>
      <w:r w:rsidR="000B4EE8">
        <w:instrText xml:space="preserve"> \* MERGEFORMAT </w:instrText>
      </w:r>
      <w:r w:rsidR="00E96AB5">
        <w:fldChar w:fldCharType="separate"/>
      </w:r>
      <w:r w:rsidR="00D66729">
        <w:t>2.8.3.5</w:t>
      </w:r>
      <w:r w:rsidR="00E96AB5">
        <w:fldChar w:fldCharType="end"/>
      </w:r>
      <w:r w:rsidR="00B637EB">
        <w:t xml:space="preserve"> and sent to the </w:t>
      </w:r>
      <w:r w:rsidR="00B637EB">
        <w:rPr>
          <w:rStyle w:val="eop"/>
        </w:rPr>
        <w:t>Traffic Management Gateway.</w:t>
      </w:r>
    </w:p>
    <w:p w14:paraId="3E216CF4" w14:textId="421EE48F" w:rsidR="0042257D" w:rsidRPr="00F7508D" w:rsidRDefault="0042257D" w:rsidP="000B4EE8">
      <w:pPr>
        <w:pStyle w:val="01TEFBullet"/>
        <w:rPr>
          <w:rStyle w:val="eop"/>
        </w:rPr>
      </w:pPr>
      <w:r>
        <w:rPr>
          <w:rStyle w:val="eop"/>
        </w:rPr>
        <w:t xml:space="preserve">The Traffic Management Gateway will perform cell management as described in </w:t>
      </w:r>
      <w:r>
        <w:t xml:space="preserve">section </w:t>
      </w:r>
      <w:r>
        <w:fldChar w:fldCharType="begin"/>
      </w:r>
      <w:r>
        <w:instrText xml:space="preserve"> REF _Ref151983743 \r \h </w:instrText>
      </w:r>
      <w:r w:rsidR="000B4EE8">
        <w:instrText xml:space="preserve"> \* MERGEFORMAT </w:instrText>
      </w:r>
      <w:r>
        <w:fldChar w:fldCharType="separate"/>
      </w:r>
      <w:r w:rsidR="00D66729">
        <w:t>2.8.3.5</w:t>
      </w:r>
      <w:r>
        <w:fldChar w:fldCharType="end"/>
      </w:r>
      <w:r>
        <w:t>.</w:t>
      </w:r>
    </w:p>
    <w:p w14:paraId="3890D63F" w14:textId="23BD92D4" w:rsidR="00F7508D" w:rsidRPr="00744E32" w:rsidRDefault="00F7508D" w:rsidP="000B4EE8">
      <w:pPr>
        <w:pStyle w:val="01TEFBullet"/>
        <w:rPr>
          <w:rStyle w:val="eop"/>
        </w:rPr>
      </w:pPr>
      <w:r>
        <w:rPr>
          <w:rStyle w:val="eop"/>
          <w:rFonts w:cstheme="minorHAnsi"/>
        </w:rPr>
        <w:t xml:space="preserve">The DMM command is then issued to the </w:t>
      </w:r>
      <w:r w:rsidR="00F91A14">
        <w:rPr>
          <w:rStyle w:val="eop"/>
          <w:rFonts w:cstheme="minorHAnsi"/>
        </w:rPr>
        <w:t>Communication Hub</w:t>
      </w:r>
      <w:r>
        <w:rPr>
          <w:rStyle w:val="eop"/>
          <w:rFonts w:cstheme="minorHAnsi"/>
        </w:rPr>
        <w:t xml:space="preserve"> </w:t>
      </w:r>
      <w:r w:rsidR="00744E32">
        <w:rPr>
          <w:rStyle w:val="eop"/>
          <w:rFonts w:cstheme="minorHAnsi"/>
        </w:rPr>
        <w:t>by the Traffic Management Gateway</w:t>
      </w:r>
      <w:r w:rsidR="002D25E4">
        <w:rPr>
          <w:rStyle w:val="eop"/>
          <w:rFonts w:cstheme="minorHAnsi"/>
        </w:rPr>
        <w:t>;</w:t>
      </w:r>
    </w:p>
    <w:p w14:paraId="678CF694" w14:textId="3AB6935A" w:rsidR="00A91929" w:rsidRPr="00EB7C4F" w:rsidRDefault="00337BEF" w:rsidP="000B4EE8">
      <w:pPr>
        <w:pStyle w:val="01TEFBullet"/>
        <w:rPr>
          <w:rStyle w:val="eop"/>
        </w:rPr>
      </w:pPr>
      <w:r>
        <w:t xml:space="preserve">The </w:t>
      </w:r>
      <w:r w:rsidR="00F91A14">
        <w:t>Communication Hub</w:t>
      </w:r>
      <w:r>
        <w:t xml:space="preserve"> will </w:t>
      </w:r>
      <w:r w:rsidR="00EB7C4F">
        <w:t>send</w:t>
      </w:r>
      <w:r>
        <w:t xml:space="preserve"> </w:t>
      </w:r>
      <w:r w:rsidR="00EB7C4F">
        <w:t xml:space="preserve">the </w:t>
      </w:r>
      <w:r w:rsidR="00EB7C4F">
        <w:rPr>
          <w:rStyle w:val="eop"/>
          <w:rFonts w:cstheme="minorHAnsi"/>
        </w:rPr>
        <w:t>Traffic Management Gateway a command response;</w:t>
      </w:r>
    </w:p>
    <w:p w14:paraId="7A8AF7F0" w14:textId="3C140243" w:rsidR="00EB7C4F" w:rsidRDefault="001C1A3B" w:rsidP="000B4EE8">
      <w:pPr>
        <w:pStyle w:val="01TEFBullet"/>
      </w:pPr>
      <w:r>
        <w:t>The response will be sent to the device manager;</w:t>
      </w:r>
    </w:p>
    <w:p w14:paraId="1BDC94C4" w14:textId="608D33C3" w:rsidR="001C1A3B" w:rsidRPr="00D44F0D" w:rsidRDefault="00333536" w:rsidP="000B4EE8">
      <w:pPr>
        <w:pStyle w:val="01TEFBullet"/>
        <w:rPr>
          <w:rStyle w:val="eop"/>
        </w:rPr>
      </w:pPr>
      <w:r>
        <w:t xml:space="preserve">Error and retries will be as described in section </w:t>
      </w:r>
      <w:r>
        <w:fldChar w:fldCharType="begin"/>
      </w:r>
      <w:r>
        <w:instrText xml:space="preserve"> REF _Ref151983743 \r \h </w:instrText>
      </w:r>
      <w:r w:rsidR="000B4EE8">
        <w:instrText xml:space="preserve"> \* MERGEFORMAT </w:instrText>
      </w:r>
      <w:r>
        <w:fldChar w:fldCharType="separate"/>
      </w:r>
      <w:r w:rsidR="00D66729">
        <w:t>2.8.3.5</w:t>
      </w:r>
      <w:r>
        <w:fldChar w:fldCharType="end"/>
      </w:r>
      <w:r>
        <w:t>.</w:t>
      </w:r>
    </w:p>
    <w:p w14:paraId="663829C6" w14:textId="330A7482" w:rsidR="00D44F0D" w:rsidRDefault="00D44F0D" w:rsidP="000B4EE8">
      <w:pPr>
        <w:pStyle w:val="01TEFBullet"/>
      </w:pPr>
      <w:r>
        <w:rPr>
          <w:rStyle w:val="eop"/>
          <w:rFonts w:cstheme="minorHAnsi"/>
        </w:rPr>
        <w:t>The device manager will issue the API download status request to the</w:t>
      </w:r>
      <w:r w:rsidR="001E5920">
        <w:rPr>
          <w:rStyle w:val="eop"/>
          <w:rFonts w:cstheme="minorHAnsi"/>
        </w:rPr>
        <w:t xml:space="preserve"> DSP as described in SD4.4.2.</w:t>
      </w:r>
    </w:p>
    <w:p w14:paraId="43F45934" w14:textId="77777777" w:rsidR="00BE3150" w:rsidRDefault="00BE3150" w:rsidP="00BA0647">
      <w:pPr>
        <w:pStyle w:val="01TEFBodyText"/>
      </w:pPr>
    </w:p>
    <w:p w14:paraId="31CB20EE" w14:textId="314C87CA" w:rsidR="0004349E" w:rsidRPr="0004349E" w:rsidRDefault="0004349E" w:rsidP="0004349E">
      <w:pPr>
        <w:pStyle w:val="01TEFBodyText"/>
      </w:pPr>
      <w:r w:rsidRPr="0004349E">
        <w:lastRenderedPageBreak/>
        <w:t xml:space="preserve">Note that further </w:t>
      </w:r>
      <w:r>
        <w:t xml:space="preserve">issuing of </w:t>
      </w:r>
      <w:r w:rsidRPr="0004349E">
        <w:t>command</w:t>
      </w:r>
      <w:r>
        <w:t>s</w:t>
      </w:r>
      <w:r w:rsidRPr="0004349E">
        <w:t xml:space="preserve"> to the meter will be required for the meter to download the firmware and for it to be activated</w:t>
      </w:r>
      <w:r w:rsidR="00360F39">
        <w:t>. These are standard</w:t>
      </w:r>
      <w:r w:rsidRPr="0004349E">
        <w:t xml:space="preserve"> GBCS commands</w:t>
      </w:r>
      <w:r w:rsidR="00360F39">
        <w:t>.</w:t>
      </w:r>
    </w:p>
    <w:p w14:paraId="07D9D6EF" w14:textId="77777777" w:rsidR="000E49E7" w:rsidRDefault="000E49E7" w:rsidP="0004349E">
      <w:pPr>
        <w:pStyle w:val="01TEFBodyText"/>
      </w:pPr>
    </w:p>
    <w:p w14:paraId="66DF1B9D" w14:textId="7018FE13" w:rsidR="000E49E7" w:rsidRDefault="00234BA5" w:rsidP="0004349E">
      <w:pPr>
        <w:pStyle w:val="01TEFBodyText"/>
        <w:rPr>
          <w:ins w:id="373" w:author="Asif Maruf (UK)" w:date="2024-07-16T11:34:00Z"/>
        </w:rPr>
      </w:pPr>
      <w:ins w:id="374" w:author="Asif Maruf (UK)" w:date="2024-07-16T11:36:00Z">
        <w:r>
          <w:t>It is worth noting that i</w:t>
        </w:r>
      </w:ins>
      <w:ins w:id="375" w:author="Asif Maruf (UK)" w:date="2024-07-16T11:35:00Z">
        <w:r>
          <w:t xml:space="preserve">n November </w:t>
        </w:r>
      </w:ins>
      <w:ins w:id="376" w:author="Asif Maruf (UK)" w:date="2024-07-16T11:36:00Z">
        <w:r w:rsidR="00A71534">
          <w:t xml:space="preserve">2024, </w:t>
        </w:r>
      </w:ins>
      <w:ins w:id="377" w:author="Asif Maruf (UK)" w:date="2024-07-16T11:35:00Z">
        <w:r>
          <w:t xml:space="preserve">the firmware service runs from Sm2m and therefore </w:t>
        </w:r>
      </w:ins>
      <w:ins w:id="378" w:author="Asif Maruf (UK)" w:date="2024-07-16T11:36:00Z">
        <w:r w:rsidR="00A71534">
          <w:t xml:space="preserve">the service described is </w:t>
        </w:r>
      </w:ins>
      <w:ins w:id="379" w:author="Asif Maruf (UK)" w:date="2024-07-16T11:35:00Z">
        <w:r>
          <w:t xml:space="preserve">SD11-02 is correct. </w:t>
        </w:r>
      </w:ins>
      <w:ins w:id="380" w:author="Chris Dollimore (UK)" w:date="2024-07-16T14:47:00Z">
        <w:r w:rsidR="00FD3BB8">
          <w:t xml:space="preserve">From </w:t>
        </w:r>
      </w:ins>
      <w:ins w:id="381" w:author="Asif Maruf (UK)" w:date="2024-07-16T11:35:00Z">
        <w:del w:id="382" w:author="Chris Dollimore (UK)" w:date="2024-07-16T14:47:00Z">
          <w:r w:rsidDel="00FD3BB8">
            <w:delText xml:space="preserve">In </w:delText>
          </w:r>
        </w:del>
        <w:r>
          <w:t xml:space="preserve">June </w:t>
        </w:r>
      </w:ins>
      <w:ins w:id="383" w:author="Chris Dollimore (UK)" w:date="2024-07-16T14:47:00Z">
        <w:r w:rsidR="00FD3BB8">
          <w:t xml:space="preserve">2025 </w:t>
        </w:r>
      </w:ins>
      <w:ins w:id="384" w:author="Asif Maruf (UK)" w:date="2024-07-16T11:35:00Z">
        <w:r>
          <w:t xml:space="preserve">the firmware service will move to Azure and therefore SD02_05 will be correct. The set up for November is the same as it is now. The set up for June 2025 will be as </w:t>
        </w:r>
      </w:ins>
      <w:ins w:id="385" w:author="Asif Maruf (UK)" w:date="2024-07-16T11:37:00Z">
        <w:r w:rsidR="00616A44">
          <w:t xml:space="preserve">described above. For example, </w:t>
        </w:r>
      </w:ins>
      <w:del w:id="386" w:author="Asif Maruf (UK)" w:date="2024-07-16T11:37:00Z">
        <w:r w:rsidR="00E2606F" w:rsidDel="00616A44">
          <w:delText>It</w:delText>
        </w:r>
        <w:r w:rsidR="00B473E6" w:rsidDel="00616A44">
          <w:delText xml:space="preserve"> is worth noting </w:delText>
        </w:r>
        <w:r w:rsidR="008D2FE4" w:rsidDel="00616A44">
          <w:delText xml:space="preserve">that </w:delText>
        </w:r>
      </w:del>
      <w:r w:rsidR="008D2FE4">
        <w:t xml:space="preserve">the Device Manager will request </w:t>
      </w:r>
      <w:r w:rsidR="00B471DB">
        <w:t>validator to sign</w:t>
      </w:r>
      <w:r w:rsidR="008D2FE4">
        <w:t xml:space="preserve"> a command i</w:t>
      </w:r>
      <w:r w:rsidR="009A7A96">
        <w:t>t</w:t>
      </w:r>
      <w:r w:rsidR="008D2FE4">
        <w:t xml:space="preserve"> generates </w:t>
      </w:r>
      <w:r w:rsidR="001822D6">
        <w:t xml:space="preserve">as </w:t>
      </w:r>
      <w:r w:rsidR="009530F1">
        <w:t>part of</w:t>
      </w:r>
      <w:r w:rsidR="001822D6">
        <w:t xml:space="preserve"> </w:t>
      </w:r>
      <w:r w:rsidR="00C45C91">
        <w:t xml:space="preserve">DM Phase </w:t>
      </w:r>
      <w:r w:rsidR="00D5331D">
        <w:t>2</w:t>
      </w:r>
      <w:r w:rsidR="00A63AD7">
        <w:t xml:space="preserve"> when the firmware service is migrated to Azure. While the service is hosted on Smart M2M, signing responsibility will lie with </w:t>
      </w:r>
      <w:r w:rsidR="001C3E12">
        <w:t xml:space="preserve">the TMG to reduce the </w:t>
      </w:r>
      <w:r w:rsidR="00545876">
        <w:t xml:space="preserve">complexity </w:t>
      </w:r>
      <w:r w:rsidR="00561973">
        <w:t>on the legacy platform as part of the transition. Also refer the transition section in CSP_TEF_SD01_04_</w:t>
      </w:r>
      <w:r w:rsidR="00037515">
        <w:t>Application_Architecture.</w:t>
      </w:r>
    </w:p>
    <w:p w14:paraId="0C22139A" w14:textId="77777777" w:rsidR="00DD6533" w:rsidRDefault="00DD6533" w:rsidP="0004349E">
      <w:pPr>
        <w:pStyle w:val="01TEFBodyText"/>
        <w:rPr>
          <w:ins w:id="387" w:author="Asif Maruf (UK)" w:date="2024-07-16T11:34:00Z"/>
        </w:rPr>
      </w:pPr>
    </w:p>
    <w:p w14:paraId="0FDE6AF9" w14:textId="77777777" w:rsidR="00DD6533" w:rsidRPr="0004349E" w:rsidRDefault="00DD6533" w:rsidP="0004349E">
      <w:pPr>
        <w:pStyle w:val="01TEFBodyText"/>
      </w:pPr>
    </w:p>
    <w:p w14:paraId="07D08D68" w14:textId="6FCB550A" w:rsidR="00272B13" w:rsidRDefault="008C5058" w:rsidP="002523AA">
      <w:pPr>
        <w:pStyle w:val="03TEFHeading3"/>
        <w:numPr>
          <w:ilvl w:val="3"/>
          <w:numId w:val="11"/>
        </w:numPr>
        <w:rPr>
          <w:rStyle w:val="eop"/>
          <w:rFonts w:cstheme="minorHAnsi"/>
          <w:b w:val="0"/>
          <w:caps w:val="0"/>
          <w:szCs w:val="22"/>
          <w:lang w:eastAsia="en-GB"/>
        </w:rPr>
      </w:pPr>
      <w:bookmarkStart w:id="388" w:name="_Toc167978350"/>
      <w:r>
        <w:rPr>
          <w:rStyle w:val="eop"/>
          <w:rFonts w:cstheme="minorHAnsi"/>
          <w:szCs w:val="22"/>
        </w:rPr>
        <w:t xml:space="preserve">PUSH TIME SYNC (PTS) </w:t>
      </w:r>
      <w:r w:rsidR="00931ACC">
        <w:rPr>
          <w:rStyle w:val="eop"/>
          <w:rFonts w:cstheme="minorHAnsi"/>
          <w:szCs w:val="22"/>
        </w:rPr>
        <w:t xml:space="preserve">AND </w:t>
      </w:r>
      <w:r>
        <w:rPr>
          <w:rStyle w:val="eop"/>
          <w:rFonts w:cstheme="minorHAnsi"/>
          <w:szCs w:val="22"/>
        </w:rPr>
        <w:t>FORCED TIME SYNC (</w:t>
      </w:r>
      <w:r w:rsidR="00931ACC">
        <w:rPr>
          <w:rStyle w:val="eop"/>
          <w:rFonts w:cstheme="minorHAnsi"/>
          <w:szCs w:val="22"/>
        </w:rPr>
        <w:t>FTS</w:t>
      </w:r>
      <w:r>
        <w:rPr>
          <w:rStyle w:val="eop"/>
          <w:rFonts w:cstheme="minorHAnsi"/>
          <w:szCs w:val="22"/>
        </w:rPr>
        <w:t>)</w:t>
      </w:r>
      <w:bookmarkEnd w:id="388"/>
    </w:p>
    <w:p w14:paraId="587A7208" w14:textId="7BA8A115" w:rsidR="004A15BE" w:rsidRDefault="004A15BE" w:rsidP="004A15BE">
      <w:pPr>
        <w:pStyle w:val="01TEFBodyText"/>
        <w:rPr>
          <w:rStyle w:val="eop"/>
          <w:rFonts w:cstheme="minorHAnsi"/>
        </w:rPr>
      </w:pPr>
      <w:r>
        <w:rPr>
          <w:rStyle w:val="eop"/>
          <w:rFonts w:cstheme="minorHAnsi"/>
        </w:rPr>
        <w:t>This section provides a sequence view of the PTS and subsequent issuing of the FTS command:</w:t>
      </w:r>
    </w:p>
    <w:p w14:paraId="101DD5C7" w14:textId="373638DE" w:rsidR="00AB758B" w:rsidRDefault="00D07ADC" w:rsidP="002523AA">
      <w:pPr>
        <w:pStyle w:val="01TEFBodyText"/>
        <w:rPr>
          <w:rStyle w:val="eop"/>
          <w:rFonts w:cstheme="minorHAnsi"/>
        </w:rPr>
      </w:pPr>
      <w:r w:rsidRPr="00D07ADC">
        <w:rPr>
          <w:noProof/>
        </w:rPr>
        <w:drawing>
          <wp:inline distT="0" distB="0" distL="0" distR="0" wp14:anchorId="3630772A" wp14:editId="5F58E811">
            <wp:extent cx="5731510" cy="5672455"/>
            <wp:effectExtent l="0" t="0" r="0" b="4445"/>
            <wp:docPr id="532993026" name="Picture 53299302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93026" name="Picture 1" descr="A diagram of a company&#10;&#10;Description automatically generated"/>
                    <pic:cNvPicPr/>
                  </pic:nvPicPr>
                  <pic:blipFill>
                    <a:blip r:embed="rId32"/>
                    <a:stretch>
                      <a:fillRect/>
                    </a:stretch>
                  </pic:blipFill>
                  <pic:spPr>
                    <a:xfrm>
                      <a:off x="0" y="0"/>
                      <a:ext cx="5731510" cy="5672455"/>
                    </a:xfrm>
                    <a:prstGeom prst="rect">
                      <a:avLst/>
                    </a:prstGeom>
                  </pic:spPr>
                </pic:pic>
              </a:graphicData>
            </a:graphic>
          </wp:inline>
        </w:drawing>
      </w:r>
      <w:r w:rsidR="00CE1993" w:rsidRPr="00CE1993">
        <w:rPr>
          <w:noProof/>
        </w:rPr>
        <w:t xml:space="preserve"> </w:t>
      </w:r>
      <w:r w:rsidR="00102732" w:rsidRPr="00102732">
        <w:rPr>
          <w:noProof/>
        </w:rPr>
        <w:t xml:space="preserve"> </w:t>
      </w:r>
    </w:p>
    <w:p w14:paraId="1671E1F6" w14:textId="024DA36F" w:rsidR="009A76F6" w:rsidRPr="009A76F6" w:rsidRDefault="009A76F6" w:rsidP="004A15BE">
      <w:pPr>
        <w:pStyle w:val="01TEFFigureTitle"/>
      </w:pPr>
      <w:r>
        <w:lastRenderedPageBreak/>
        <w:tab/>
        <w:t>PTS and FTS Sequence</w:t>
      </w:r>
    </w:p>
    <w:p w14:paraId="6FD64DB6" w14:textId="77777777" w:rsidR="007001BA" w:rsidRDefault="007001BA" w:rsidP="007001BA">
      <w:pPr>
        <w:pStyle w:val="01TEFBodyText"/>
      </w:pPr>
      <w:r>
        <w:t>The sequence is described below:</w:t>
      </w:r>
    </w:p>
    <w:p w14:paraId="0B7024E0" w14:textId="093FB05A" w:rsidR="007001BA" w:rsidRPr="00F7508D" w:rsidRDefault="00DA596B" w:rsidP="00436DDE">
      <w:pPr>
        <w:pStyle w:val="01TEFBullet"/>
        <w:rPr>
          <w:rStyle w:val="eop"/>
        </w:rPr>
      </w:pPr>
      <w:r>
        <w:t xml:space="preserve">The </w:t>
      </w:r>
      <w:r w:rsidR="00F91A14">
        <w:t>Communication Hub</w:t>
      </w:r>
      <w:r>
        <w:t xml:space="preserve"> will issue the scheduled Push Time Sync to the </w:t>
      </w:r>
      <w:r w:rsidR="001A7A18">
        <w:rPr>
          <w:rStyle w:val="eop"/>
          <w:rFonts w:cstheme="minorHAnsi"/>
        </w:rPr>
        <w:t>Traffic Management Gateway</w:t>
      </w:r>
      <w:r w:rsidR="007001BA">
        <w:rPr>
          <w:rStyle w:val="eop"/>
          <w:rFonts w:cstheme="minorHAnsi"/>
        </w:rPr>
        <w:t>;</w:t>
      </w:r>
    </w:p>
    <w:p w14:paraId="6843630A" w14:textId="2AE75A83" w:rsidR="007001BA" w:rsidRPr="001C5785" w:rsidRDefault="00181B96" w:rsidP="00436DDE">
      <w:pPr>
        <w:pStyle w:val="01TEFBullet"/>
        <w:rPr>
          <w:rStyle w:val="eop"/>
        </w:rPr>
      </w:pPr>
      <w:r>
        <w:rPr>
          <w:rStyle w:val="eop"/>
          <w:rFonts w:cstheme="minorHAnsi"/>
        </w:rPr>
        <w:t xml:space="preserve">The Traffic Management Gateway will </w:t>
      </w:r>
      <w:r w:rsidR="00775D45">
        <w:rPr>
          <w:rStyle w:val="eop"/>
          <w:rFonts w:cstheme="minorHAnsi"/>
        </w:rPr>
        <w:t xml:space="preserve">acknowledge the </w:t>
      </w:r>
      <w:r w:rsidR="00F94FA9">
        <w:rPr>
          <w:rStyle w:val="eop"/>
          <w:rFonts w:cstheme="minorHAnsi"/>
        </w:rPr>
        <w:t xml:space="preserve">receipt of the PTS alert and </w:t>
      </w:r>
      <w:r w:rsidR="00A87688">
        <w:rPr>
          <w:rStyle w:val="eop"/>
          <w:rFonts w:cstheme="minorHAnsi"/>
        </w:rPr>
        <w:t xml:space="preserve">request </w:t>
      </w:r>
      <w:r w:rsidR="0094553D">
        <w:rPr>
          <w:rStyle w:val="eop"/>
          <w:rFonts w:cstheme="minorHAnsi"/>
        </w:rPr>
        <w:t>validation</w:t>
      </w:r>
      <w:r w:rsidR="00A87688">
        <w:rPr>
          <w:rStyle w:val="eop"/>
          <w:rFonts w:cstheme="minorHAnsi"/>
        </w:rPr>
        <w:t>.</w:t>
      </w:r>
    </w:p>
    <w:p w14:paraId="66B2C755" w14:textId="54C7610D" w:rsidR="001C5785" w:rsidRPr="00744E32" w:rsidRDefault="001C5785" w:rsidP="00436DDE">
      <w:pPr>
        <w:pStyle w:val="01TEFBullet"/>
        <w:rPr>
          <w:rStyle w:val="eop"/>
        </w:rPr>
      </w:pPr>
      <w:r>
        <w:rPr>
          <w:rStyle w:val="eop"/>
          <w:rFonts w:cstheme="minorHAnsi"/>
        </w:rPr>
        <w:t xml:space="preserve">The validation </w:t>
      </w:r>
      <w:r w:rsidR="00094A82">
        <w:rPr>
          <w:rStyle w:val="eop"/>
          <w:rFonts w:cstheme="minorHAnsi"/>
        </w:rPr>
        <w:t>sequence</w:t>
      </w:r>
      <w:r>
        <w:rPr>
          <w:rStyle w:val="eop"/>
          <w:rFonts w:cstheme="minorHAnsi"/>
        </w:rPr>
        <w:t xml:space="preserve"> will follow the Autonomous Event </w:t>
      </w:r>
      <w:r w:rsidR="00094A82">
        <w:rPr>
          <w:rStyle w:val="eop"/>
          <w:rFonts w:cstheme="minorHAnsi"/>
        </w:rPr>
        <w:t>process</w:t>
      </w:r>
      <w:r>
        <w:rPr>
          <w:rStyle w:val="eop"/>
          <w:rFonts w:cstheme="minorHAnsi"/>
        </w:rPr>
        <w:t xml:space="preserve"> described in </w:t>
      </w:r>
      <w:r w:rsidR="004A047A">
        <w:rPr>
          <w:rStyle w:val="eop"/>
          <w:rFonts w:cstheme="minorHAnsi"/>
        </w:rPr>
        <w:t xml:space="preserve">section </w:t>
      </w:r>
      <w:r w:rsidR="00DB427E">
        <w:rPr>
          <w:rStyle w:val="eop"/>
          <w:rFonts w:cstheme="minorHAnsi"/>
        </w:rPr>
        <w:fldChar w:fldCharType="begin"/>
      </w:r>
      <w:r w:rsidR="00DB427E">
        <w:rPr>
          <w:rStyle w:val="eop"/>
          <w:rFonts w:cstheme="minorHAnsi"/>
        </w:rPr>
        <w:instrText xml:space="preserve"> REF _Ref151991329 \r \h </w:instrText>
      </w:r>
      <w:r w:rsidR="00436DDE">
        <w:rPr>
          <w:rStyle w:val="eop"/>
          <w:rFonts w:cstheme="minorHAnsi"/>
        </w:rPr>
        <w:instrText xml:space="preserve"> \* MERGEFORMAT </w:instrText>
      </w:r>
      <w:r w:rsidR="00DB427E">
        <w:rPr>
          <w:rStyle w:val="eop"/>
          <w:rFonts w:cstheme="minorHAnsi"/>
        </w:rPr>
      </w:r>
      <w:r w:rsidR="00DB427E">
        <w:rPr>
          <w:rStyle w:val="eop"/>
          <w:rFonts w:cstheme="minorHAnsi"/>
        </w:rPr>
        <w:fldChar w:fldCharType="separate"/>
      </w:r>
      <w:r w:rsidR="00D66729">
        <w:rPr>
          <w:rStyle w:val="eop"/>
          <w:rFonts w:cstheme="minorHAnsi"/>
        </w:rPr>
        <w:t>2.8.3.4</w:t>
      </w:r>
      <w:r w:rsidR="00DB427E">
        <w:rPr>
          <w:rStyle w:val="eop"/>
          <w:rFonts w:cstheme="minorHAnsi"/>
        </w:rPr>
        <w:fldChar w:fldCharType="end"/>
      </w:r>
      <w:r w:rsidR="00094A82">
        <w:rPr>
          <w:rStyle w:val="eop"/>
          <w:rFonts w:cstheme="minorHAnsi"/>
        </w:rPr>
        <w:t>.</w:t>
      </w:r>
    </w:p>
    <w:p w14:paraId="7C3B6347" w14:textId="2989039D" w:rsidR="007001BA" w:rsidRPr="00A91929" w:rsidRDefault="00E93B47" w:rsidP="00436DDE">
      <w:pPr>
        <w:pStyle w:val="01TEFBullet"/>
        <w:rPr>
          <w:rStyle w:val="eop"/>
        </w:rPr>
      </w:pPr>
      <w:r>
        <w:rPr>
          <w:rStyle w:val="eop"/>
          <w:rFonts w:cstheme="minorHAnsi"/>
        </w:rPr>
        <w:t xml:space="preserve">The Traffic Management Gateway will decode </w:t>
      </w:r>
      <w:r w:rsidR="00F1501B">
        <w:rPr>
          <w:rStyle w:val="eop"/>
          <w:rFonts w:cstheme="minorHAnsi"/>
        </w:rPr>
        <w:t xml:space="preserve">and expose </w:t>
      </w:r>
      <w:r>
        <w:rPr>
          <w:rStyle w:val="eop"/>
          <w:rFonts w:cstheme="minorHAnsi"/>
        </w:rPr>
        <w:t xml:space="preserve">the validated PTS message </w:t>
      </w:r>
      <w:r w:rsidR="00F1501B">
        <w:rPr>
          <w:rStyle w:val="eop"/>
          <w:rFonts w:cstheme="minorHAnsi"/>
        </w:rPr>
        <w:t>for processing by the Device Manager</w:t>
      </w:r>
      <w:r w:rsidR="002A5902">
        <w:rPr>
          <w:rStyle w:val="eop"/>
          <w:rFonts w:cstheme="minorHAnsi"/>
        </w:rPr>
        <w:t>.</w:t>
      </w:r>
    </w:p>
    <w:p w14:paraId="1FF3B46D" w14:textId="460952EE" w:rsidR="00436DDE" w:rsidRPr="00D560F2" w:rsidRDefault="00104AEC" w:rsidP="00436DDE">
      <w:pPr>
        <w:pStyle w:val="01TEFBullet"/>
        <w:rPr>
          <w:rStyle w:val="eop"/>
        </w:rPr>
      </w:pPr>
      <w:r>
        <w:rPr>
          <w:rStyle w:val="eop"/>
          <w:rFonts w:cstheme="minorHAnsi"/>
        </w:rPr>
        <w:t xml:space="preserve">The </w:t>
      </w:r>
      <w:r w:rsidR="00D0128B">
        <w:rPr>
          <w:rStyle w:val="eop"/>
          <w:rFonts w:cstheme="minorHAnsi"/>
        </w:rPr>
        <w:t>Device Manager</w:t>
      </w:r>
      <w:r>
        <w:rPr>
          <w:rStyle w:val="eop"/>
          <w:rFonts w:cstheme="minorHAnsi"/>
        </w:rPr>
        <w:t xml:space="preserve"> will </w:t>
      </w:r>
      <w:r w:rsidR="00D0128B">
        <w:rPr>
          <w:rStyle w:val="eop"/>
          <w:rFonts w:cstheme="minorHAnsi"/>
        </w:rPr>
        <w:t xml:space="preserve">generate and </w:t>
      </w:r>
      <w:r>
        <w:rPr>
          <w:rStyle w:val="eop"/>
          <w:rFonts w:cstheme="minorHAnsi"/>
        </w:rPr>
        <w:t xml:space="preserve">issue the Forced Time Sync command to the </w:t>
      </w:r>
      <w:r w:rsidR="00F91A14">
        <w:rPr>
          <w:rStyle w:val="eop"/>
          <w:rFonts w:cstheme="minorHAnsi"/>
        </w:rPr>
        <w:t>Communication Hub</w:t>
      </w:r>
      <w:r>
        <w:rPr>
          <w:rStyle w:val="eop"/>
          <w:rFonts w:cstheme="minorHAnsi"/>
        </w:rPr>
        <w:t xml:space="preserve"> via the Traffic Management Gateway</w:t>
      </w:r>
      <w:r w:rsidR="00D0128B">
        <w:rPr>
          <w:rStyle w:val="eop"/>
          <w:rFonts w:cstheme="minorHAnsi"/>
        </w:rPr>
        <w:t xml:space="preserve"> as described in section </w:t>
      </w:r>
      <w:r w:rsidR="00CC3C3F">
        <w:rPr>
          <w:rStyle w:val="eop"/>
          <w:rFonts w:cstheme="minorHAnsi"/>
        </w:rPr>
        <w:fldChar w:fldCharType="begin"/>
      </w:r>
      <w:r w:rsidR="00CC3C3F">
        <w:rPr>
          <w:rStyle w:val="eop"/>
          <w:rFonts w:cstheme="minorHAnsi"/>
        </w:rPr>
        <w:instrText xml:space="preserve"> REF _Ref151983743 \r \h </w:instrText>
      </w:r>
      <w:r w:rsidR="00436DDE">
        <w:rPr>
          <w:rStyle w:val="eop"/>
          <w:rFonts w:cstheme="minorHAnsi"/>
        </w:rPr>
        <w:instrText xml:space="preserve"> \* MERGEFORMAT </w:instrText>
      </w:r>
      <w:r w:rsidR="00CC3C3F">
        <w:rPr>
          <w:rStyle w:val="eop"/>
          <w:rFonts w:cstheme="minorHAnsi"/>
        </w:rPr>
      </w:r>
      <w:r w:rsidR="00CC3C3F">
        <w:rPr>
          <w:rStyle w:val="eop"/>
          <w:rFonts w:cstheme="minorHAnsi"/>
        </w:rPr>
        <w:fldChar w:fldCharType="separate"/>
      </w:r>
      <w:r w:rsidR="00D66729">
        <w:rPr>
          <w:rStyle w:val="eop"/>
          <w:rFonts w:cstheme="minorHAnsi"/>
        </w:rPr>
        <w:t>2.8.3.5</w:t>
      </w:r>
      <w:r w:rsidR="00CC3C3F">
        <w:rPr>
          <w:rStyle w:val="eop"/>
          <w:rFonts w:cstheme="minorHAnsi"/>
        </w:rPr>
        <w:fldChar w:fldCharType="end"/>
      </w:r>
      <w:r w:rsidR="00244C1E">
        <w:rPr>
          <w:rStyle w:val="eop"/>
          <w:rFonts w:cstheme="minorHAnsi"/>
        </w:rPr>
        <w:t>.</w:t>
      </w:r>
    </w:p>
    <w:p w14:paraId="2AB5B11E" w14:textId="6D9CB5AE" w:rsidR="003051A0" w:rsidRPr="00BC6443" w:rsidRDefault="00D560F2" w:rsidP="00436DDE">
      <w:pPr>
        <w:pStyle w:val="01TEFBullet"/>
        <w:rPr>
          <w:rStyle w:val="eop"/>
        </w:rPr>
      </w:pPr>
      <w:r w:rsidRPr="00436DDE">
        <w:rPr>
          <w:rStyle w:val="eop"/>
          <w:rFonts w:cstheme="minorHAnsi"/>
        </w:rPr>
        <w:t xml:space="preserve">The response to the FTS from the </w:t>
      </w:r>
      <w:r w:rsidR="00F91A14">
        <w:rPr>
          <w:rStyle w:val="eop"/>
          <w:rFonts w:cstheme="minorHAnsi"/>
        </w:rPr>
        <w:t>Communication Hub</w:t>
      </w:r>
      <w:r w:rsidRPr="00436DDE">
        <w:rPr>
          <w:rStyle w:val="eop"/>
          <w:rFonts w:cstheme="minorHAnsi"/>
        </w:rPr>
        <w:t xml:space="preserve"> will be forwarded to the device manager </w:t>
      </w:r>
      <w:r w:rsidR="00AB1D25" w:rsidRPr="00436DDE">
        <w:rPr>
          <w:rStyle w:val="eop"/>
          <w:rFonts w:cstheme="minorHAnsi"/>
        </w:rPr>
        <w:t>via the Traffic Management Gateway</w:t>
      </w:r>
      <w:r w:rsidR="00F82810" w:rsidRPr="00436DDE">
        <w:rPr>
          <w:rStyle w:val="eop"/>
          <w:rFonts w:cstheme="minorHAnsi"/>
        </w:rPr>
        <w:t>.</w:t>
      </w:r>
    </w:p>
    <w:p w14:paraId="0C9C0380" w14:textId="3C373121" w:rsidR="00BC6443" w:rsidRPr="00AB1D25" w:rsidRDefault="003051A0" w:rsidP="00436DDE">
      <w:pPr>
        <w:pStyle w:val="01TEFBullet"/>
        <w:rPr>
          <w:rStyle w:val="eop"/>
        </w:rPr>
      </w:pPr>
      <w:r>
        <w:rPr>
          <w:rStyle w:val="eop"/>
        </w:rPr>
        <w:t xml:space="preserve">Errors and retries will be handled as descried in section </w:t>
      </w:r>
      <w:r>
        <w:rPr>
          <w:rStyle w:val="eop"/>
          <w:rFonts w:cstheme="minorHAnsi"/>
        </w:rPr>
        <w:fldChar w:fldCharType="begin"/>
      </w:r>
      <w:r>
        <w:rPr>
          <w:rStyle w:val="eop"/>
          <w:rFonts w:cstheme="minorHAnsi"/>
        </w:rPr>
        <w:instrText xml:space="preserve"> REF _Ref151983743 \r \h </w:instrText>
      </w:r>
      <w:r w:rsidR="00436DDE">
        <w:rPr>
          <w:rStyle w:val="eop"/>
          <w:rFonts w:cstheme="minorHAnsi"/>
        </w:rPr>
        <w:instrText xml:space="preserve"> \* MERGEFORMAT </w:instrText>
      </w:r>
      <w:r>
        <w:rPr>
          <w:rStyle w:val="eop"/>
          <w:rFonts w:cstheme="minorHAnsi"/>
        </w:rPr>
      </w:r>
      <w:r>
        <w:rPr>
          <w:rStyle w:val="eop"/>
          <w:rFonts w:cstheme="minorHAnsi"/>
        </w:rPr>
        <w:fldChar w:fldCharType="separate"/>
      </w:r>
      <w:r w:rsidR="00D66729">
        <w:rPr>
          <w:rStyle w:val="eop"/>
          <w:rFonts w:cstheme="minorHAnsi"/>
        </w:rPr>
        <w:t>2.8.3.5</w:t>
      </w:r>
      <w:r>
        <w:rPr>
          <w:rStyle w:val="eop"/>
          <w:rFonts w:cstheme="minorHAnsi"/>
        </w:rPr>
        <w:fldChar w:fldCharType="end"/>
      </w:r>
      <w:r>
        <w:rPr>
          <w:rStyle w:val="eop"/>
          <w:rFonts w:cstheme="minorHAnsi"/>
        </w:rPr>
        <w:t>.</w:t>
      </w:r>
    </w:p>
    <w:p w14:paraId="207E6B42" w14:textId="77777777" w:rsidR="002906CF" w:rsidRDefault="002906CF" w:rsidP="00BC6443">
      <w:pPr>
        <w:pStyle w:val="01TEFBodyText"/>
      </w:pPr>
    </w:p>
    <w:p w14:paraId="533DDCA1" w14:textId="2FF2D3AA" w:rsidR="003F1942" w:rsidRDefault="00C30975" w:rsidP="002906CF">
      <w:pPr>
        <w:pStyle w:val="01TEFBodyText"/>
      </w:pPr>
      <w:r>
        <w:t>Telefónica</w:t>
      </w:r>
      <w:r w:rsidR="003F1942">
        <w:t xml:space="preserve"> will consider </w:t>
      </w:r>
      <w:r w:rsidR="00EF4883">
        <w:t>deprecating</w:t>
      </w:r>
      <w:r w:rsidR="003F1942">
        <w:t xml:space="preserve"> the PTS</w:t>
      </w:r>
      <w:r w:rsidR="00EF4883">
        <w:t xml:space="preserve"> end-to-end</w:t>
      </w:r>
      <w:r w:rsidR="003F1942">
        <w:t xml:space="preserve"> process </w:t>
      </w:r>
      <w:r w:rsidR="00AA7B4E">
        <w:t xml:space="preserve">where it is deemed appropriate to </w:t>
      </w:r>
      <w:r w:rsidR="00EF4883">
        <w:t>issue the FTS on a per day basis.</w:t>
      </w:r>
    </w:p>
    <w:p w14:paraId="1CCCD244" w14:textId="730C660E" w:rsidR="00931ACC" w:rsidRDefault="00B16341" w:rsidP="00AE212F">
      <w:pPr>
        <w:pStyle w:val="03TEFHeading3"/>
        <w:numPr>
          <w:ilvl w:val="3"/>
          <w:numId w:val="11"/>
        </w:numPr>
        <w:rPr>
          <w:rStyle w:val="eop"/>
          <w:rFonts w:cstheme="minorHAnsi"/>
          <w:b w:val="0"/>
          <w:caps w:val="0"/>
          <w:szCs w:val="22"/>
          <w:lang w:eastAsia="en-GB"/>
        </w:rPr>
      </w:pPr>
      <w:bookmarkStart w:id="389" w:name="_Toc148087800"/>
      <w:bookmarkStart w:id="390" w:name="_Toc167978351"/>
      <w:bookmarkEnd w:id="389"/>
      <w:r>
        <w:rPr>
          <w:rStyle w:val="eop"/>
          <w:rFonts w:cstheme="minorHAnsi"/>
          <w:szCs w:val="22"/>
        </w:rPr>
        <w:t>BIRTH EVENT</w:t>
      </w:r>
      <w:r w:rsidR="00931ACC">
        <w:rPr>
          <w:rStyle w:val="eop"/>
          <w:rFonts w:cstheme="minorHAnsi"/>
          <w:szCs w:val="22"/>
        </w:rPr>
        <w:t xml:space="preserve"> AND</w:t>
      </w:r>
      <w:r>
        <w:rPr>
          <w:rStyle w:val="eop"/>
          <w:rFonts w:cstheme="minorHAnsi"/>
          <w:szCs w:val="22"/>
        </w:rPr>
        <w:t xml:space="preserve"> FORCED TIME SYNC</w:t>
      </w:r>
      <w:r w:rsidR="00931ACC">
        <w:rPr>
          <w:rStyle w:val="eop"/>
          <w:rFonts w:cstheme="minorHAnsi"/>
          <w:szCs w:val="22"/>
        </w:rPr>
        <w:t xml:space="preserve"> </w:t>
      </w:r>
      <w:r>
        <w:rPr>
          <w:rStyle w:val="eop"/>
          <w:rFonts w:cstheme="minorHAnsi"/>
          <w:szCs w:val="22"/>
        </w:rPr>
        <w:t>(</w:t>
      </w:r>
      <w:r w:rsidR="00931ACC">
        <w:rPr>
          <w:rStyle w:val="eop"/>
          <w:rFonts w:cstheme="minorHAnsi"/>
          <w:szCs w:val="22"/>
        </w:rPr>
        <w:t>FTS</w:t>
      </w:r>
      <w:r>
        <w:rPr>
          <w:rStyle w:val="eop"/>
          <w:rFonts w:cstheme="minorHAnsi"/>
          <w:szCs w:val="22"/>
        </w:rPr>
        <w:t>)</w:t>
      </w:r>
      <w:bookmarkEnd w:id="390"/>
    </w:p>
    <w:p w14:paraId="667ABDE7" w14:textId="26D38D73" w:rsidR="004A15BE" w:rsidRDefault="004A15BE" w:rsidP="004A15BE">
      <w:pPr>
        <w:pStyle w:val="01TEFBodyText"/>
        <w:rPr>
          <w:rStyle w:val="eop"/>
          <w:rFonts w:cstheme="minorHAnsi"/>
        </w:rPr>
      </w:pPr>
      <w:r>
        <w:rPr>
          <w:rStyle w:val="eop"/>
          <w:rFonts w:cstheme="minorHAnsi"/>
        </w:rPr>
        <w:t>This section provides a sequence view of the Birth event and subsequent issuing of the FTS command:</w:t>
      </w:r>
    </w:p>
    <w:p w14:paraId="16A26BF0" w14:textId="77777777" w:rsidR="004A15BE" w:rsidRDefault="004A15BE" w:rsidP="00272B13">
      <w:pPr>
        <w:pStyle w:val="01TEFBodyText"/>
      </w:pPr>
    </w:p>
    <w:p w14:paraId="03AC27FB" w14:textId="5C564D5D" w:rsidR="004A15BE" w:rsidRDefault="009E5105" w:rsidP="004A15BE">
      <w:pPr>
        <w:pStyle w:val="01TEFBodyText"/>
        <w:jc w:val="center"/>
      </w:pPr>
      <w:r w:rsidRPr="009E5105">
        <w:rPr>
          <w:noProof/>
        </w:rPr>
        <w:lastRenderedPageBreak/>
        <w:t xml:space="preserve"> </w:t>
      </w:r>
      <w:r w:rsidR="00D74CE9" w:rsidRPr="00D74CE9">
        <w:rPr>
          <w:noProof/>
        </w:rPr>
        <w:t xml:space="preserve"> </w:t>
      </w:r>
      <w:r w:rsidR="002F66DE" w:rsidRPr="002F66DE">
        <w:rPr>
          <w:noProof/>
        </w:rPr>
        <w:t xml:space="preserve"> </w:t>
      </w:r>
      <w:r w:rsidR="005B75BB" w:rsidRPr="005B75BB">
        <w:rPr>
          <w:noProof/>
        </w:rPr>
        <w:drawing>
          <wp:inline distT="0" distB="0" distL="0" distR="0" wp14:anchorId="05D40DEF" wp14:editId="6B836526">
            <wp:extent cx="6376946" cy="6738678"/>
            <wp:effectExtent l="0" t="0" r="0" b="5080"/>
            <wp:docPr id="171840517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05171" name="Picture 1" descr="A diagram of a company&#10;&#10;Description automatically generated"/>
                    <pic:cNvPicPr/>
                  </pic:nvPicPr>
                  <pic:blipFill>
                    <a:blip r:embed="rId33"/>
                    <a:stretch>
                      <a:fillRect/>
                    </a:stretch>
                  </pic:blipFill>
                  <pic:spPr>
                    <a:xfrm>
                      <a:off x="0" y="0"/>
                      <a:ext cx="6396571" cy="6759416"/>
                    </a:xfrm>
                    <a:prstGeom prst="rect">
                      <a:avLst/>
                    </a:prstGeom>
                  </pic:spPr>
                </pic:pic>
              </a:graphicData>
            </a:graphic>
          </wp:inline>
        </w:drawing>
      </w:r>
    </w:p>
    <w:p w14:paraId="1441EC16" w14:textId="2634EA53" w:rsidR="004A15BE" w:rsidRPr="009A76F6" w:rsidRDefault="004A15BE" w:rsidP="004A15BE">
      <w:pPr>
        <w:pStyle w:val="01TEFFigureTitle"/>
      </w:pPr>
      <w:r>
        <w:tab/>
        <w:t>Birth Event Sequence</w:t>
      </w:r>
    </w:p>
    <w:p w14:paraId="572215EA" w14:textId="77777777" w:rsidR="004A15BE" w:rsidRDefault="004A15BE" w:rsidP="004A15BE">
      <w:pPr>
        <w:pStyle w:val="01TEFBodyText"/>
      </w:pPr>
    </w:p>
    <w:p w14:paraId="2ED649D9" w14:textId="77777777" w:rsidR="00665BDE" w:rsidRDefault="00665BDE" w:rsidP="00665BDE">
      <w:pPr>
        <w:pStyle w:val="01TEFBodyText"/>
      </w:pPr>
      <w:r>
        <w:t>The sequence is described below:</w:t>
      </w:r>
    </w:p>
    <w:p w14:paraId="4525E2D8" w14:textId="11AEF98D" w:rsidR="004764EB" w:rsidRPr="00F7508D" w:rsidRDefault="004764EB" w:rsidP="002F0051">
      <w:pPr>
        <w:pStyle w:val="01TEFBullet"/>
        <w:rPr>
          <w:rStyle w:val="eop"/>
        </w:rPr>
      </w:pPr>
      <w:r>
        <w:t xml:space="preserve">The </w:t>
      </w:r>
      <w:r w:rsidR="00F91A14">
        <w:t>Communication Hub</w:t>
      </w:r>
      <w:r>
        <w:t xml:space="preserve"> will issue the </w:t>
      </w:r>
      <w:r w:rsidR="0024033F">
        <w:t>birth event</w:t>
      </w:r>
      <w:r w:rsidR="002F0051">
        <w:t xml:space="preserve"> </w:t>
      </w:r>
      <w:r>
        <w:t xml:space="preserve">to the </w:t>
      </w:r>
      <w:r>
        <w:rPr>
          <w:rStyle w:val="eop"/>
          <w:rFonts w:cstheme="minorHAnsi"/>
        </w:rPr>
        <w:t>Traffic Management Gateway</w:t>
      </w:r>
      <w:r w:rsidR="0084506B" w:rsidRPr="0084506B">
        <w:t xml:space="preserve"> </w:t>
      </w:r>
      <w:r w:rsidR="0084506B">
        <w:t>when it first connects to the network</w:t>
      </w:r>
      <w:r>
        <w:rPr>
          <w:rStyle w:val="eop"/>
          <w:rFonts w:cstheme="minorHAnsi"/>
        </w:rPr>
        <w:t>;</w:t>
      </w:r>
    </w:p>
    <w:p w14:paraId="597C41BF" w14:textId="36B9116A" w:rsidR="004764EB" w:rsidRPr="001C5785" w:rsidRDefault="004764EB" w:rsidP="002F0051">
      <w:pPr>
        <w:pStyle w:val="01TEFBullet"/>
        <w:rPr>
          <w:rStyle w:val="eop"/>
        </w:rPr>
      </w:pPr>
      <w:r>
        <w:rPr>
          <w:rStyle w:val="eop"/>
          <w:rFonts w:cstheme="minorHAnsi"/>
        </w:rPr>
        <w:t xml:space="preserve">The Traffic Management Gateway will acknowledge the receipt of the </w:t>
      </w:r>
      <w:r w:rsidR="0024033F">
        <w:rPr>
          <w:rStyle w:val="eop"/>
          <w:rFonts w:cstheme="minorHAnsi"/>
        </w:rPr>
        <w:t>birth event</w:t>
      </w:r>
      <w:r>
        <w:rPr>
          <w:rStyle w:val="eop"/>
          <w:rFonts w:cstheme="minorHAnsi"/>
        </w:rPr>
        <w:t xml:space="preserve"> alert and request validation.</w:t>
      </w:r>
    </w:p>
    <w:p w14:paraId="0EF32EF5" w14:textId="27BE2BEB" w:rsidR="004764EB" w:rsidRPr="00744E32" w:rsidRDefault="004764EB" w:rsidP="002F0051">
      <w:pPr>
        <w:pStyle w:val="01TEFBullet"/>
        <w:rPr>
          <w:rStyle w:val="eop"/>
        </w:rPr>
      </w:pPr>
      <w:r>
        <w:rPr>
          <w:rStyle w:val="eop"/>
          <w:rFonts w:cstheme="minorHAnsi"/>
        </w:rPr>
        <w:t xml:space="preserve">The validation sequence will follow the Autonomous Event process described in section </w:t>
      </w:r>
      <w:r>
        <w:rPr>
          <w:rStyle w:val="eop"/>
          <w:rFonts w:cstheme="minorHAnsi"/>
        </w:rPr>
        <w:fldChar w:fldCharType="begin"/>
      </w:r>
      <w:r>
        <w:rPr>
          <w:rStyle w:val="eop"/>
          <w:rFonts w:cstheme="minorHAnsi"/>
        </w:rPr>
        <w:instrText xml:space="preserve"> REF _Ref151991329 \r \h </w:instrText>
      </w:r>
      <w:r w:rsidR="002F0051">
        <w:rPr>
          <w:rStyle w:val="eop"/>
          <w:rFonts w:cstheme="minorHAnsi"/>
        </w:rPr>
        <w:instrText xml:space="preserve"> \* MERGEFORMAT </w:instrText>
      </w:r>
      <w:r>
        <w:rPr>
          <w:rStyle w:val="eop"/>
          <w:rFonts w:cstheme="minorHAnsi"/>
        </w:rPr>
      </w:r>
      <w:r>
        <w:rPr>
          <w:rStyle w:val="eop"/>
          <w:rFonts w:cstheme="minorHAnsi"/>
        </w:rPr>
        <w:fldChar w:fldCharType="separate"/>
      </w:r>
      <w:r w:rsidR="00D66729">
        <w:rPr>
          <w:rStyle w:val="eop"/>
          <w:rFonts w:cstheme="minorHAnsi"/>
        </w:rPr>
        <w:t>2.8.3.4</w:t>
      </w:r>
      <w:r>
        <w:rPr>
          <w:rStyle w:val="eop"/>
          <w:rFonts w:cstheme="minorHAnsi"/>
        </w:rPr>
        <w:fldChar w:fldCharType="end"/>
      </w:r>
      <w:r>
        <w:rPr>
          <w:rStyle w:val="eop"/>
          <w:rFonts w:cstheme="minorHAnsi"/>
        </w:rPr>
        <w:t>.</w:t>
      </w:r>
    </w:p>
    <w:p w14:paraId="225D1611" w14:textId="7F86C6A8" w:rsidR="004764EB" w:rsidRPr="00A91929" w:rsidRDefault="004764EB" w:rsidP="002F0051">
      <w:pPr>
        <w:pStyle w:val="01TEFBullet"/>
        <w:rPr>
          <w:rStyle w:val="eop"/>
        </w:rPr>
      </w:pPr>
      <w:r>
        <w:rPr>
          <w:rStyle w:val="eop"/>
          <w:rFonts w:cstheme="minorHAnsi"/>
        </w:rPr>
        <w:lastRenderedPageBreak/>
        <w:t xml:space="preserve">The Traffic Management Gateway will decode and expose the validated </w:t>
      </w:r>
      <w:r w:rsidR="000B4EE8">
        <w:rPr>
          <w:rStyle w:val="eop"/>
          <w:rFonts w:cstheme="minorHAnsi"/>
        </w:rPr>
        <w:t>birth event</w:t>
      </w:r>
      <w:r>
        <w:rPr>
          <w:rStyle w:val="eop"/>
          <w:rFonts w:cstheme="minorHAnsi"/>
        </w:rPr>
        <w:t xml:space="preserve"> message for processing by the Device Manager.</w:t>
      </w:r>
    </w:p>
    <w:p w14:paraId="7B299D9A" w14:textId="48E709EA" w:rsidR="002F0051" w:rsidRDefault="004764EB" w:rsidP="002F0051">
      <w:pPr>
        <w:pStyle w:val="01TEFBullet"/>
        <w:rPr>
          <w:rStyle w:val="eop"/>
        </w:rPr>
      </w:pPr>
      <w:r>
        <w:rPr>
          <w:rStyle w:val="eop"/>
          <w:rFonts w:cstheme="minorHAnsi"/>
        </w:rPr>
        <w:t xml:space="preserve">The Device Manager will generate and issue the Forced Time Sync command to the </w:t>
      </w:r>
      <w:r w:rsidR="00F91A14">
        <w:rPr>
          <w:rStyle w:val="eop"/>
          <w:rFonts w:cstheme="minorHAnsi"/>
        </w:rPr>
        <w:t>Communication Hub</w:t>
      </w:r>
      <w:r>
        <w:rPr>
          <w:rStyle w:val="eop"/>
          <w:rFonts w:cstheme="minorHAnsi"/>
        </w:rPr>
        <w:t xml:space="preserve"> via the Traffic Management Gateway as described in section </w:t>
      </w:r>
      <w:r>
        <w:rPr>
          <w:rStyle w:val="eop"/>
          <w:rFonts w:cstheme="minorHAnsi"/>
        </w:rPr>
        <w:fldChar w:fldCharType="begin"/>
      </w:r>
      <w:r>
        <w:rPr>
          <w:rStyle w:val="eop"/>
          <w:rFonts w:cstheme="minorHAnsi"/>
        </w:rPr>
        <w:instrText xml:space="preserve"> REF _Ref151983743 \r \h </w:instrText>
      </w:r>
      <w:r w:rsidR="002F0051">
        <w:rPr>
          <w:rStyle w:val="eop"/>
          <w:rFonts w:cstheme="minorHAnsi"/>
        </w:rPr>
        <w:instrText xml:space="preserve"> \* MERGEFORMAT </w:instrText>
      </w:r>
      <w:r>
        <w:rPr>
          <w:rStyle w:val="eop"/>
          <w:rFonts w:cstheme="minorHAnsi"/>
        </w:rPr>
      </w:r>
      <w:r>
        <w:rPr>
          <w:rStyle w:val="eop"/>
          <w:rFonts w:cstheme="minorHAnsi"/>
        </w:rPr>
        <w:fldChar w:fldCharType="separate"/>
      </w:r>
      <w:r w:rsidR="00D66729">
        <w:rPr>
          <w:rStyle w:val="eop"/>
          <w:rFonts w:cstheme="minorHAnsi"/>
        </w:rPr>
        <w:t>2.8.3.5</w:t>
      </w:r>
      <w:r>
        <w:rPr>
          <w:rStyle w:val="eop"/>
          <w:rFonts w:cstheme="minorHAnsi"/>
        </w:rPr>
        <w:fldChar w:fldCharType="end"/>
      </w:r>
      <w:r>
        <w:rPr>
          <w:rStyle w:val="eop"/>
          <w:rFonts w:cstheme="minorHAnsi"/>
        </w:rPr>
        <w:t>.</w:t>
      </w:r>
    </w:p>
    <w:p w14:paraId="54775DA5" w14:textId="54877988" w:rsidR="004764EB" w:rsidRPr="00BC6443" w:rsidRDefault="004764EB" w:rsidP="002F0051">
      <w:pPr>
        <w:pStyle w:val="01TEFBullet"/>
        <w:rPr>
          <w:rStyle w:val="eop"/>
        </w:rPr>
      </w:pPr>
      <w:r w:rsidRPr="002F0051">
        <w:rPr>
          <w:rStyle w:val="eop"/>
          <w:rFonts w:cstheme="minorHAnsi"/>
        </w:rPr>
        <w:t xml:space="preserve">The response to the FTS from the </w:t>
      </w:r>
      <w:r w:rsidR="00F91A14">
        <w:rPr>
          <w:rStyle w:val="eop"/>
          <w:rFonts w:cstheme="minorHAnsi"/>
        </w:rPr>
        <w:t>Communication Hub</w:t>
      </w:r>
      <w:r w:rsidRPr="002F0051">
        <w:rPr>
          <w:rStyle w:val="eop"/>
          <w:rFonts w:cstheme="minorHAnsi"/>
        </w:rPr>
        <w:t xml:space="preserve"> will be forwarded to the device manager via the Traffic Management Gateway.</w:t>
      </w:r>
    </w:p>
    <w:p w14:paraId="025069D2" w14:textId="208A106B" w:rsidR="004764EB" w:rsidRPr="00AB1D25" w:rsidRDefault="004764EB" w:rsidP="004764EB">
      <w:pPr>
        <w:pStyle w:val="01TEFBodyText"/>
        <w:numPr>
          <w:ilvl w:val="0"/>
          <w:numId w:val="27"/>
        </w:numPr>
        <w:rPr>
          <w:rStyle w:val="eop"/>
        </w:rPr>
      </w:pPr>
      <w:r>
        <w:rPr>
          <w:rStyle w:val="eop"/>
        </w:rPr>
        <w:t xml:space="preserve">Errors and retries will be handled as descried in section </w:t>
      </w:r>
      <w:r>
        <w:rPr>
          <w:rStyle w:val="eop"/>
          <w:rFonts w:cstheme="minorHAnsi"/>
        </w:rPr>
        <w:fldChar w:fldCharType="begin"/>
      </w:r>
      <w:r>
        <w:rPr>
          <w:rStyle w:val="eop"/>
          <w:rFonts w:cstheme="minorHAnsi"/>
        </w:rPr>
        <w:instrText xml:space="preserve"> REF _Ref151983743 \r \h </w:instrText>
      </w:r>
      <w:r>
        <w:rPr>
          <w:rStyle w:val="eop"/>
          <w:rFonts w:cstheme="minorHAnsi"/>
        </w:rPr>
      </w:r>
      <w:r>
        <w:rPr>
          <w:rStyle w:val="eop"/>
          <w:rFonts w:cstheme="minorHAnsi"/>
        </w:rPr>
        <w:fldChar w:fldCharType="separate"/>
      </w:r>
      <w:r w:rsidR="00D66729">
        <w:rPr>
          <w:rStyle w:val="eop"/>
          <w:rFonts w:cstheme="minorHAnsi"/>
        </w:rPr>
        <w:t>2.8.3.5</w:t>
      </w:r>
      <w:r>
        <w:rPr>
          <w:rStyle w:val="eop"/>
          <w:rFonts w:cstheme="minorHAnsi"/>
        </w:rPr>
        <w:fldChar w:fldCharType="end"/>
      </w:r>
      <w:r>
        <w:rPr>
          <w:rStyle w:val="eop"/>
          <w:rFonts w:cstheme="minorHAnsi"/>
        </w:rPr>
        <w:t>.</w:t>
      </w:r>
    </w:p>
    <w:p w14:paraId="3D7E18CB" w14:textId="77777777" w:rsidR="007475E0" w:rsidRPr="007475E0" w:rsidRDefault="007475E0" w:rsidP="00234882">
      <w:pPr>
        <w:pStyle w:val="01TEFBodyText"/>
        <w:rPr>
          <w:rStyle w:val="eop"/>
        </w:rPr>
      </w:pPr>
    </w:p>
    <w:p w14:paraId="56A60267" w14:textId="474CB7D5" w:rsidR="00665BDE" w:rsidRDefault="007475E0" w:rsidP="00665BDE">
      <w:pPr>
        <w:pStyle w:val="01TEFBodyText"/>
      </w:pPr>
      <w:r>
        <w:rPr>
          <w:rStyle w:val="eop"/>
        </w:rPr>
        <w:t>It should be note</w:t>
      </w:r>
      <w:r w:rsidR="00D74CE9">
        <w:rPr>
          <w:rStyle w:val="eop"/>
        </w:rPr>
        <w:t xml:space="preserve">d </w:t>
      </w:r>
      <w:r>
        <w:rPr>
          <w:rStyle w:val="eop"/>
        </w:rPr>
        <w:t xml:space="preserve">that all notifications </w:t>
      </w:r>
      <w:r w:rsidR="00721056">
        <w:rPr>
          <w:rStyle w:val="eop"/>
        </w:rPr>
        <w:t xml:space="preserve">to the DSP </w:t>
      </w:r>
      <w:r w:rsidR="00783414">
        <w:rPr>
          <w:rStyle w:val="eop"/>
        </w:rPr>
        <w:t xml:space="preserve">(birth events) </w:t>
      </w:r>
      <w:r w:rsidR="000100F6">
        <w:rPr>
          <w:rStyle w:val="eop"/>
        </w:rPr>
        <w:t>as well as</w:t>
      </w:r>
      <w:r w:rsidR="00C168A2">
        <w:rPr>
          <w:rStyle w:val="eop"/>
        </w:rPr>
        <w:t xml:space="preserve"> requests </w:t>
      </w:r>
      <w:r w:rsidR="000100F6">
        <w:rPr>
          <w:rStyle w:val="eop"/>
        </w:rPr>
        <w:t xml:space="preserve">received from the DSP </w:t>
      </w:r>
      <w:r w:rsidR="00783414">
        <w:rPr>
          <w:rStyle w:val="eop"/>
        </w:rPr>
        <w:t xml:space="preserve">(diagnostics, CHSU) </w:t>
      </w:r>
      <w:r w:rsidR="00721056">
        <w:rPr>
          <w:rStyle w:val="eop"/>
        </w:rPr>
        <w:t xml:space="preserve">will continue to align to the </w:t>
      </w:r>
      <w:r w:rsidR="00A44653">
        <w:rPr>
          <w:rStyle w:val="eop"/>
        </w:rPr>
        <w:t>SD4.4.4 interface.</w:t>
      </w:r>
    </w:p>
    <w:p w14:paraId="3FCC5B12" w14:textId="7C489A7F" w:rsidR="00146952" w:rsidRPr="009F15A8" w:rsidRDefault="00146952" w:rsidP="00146952">
      <w:pPr>
        <w:pStyle w:val="03TEFHeading3"/>
        <w:numPr>
          <w:ilvl w:val="3"/>
          <w:numId w:val="11"/>
        </w:numPr>
      </w:pPr>
      <w:bookmarkStart w:id="391" w:name="_Toc148087802"/>
      <w:bookmarkStart w:id="392" w:name="_Toc87460292"/>
      <w:bookmarkStart w:id="393" w:name="_Toc167978352"/>
      <w:bookmarkEnd w:id="391"/>
      <w:r w:rsidRPr="009F15A8">
        <w:rPr>
          <w:bCs/>
        </w:rPr>
        <w:t xml:space="preserve">UTILISING AZURE </w:t>
      </w:r>
      <w:r>
        <w:rPr>
          <w:bCs/>
        </w:rPr>
        <w:t>PLATFORM</w:t>
      </w:r>
      <w:r w:rsidRPr="009F15A8">
        <w:rPr>
          <w:bCs/>
        </w:rPr>
        <w:t xml:space="preserve"> </w:t>
      </w:r>
      <w:r>
        <w:rPr>
          <w:bCs/>
        </w:rPr>
        <w:t>SERVICES</w:t>
      </w:r>
      <w:r w:rsidRPr="009F15A8">
        <w:rPr>
          <w:bCs/>
        </w:rPr>
        <w:t xml:space="preserve"> </w:t>
      </w:r>
      <w:r>
        <w:rPr>
          <w:bCs/>
        </w:rPr>
        <w:t>FOR RETRIES</w:t>
      </w:r>
      <w:bookmarkEnd w:id="392"/>
      <w:bookmarkEnd w:id="393"/>
    </w:p>
    <w:p w14:paraId="1DCE9F20" w14:textId="79128265" w:rsidR="00146952" w:rsidRPr="00A43614" w:rsidRDefault="00146952" w:rsidP="00146952">
      <w:pPr>
        <w:pStyle w:val="01TEFBodyText"/>
        <w:rPr>
          <w:rStyle w:val="eop"/>
          <w:rFonts w:eastAsia="MS PGothic" w:cstheme="minorHAnsi"/>
        </w:rPr>
      </w:pPr>
      <w:r w:rsidRPr="009F15A8">
        <w:rPr>
          <w:rStyle w:val="normaltextrun"/>
          <w:rFonts w:eastAsia="MS PGothic" w:cstheme="minorHAnsi"/>
        </w:rPr>
        <w:t xml:space="preserve">Hosting </w:t>
      </w:r>
      <w:r>
        <w:rPr>
          <w:rStyle w:val="normaltextrun"/>
          <w:rFonts w:eastAsia="MS PGothic" w:cstheme="minorHAnsi"/>
        </w:rPr>
        <w:t>Traffic Management Gateway</w:t>
      </w:r>
      <w:r w:rsidRPr="009F15A8">
        <w:rPr>
          <w:rStyle w:val="normaltextrun"/>
          <w:rFonts w:eastAsia="MS PGothic" w:cstheme="minorHAnsi"/>
        </w:rPr>
        <w:t xml:space="preserve"> and Device Manager on Azure allows </w:t>
      </w:r>
      <w:r w:rsidRPr="00D44F98">
        <w:rPr>
          <w:rStyle w:val="normaltextrun"/>
          <w:rFonts w:eastAsia="MS PGothic" w:cstheme="minorHAnsi"/>
        </w:rPr>
        <w:t>Telefónica</w:t>
      </w:r>
      <w:r w:rsidRPr="009F15A8">
        <w:rPr>
          <w:rStyle w:val="normaltextrun"/>
          <w:rFonts w:eastAsia="MS PGothic" w:cstheme="minorHAnsi"/>
        </w:rPr>
        <w:t xml:space="preserve"> to leverage the platform’s out of box resiliency capability</w:t>
      </w:r>
      <w:r>
        <w:rPr>
          <w:rStyle w:val="normaltextrun"/>
          <w:rFonts w:eastAsia="MS PGothic" w:cstheme="minorHAnsi"/>
        </w:rPr>
        <w:t xml:space="preserve">. </w:t>
      </w:r>
    </w:p>
    <w:p w14:paraId="27A439F9" w14:textId="77777777" w:rsidR="00146952" w:rsidRDefault="00146952" w:rsidP="00146952">
      <w:pPr>
        <w:pStyle w:val="01TEFBodyText"/>
      </w:pPr>
    </w:p>
    <w:p w14:paraId="43E93DCB" w14:textId="1B7D0E8F" w:rsidR="00A33351" w:rsidRDefault="00A33351" w:rsidP="00AD6133">
      <w:pPr>
        <w:pStyle w:val="Heading2"/>
      </w:pPr>
      <w:bookmarkStart w:id="394" w:name="_Ref146272881"/>
      <w:bookmarkStart w:id="395" w:name="_Toc167978353"/>
      <w:r>
        <w:t xml:space="preserve">CELL BANDWIDTH </w:t>
      </w:r>
      <w:bookmarkEnd w:id="281"/>
      <w:r>
        <w:t>MANAGEMENT</w:t>
      </w:r>
      <w:bookmarkEnd w:id="394"/>
      <w:bookmarkEnd w:id="395"/>
    </w:p>
    <w:p w14:paraId="65F475C7" w14:textId="77777777" w:rsidR="00A33351" w:rsidRPr="0081099D" w:rsidRDefault="00A33351" w:rsidP="00A33351">
      <w:pPr>
        <w:pStyle w:val="01TEFBodyText"/>
      </w:pPr>
      <w:r w:rsidRPr="0081099D">
        <w:t>The sequence diagram below illustrates the capability of the traffic management gateway to manage cell utilisation and ensure cells are not overloaded.</w:t>
      </w:r>
    </w:p>
    <w:p w14:paraId="6E5735BF" w14:textId="77777777" w:rsidR="00A33351" w:rsidRPr="0081099D" w:rsidRDefault="00A33351" w:rsidP="00A33351">
      <w:pPr>
        <w:pStyle w:val="01TEFBodyText"/>
      </w:pPr>
    </w:p>
    <w:p w14:paraId="22B5D427" w14:textId="0E148F07" w:rsidR="00A33351" w:rsidRPr="0081099D" w:rsidRDefault="00B173CF" w:rsidP="00A33351">
      <w:pPr>
        <w:pStyle w:val="01TEFBodyText"/>
      </w:pPr>
      <w:r w:rsidRPr="00B173CF">
        <w:rPr>
          <w:rFonts w:ascii="Arial" w:hAnsi="Arial" w:cs="Arial"/>
          <w:noProof/>
          <w:color w:val="212121"/>
          <w:sz w:val="21"/>
          <w:szCs w:val="21"/>
        </w:rPr>
        <w:drawing>
          <wp:inline distT="0" distB="0" distL="0" distR="0" wp14:anchorId="389E47B0" wp14:editId="65AD6324">
            <wp:extent cx="6023340" cy="3390715"/>
            <wp:effectExtent l="0" t="0" r="0" b="635"/>
            <wp:docPr id="257862720" name="Picture 25786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862720" name=""/>
                    <pic:cNvPicPr/>
                  </pic:nvPicPr>
                  <pic:blipFill>
                    <a:blip r:embed="rId34"/>
                    <a:stretch>
                      <a:fillRect/>
                    </a:stretch>
                  </pic:blipFill>
                  <pic:spPr>
                    <a:xfrm>
                      <a:off x="0" y="0"/>
                      <a:ext cx="6039344" cy="3399724"/>
                    </a:xfrm>
                    <a:prstGeom prst="rect">
                      <a:avLst/>
                    </a:prstGeom>
                  </pic:spPr>
                </pic:pic>
              </a:graphicData>
            </a:graphic>
          </wp:inline>
        </w:drawing>
      </w:r>
    </w:p>
    <w:p w14:paraId="4C351450" w14:textId="2C5546D7" w:rsidR="00150AC3" w:rsidRDefault="00150AC3" w:rsidP="00150AC3">
      <w:pPr>
        <w:pStyle w:val="01TEFFigureTitle"/>
      </w:pPr>
      <w:r>
        <w:t>Cell Bandwidth Management</w:t>
      </w:r>
    </w:p>
    <w:p w14:paraId="366BFB59" w14:textId="7A72AF82" w:rsidR="006D276A" w:rsidRPr="006D276A" w:rsidRDefault="00CB7CCE" w:rsidP="006D276A">
      <w:pPr>
        <w:pStyle w:val="01TEFBodyText"/>
        <w:rPr>
          <w:rFonts w:ascii="Calibri" w:hAnsi="Calibri" w:cs="Calibri"/>
        </w:rPr>
      </w:pPr>
      <w:r>
        <w:t xml:space="preserve">Under CR5220, </w:t>
      </w:r>
      <w:r w:rsidR="00F04307">
        <w:t>Traffic Management Gateway</w:t>
      </w:r>
      <w:r>
        <w:t xml:space="preserve"> will not </w:t>
      </w:r>
      <w:r w:rsidR="0071010A">
        <w:t xml:space="preserve">take </w:t>
      </w:r>
      <w:r>
        <w:t xml:space="preserve">action </w:t>
      </w:r>
      <w:r w:rsidR="0071010A">
        <w:t xml:space="preserve">against </w:t>
      </w:r>
      <w:r>
        <w:t xml:space="preserve">any </w:t>
      </w:r>
      <w:r w:rsidR="0029641B">
        <w:t xml:space="preserve">message </w:t>
      </w:r>
      <w:r>
        <w:t>prioritisation information available via the DSP interface.</w:t>
      </w:r>
    </w:p>
    <w:p w14:paraId="733ED317" w14:textId="77777777" w:rsidR="00150AC3" w:rsidRDefault="00150AC3" w:rsidP="00A33351">
      <w:pPr>
        <w:pStyle w:val="01TEFBodyText"/>
      </w:pPr>
    </w:p>
    <w:p w14:paraId="3498A812" w14:textId="0C855C9E" w:rsidR="00A33351" w:rsidRPr="00F85D61" w:rsidRDefault="00A33351" w:rsidP="00A33351">
      <w:pPr>
        <w:pStyle w:val="01TEFBodyText"/>
      </w:pPr>
      <w:r w:rsidRPr="00F85D61">
        <w:t>The cell management will be built on the following principles:</w:t>
      </w:r>
    </w:p>
    <w:p w14:paraId="5F749474" w14:textId="6E5820DB" w:rsidR="00A33351" w:rsidRDefault="00A33351" w:rsidP="00A33351">
      <w:pPr>
        <w:pStyle w:val="01TEFBullet"/>
      </w:pPr>
      <w:r>
        <w:t>The Traffic Management Gateway will rely on</w:t>
      </w:r>
      <w:r w:rsidRPr="00F85D61">
        <w:t xml:space="preserve"> real</w:t>
      </w:r>
      <w:r w:rsidR="00B76B37">
        <w:t xml:space="preserve"> </w:t>
      </w:r>
      <w:r w:rsidRPr="00F85D61">
        <w:t xml:space="preserve">time monitoring </w:t>
      </w:r>
      <w:r>
        <w:t>to ascertain a current view of the cell bandwidth.</w:t>
      </w:r>
    </w:p>
    <w:p w14:paraId="43074C52" w14:textId="2853B9F6" w:rsidR="00323FA2" w:rsidRDefault="00323FA2" w:rsidP="009200F6">
      <w:pPr>
        <w:pStyle w:val="01TEFBullet"/>
      </w:pPr>
      <w:r>
        <w:lastRenderedPageBreak/>
        <w:t>The Traffic Management Gateway will only manage Smart Metering traffic</w:t>
      </w:r>
      <w:r w:rsidR="009200F6">
        <w:t>,</w:t>
      </w:r>
      <w:r>
        <w:t xml:space="preserve"> however using </w:t>
      </w:r>
      <w:r w:rsidR="00834835">
        <w:t>visibility</w:t>
      </w:r>
      <w:r>
        <w:t xml:space="preserve"> of real time Smart Metering traffic per cellsite, TMG will be able to infer a real time view of the individual cellsite status for ALL traffic. </w:t>
      </w:r>
    </w:p>
    <w:p w14:paraId="0B1AE193" w14:textId="7580742B" w:rsidR="00602C59" w:rsidRPr="0001598D" w:rsidRDefault="00A33351" w:rsidP="00A31737">
      <w:pPr>
        <w:pStyle w:val="01TEFBullet"/>
      </w:pPr>
      <w:r w:rsidRPr="0001598D">
        <w:t xml:space="preserve">Cell bandwidth information will be stored in the </w:t>
      </w:r>
      <w:r w:rsidR="00F91A14">
        <w:t>Communication Hub</w:t>
      </w:r>
      <w:r w:rsidRPr="0001598D">
        <w:t xml:space="preserve"> Status Service (CHSS) and the Cell Site Status (CSS) to inform the Traffic Management Gateway of the likely success factor for a particular hub. </w:t>
      </w:r>
      <w:r w:rsidR="00B31690" w:rsidRPr="0001598D">
        <w:t xml:space="preserve">The success criteria will be based on </w:t>
      </w:r>
      <w:r w:rsidR="00A14C3A" w:rsidRPr="0001598D">
        <w:t>limits of the cell</w:t>
      </w:r>
      <w:r w:rsidR="00B31690" w:rsidRPr="0001598D">
        <w:t xml:space="preserve"> and </w:t>
      </w:r>
      <w:r w:rsidR="00C12174" w:rsidRPr="0001598D">
        <w:t>the Traffic Management Gateway will manage requests within those limits</w:t>
      </w:r>
      <w:r w:rsidR="00B31690" w:rsidRPr="0001598D">
        <w:t xml:space="preserve"> based on expectation of other traffic</w:t>
      </w:r>
      <w:r w:rsidRPr="0001598D">
        <w:t>.</w:t>
      </w:r>
      <w:r w:rsidR="00602C59" w:rsidRPr="0001598D">
        <w:t xml:space="preserve"> </w:t>
      </w:r>
    </w:p>
    <w:p w14:paraId="23F0FCD2" w14:textId="3872119F" w:rsidR="00602C59" w:rsidRPr="0001598D" w:rsidRDefault="00602C59" w:rsidP="00A31737">
      <w:pPr>
        <w:pStyle w:val="01TEFBullet"/>
      </w:pPr>
      <w:r w:rsidRPr="0001598D">
        <w:t>This cellsite status view will be used to determine the use of back off algorithms for traffic when smart metering traffic volumes for that cell are high in order to reduce cell loading and therefore increase the overall message success rates for Smart Metering traffic.</w:t>
      </w:r>
    </w:p>
    <w:p w14:paraId="166FFEC9" w14:textId="39793F25" w:rsidR="00A33351" w:rsidRPr="00F85D61" w:rsidRDefault="00602C59" w:rsidP="0001598D">
      <w:pPr>
        <w:pStyle w:val="01TEFBullet"/>
      </w:pPr>
      <w:r w:rsidRPr="0001598D">
        <w:t>TMG can also use similar algorithms to enhance / reduce any retry period when messages are not responded to where the deemed traffic volumes are low. For this scenario there is a possibility that a successful retry would be within the initial 30 second response time, something that is not possible today as all retires only start after 40 seconds.</w:t>
      </w:r>
    </w:p>
    <w:p w14:paraId="618E13EC" w14:textId="5BF5984B" w:rsidR="00A33351" w:rsidRPr="00F85D61" w:rsidRDefault="00A33351" w:rsidP="00A33351">
      <w:pPr>
        <w:pStyle w:val="01TEFBullet"/>
      </w:pPr>
      <w:r>
        <w:t xml:space="preserve">Data traversing the Traffic Management Gateway will be shared with the Strategic Data and Reporting (SDR) platform. Any analytic processing of this data by SDR can be shared with the CSS and the CHSS to provide insights that further support the Traffic Management Gateway’s ability to determine the success factor for submissions to the hub. Primary </w:t>
      </w:r>
      <w:r w:rsidR="00DE6C1D">
        <w:t>focus,</w:t>
      </w:r>
      <w:r>
        <w:t xml:space="preserve"> however, will be gathered through monitoring </w:t>
      </w:r>
      <w:r w:rsidR="00DE6C1D">
        <w:t xml:space="preserve">and real-time data from the Communication Hub </w:t>
      </w:r>
      <w:r>
        <w:t>and not data provided by SDR.</w:t>
      </w:r>
    </w:p>
    <w:p w14:paraId="229F39B3" w14:textId="6FE812C8" w:rsidR="00A33351" w:rsidRDefault="00A33351" w:rsidP="00A33351">
      <w:pPr>
        <w:pStyle w:val="01TEFBullet"/>
      </w:pPr>
      <w:r>
        <w:t>If access to the CSS and CHSS is not available, the Traffic Management will send traffic to the hub by default</w:t>
      </w:r>
      <w:r w:rsidR="00DE6C1D">
        <w:t>.</w:t>
      </w:r>
    </w:p>
    <w:p w14:paraId="413FC3AB" w14:textId="1AF201F7" w:rsidR="00CC4AC0" w:rsidRPr="00DE17FD" w:rsidRDefault="00CC4AC0" w:rsidP="00CC4AC0">
      <w:pPr>
        <w:pStyle w:val="01TEFBullet"/>
        <w:rPr>
          <w:rFonts w:ascii="Calibri" w:hAnsi="Calibri" w:cs="Calibri"/>
        </w:rPr>
      </w:pPr>
      <w:r>
        <w:t>The Traffic Management Gateway</w:t>
      </w:r>
      <w:r w:rsidRPr="009948CB">
        <w:t xml:space="preserve"> will not </w:t>
      </w:r>
      <w:r w:rsidR="00877B69">
        <w:t>perform</w:t>
      </w:r>
      <w:r w:rsidRPr="009948CB">
        <w:t xml:space="preserve"> the heavy lifting in terms of analysis data </w:t>
      </w:r>
      <w:r w:rsidRPr="00D3553C">
        <w:t xml:space="preserve">and making conclusions that the </w:t>
      </w:r>
      <w:r w:rsidR="00877B69" w:rsidRPr="00D3553C">
        <w:t>gateway</w:t>
      </w:r>
      <w:r w:rsidRPr="00D3553C">
        <w:t xml:space="preserve"> can utilise to help determine whether a message should be sent.</w:t>
      </w:r>
    </w:p>
    <w:p w14:paraId="1609E293" w14:textId="76F2B688" w:rsidR="00DE17FD" w:rsidRPr="00DE17FD" w:rsidRDefault="000E3B86" w:rsidP="00DE17FD">
      <w:pPr>
        <w:pStyle w:val="01TEFBullet"/>
        <w:rPr>
          <w:rFonts w:ascii="Calibri" w:hAnsi="Calibri" w:cs="Calibri"/>
        </w:rPr>
      </w:pPr>
      <w:r>
        <w:t>Traffic Management Gateway</w:t>
      </w:r>
      <w:r w:rsidRPr="00DE17FD">
        <w:t xml:space="preserve"> </w:t>
      </w:r>
      <w:r w:rsidR="00DE17FD" w:rsidRPr="00DE17FD">
        <w:t xml:space="preserve">itself </w:t>
      </w:r>
      <w:r w:rsidR="00BC510A">
        <w:t>will perform</w:t>
      </w:r>
      <w:r w:rsidR="00DE17FD" w:rsidRPr="00DE17FD">
        <w:t xml:space="preserve"> light weight logic </w:t>
      </w:r>
      <w:r w:rsidR="00BC510A">
        <w:t>on</w:t>
      </w:r>
      <w:r w:rsidR="00DE17FD" w:rsidRPr="00DE17FD">
        <w:t xml:space="preserve"> status and dynamic data</w:t>
      </w:r>
      <w:r w:rsidR="00BC510A">
        <w:t xml:space="preserve"> it receives from the CHSS and CSS</w:t>
      </w:r>
      <w:r w:rsidR="00DE17FD" w:rsidRPr="00DE17FD">
        <w:t>.</w:t>
      </w:r>
    </w:p>
    <w:p w14:paraId="51755042" w14:textId="77777777" w:rsidR="00A33351" w:rsidRPr="00F85D61" w:rsidRDefault="00A33351" w:rsidP="00A33351">
      <w:pPr>
        <w:pStyle w:val="01TEFBullet"/>
        <w:rPr>
          <w:rFonts w:ascii="Calibri" w:hAnsi="Calibri" w:cs="Calibri"/>
        </w:rPr>
      </w:pPr>
      <w:r w:rsidRPr="00F85D61">
        <w:t>The data to help answer this question can be grouped in two broad categories:</w:t>
      </w:r>
    </w:p>
    <w:p w14:paraId="1C94D1B7" w14:textId="77777777" w:rsidR="00A33351" w:rsidRPr="00F85D61" w:rsidRDefault="00A33351" w:rsidP="00A33351">
      <w:pPr>
        <w:pStyle w:val="01TEFBullets-Sub"/>
        <w:rPr>
          <w:rFonts w:ascii="Calibri" w:hAnsi="Calibri" w:cs="Calibri"/>
        </w:rPr>
      </w:pPr>
      <w:r w:rsidRPr="00F85D61">
        <w:t>Static data such as threshold limits. </w:t>
      </w:r>
    </w:p>
    <w:p w14:paraId="5EFC2C7D" w14:textId="28702373" w:rsidR="00AE6979" w:rsidRPr="00A91B55" w:rsidRDefault="00A33351" w:rsidP="00A91B55">
      <w:pPr>
        <w:pStyle w:val="01TEFBullets-Sub"/>
        <w:rPr>
          <w:rFonts w:ascii="Calibri" w:hAnsi="Calibri" w:cs="Calibri"/>
        </w:rPr>
      </w:pPr>
      <w:r w:rsidRPr="00F85D61">
        <w:t xml:space="preserve">Collection of data over a period (24hrs </w:t>
      </w:r>
      <w:r w:rsidR="0090658A">
        <w:t xml:space="preserve">initially </w:t>
      </w:r>
      <w:r w:rsidRPr="00F85D61">
        <w:t xml:space="preserve">for now but can be adjusted) to build a picture of when we have success against a cell or not as the case may be. This information that allows the TMG is determine whether the request should be submitted or throttled for a few seconds. </w:t>
      </w:r>
    </w:p>
    <w:p w14:paraId="4A907B24" w14:textId="01B97DF6" w:rsidR="00AE6979" w:rsidRDefault="00AE6979" w:rsidP="00D4265A">
      <w:pPr>
        <w:pStyle w:val="01TEFBodyText"/>
      </w:pPr>
      <w:r>
        <w:t>The snap</w:t>
      </w:r>
      <w:r w:rsidR="0098334A">
        <w:t>s</w:t>
      </w:r>
      <w:r>
        <w:t>hot below highlights the interactions between the Traffic Management Gat</w:t>
      </w:r>
      <w:r w:rsidR="00D4265A">
        <w:t>eway and the CHSS and the CSS</w:t>
      </w:r>
      <w:r w:rsidR="00ED4553">
        <w:t>. Details of the interaction are de</w:t>
      </w:r>
      <w:r w:rsidR="00BA2FBE">
        <w:t xml:space="preserve">scribed in section </w:t>
      </w:r>
      <w:r w:rsidR="00DC1C8F">
        <w:fldChar w:fldCharType="begin"/>
      </w:r>
      <w:r w:rsidR="00DC1C8F">
        <w:instrText xml:space="preserve"> REF _Ref144971637 \r \h </w:instrText>
      </w:r>
      <w:r w:rsidR="00DC1C8F">
        <w:fldChar w:fldCharType="separate"/>
      </w:r>
      <w:r w:rsidR="00D66729">
        <w:t>2.7.1</w:t>
      </w:r>
      <w:r w:rsidR="00DC1C8F">
        <w:fldChar w:fldCharType="end"/>
      </w:r>
      <w:r w:rsidR="00D4265A">
        <w:t>:</w:t>
      </w:r>
    </w:p>
    <w:p w14:paraId="5A99ACC9" w14:textId="77777777" w:rsidR="00AE6979" w:rsidRDefault="00AE6979" w:rsidP="00AE6979">
      <w:pPr>
        <w:pStyle w:val="01TEFBullet"/>
        <w:numPr>
          <w:ilvl w:val="0"/>
          <w:numId w:val="0"/>
        </w:numPr>
        <w:ind w:left="720" w:hanging="360"/>
      </w:pPr>
    </w:p>
    <w:p w14:paraId="4C1350D5" w14:textId="77777777" w:rsidR="00AE6979" w:rsidRPr="00904735" w:rsidRDefault="00AE6979" w:rsidP="00AE6979">
      <w:pPr>
        <w:pStyle w:val="01TEFBodyText"/>
        <w:rPr>
          <w:rFonts w:ascii="Calibri" w:hAnsi="Calibri" w:cs="Calibri"/>
        </w:rPr>
      </w:pPr>
      <w:r w:rsidRPr="00904735">
        <w:rPr>
          <w:rFonts w:ascii="Calibri" w:hAnsi="Calibri" w:cs="Calibri"/>
        </w:rPr>
        <w:lastRenderedPageBreak/>
        <w:fldChar w:fldCharType="begin"/>
      </w:r>
      <w:r w:rsidRPr="00904735">
        <w:rPr>
          <w:rFonts w:ascii="Calibri" w:hAnsi="Calibri" w:cs="Calibri"/>
        </w:rPr>
        <w:instrText xml:space="preserve"> INCLUDEPICTURE "/Users/amaruf1/Library/Group Containers/UBF8T346G9.ms/WebArchiveCopyPasteTempFiles/com.microsoft.Word/cid1251722460*image003.png@01D9CC67.9CB27860" \* MERGEFORMATINET </w:instrText>
      </w:r>
      <w:r w:rsidRPr="00904735">
        <w:rPr>
          <w:rFonts w:ascii="Calibri" w:hAnsi="Calibri" w:cs="Calibri"/>
        </w:rPr>
        <w:fldChar w:fldCharType="separate"/>
      </w:r>
      <w:r w:rsidRPr="00904735">
        <w:rPr>
          <w:rFonts w:ascii="Calibri" w:hAnsi="Calibri" w:cs="Calibri"/>
          <w:noProof/>
        </w:rPr>
        <w:drawing>
          <wp:inline distT="0" distB="0" distL="0" distR="0" wp14:anchorId="4FFE126A" wp14:editId="61155CE6">
            <wp:extent cx="5731510" cy="4262755"/>
            <wp:effectExtent l="0" t="0" r="0" b="4445"/>
            <wp:docPr id="458645043" name="Picture 458645043"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diagram of a software company&#10;&#10;Description automatically generated with medium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262755"/>
                    </a:xfrm>
                    <a:prstGeom prst="rect">
                      <a:avLst/>
                    </a:prstGeom>
                    <a:noFill/>
                    <a:ln>
                      <a:noFill/>
                    </a:ln>
                  </pic:spPr>
                </pic:pic>
              </a:graphicData>
            </a:graphic>
          </wp:inline>
        </w:drawing>
      </w:r>
      <w:r w:rsidRPr="00904735">
        <w:rPr>
          <w:rFonts w:ascii="Calibri" w:hAnsi="Calibri" w:cs="Calibri"/>
        </w:rPr>
        <w:fldChar w:fldCharType="end"/>
      </w:r>
    </w:p>
    <w:p w14:paraId="47601506" w14:textId="68B5DF6F" w:rsidR="00AE6979" w:rsidRPr="008B0883" w:rsidRDefault="00AE6979" w:rsidP="00B84158">
      <w:pPr>
        <w:pStyle w:val="01TEFFigureTitle"/>
      </w:pPr>
      <w:r w:rsidRPr="00904735">
        <w:t> </w:t>
      </w:r>
      <w:r w:rsidR="00DE17FD">
        <w:t>CHSS and CSS Interactions</w:t>
      </w:r>
    </w:p>
    <w:p w14:paraId="5A13B1C9" w14:textId="4C39FB8B" w:rsidR="00B31635" w:rsidRDefault="00B31635" w:rsidP="003A580F">
      <w:pPr>
        <w:pStyle w:val="01TEFBodyText"/>
      </w:pPr>
      <w:r>
        <w:t xml:space="preserve">The key </w:t>
      </w:r>
      <w:r w:rsidR="00AF3947">
        <w:t>attributes</w:t>
      </w:r>
      <w:r>
        <w:t xml:space="preserve"> captured in the CSS include:</w:t>
      </w:r>
    </w:p>
    <w:p w14:paraId="1C50EDB0" w14:textId="77777777" w:rsidR="00AE7E3C" w:rsidRDefault="00AE7E3C" w:rsidP="003A580F">
      <w:pPr>
        <w:pStyle w:val="01TEFBodyText"/>
      </w:pPr>
    </w:p>
    <w:tbl>
      <w:tblPr>
        <w:tblW w:w="0" w:type="auto"/>
        <w:jc w:val="center"/>
        <w:tblBorders>
          <w:top w:val="single" w:sz="4" w:space="0" w:color="215868"/>
          <w:left w:val="single" w:sz="4" w:space="0" w:color="215868"/>
          <w:bottom w:val="single" w:sz="4" w:space="0" w:color="215868"/>
          <w:right w:val="single" w:sz="4" w:space="0" w:color="215868"/>
          <w:insideH w:val="single" w:sz="4" w:space="0" w:color="215868"/>
          <w:insideV w:val="single" w:sz="4" w:space="0" w:color="215868"/>
        </w:tblBorders>
        <w:tblCellMar>
          <w:top w:w="85" w:type="dxa"/>
          <w:left w:w="85" w:type="dxa"/>
          <w:bottom w:w="85" w:type="dxa"/>
          <w:right w:w="85" w:type="dxa"/>
        </w:tblCellMar>
        <w:tblLook w:val="04A0" w:firstRow="1" w:lastRow="0" w:firstColumn="1" w:lastColumn="0" w:noHBand="0" w:noVBand="1"/>
      </w:tblPr>
      <w:tblGrid>
        <w:gridCol w:w="2830"/>
        <w:gridCol w:w="5076"/>
      </w:tblGrid>
      <w:tr w:rsidR="00AE7E3C" w14:paraId="23474F3D" w14:textId="77777777" w:rsidTr="00AE7E3C">
        <w:trPr>
          <w:trHeight w:val="348"/>
          <w:jc w:val="center"/>
        </w:trPr>
        <w:tc>
          <w:tcPr>
            <w:tcW w:w="2830"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shd w:val="clear" w:color="auto" w:fill="31849B" w:themeFill="accent5" w:themeFillShade="BF"/>
            <w:hideMark/>
          </w:tcPr>
          <w:p w14:paraId="2079BA61" w14:textId="6EBFC3EF" w:rsidR="00AE7E3C" w:rsidRPr="00275BC2" w:rsidRDefault="00AE7E3C" w:rsidP="009C39F5">
            <w:pPr>
              <w:pStyle w:val="01TefTableTitleText"/>
            </w:pPr>
            <w:r>
              <w:t>Attribute</w:t>
            </w:r>
          </w:p>
        </w:tc>
        <w:tc>
          <w:tcPr>
            <w:tcW w:w="5076"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shd w:val="clear" w:color="auto" w:fill="31849B" w:themeFill="accent5" w:themeFillShade="BF"/>
            <w:hideMark/>
          </w:tcPr>
          <w:p w14:paraId="78EFD18F" w14:textId="700D128A" w:rsidR="00AE7E3C" w:rsidRPr="00B8344A" w:rsidRDefault="00AE7E3C" w:rsidP="009C39F5">
            <w:pPr>
              <w:pStyle w:val="01TefTableTitleText"/>
            </w:pPr>
            <w:r>
              <w:t>Description</w:t>
            </w:r>
          </w:p>
        </w:tc>
      </w:tr>
      <w:tr w:rsidR="00AE7E3C" w14:paraId="2E87AB20" w14:textId="77777777" w:rsidTr="00AE7E3C">
        <w:trPr>
          <w:trHeight w:val="283"/>
          <w:jc w:val="center"/>
        </w:trPr>
        <w:tc>
          <w:tcPr>
            <w:tcW w:w="2830"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vAlign w:val="center"/>
          </w:tcPr>
          <w:p w14:paraId="01B7AD68" w14:textId="77C54DF2" w:rsidR="00AE7E3C" w:rsidRPr="00B8344A" w:rsidRDefault="00AE7E3C" w:rsidP="00AE7E3C">
            <w:pPr>
              <w:pStyle w:val="01TEFTableText"/>
            </w:pPr>
            <w:r w:rsidRPr="000E2140">
              <w:rPr>
                <w:rFonts w:cstheme="minorHAnsi"/>
                <w:sz w:val="22"/>
                <w:szCs w:val="22"/>
              </w:rPr>
              <w:t>Mobile Connection ID</w:t>
            </w:r>
          </w:p>
        </w:tc>
        <w:tc>
          <w:tcPr>
            <w:tcW w:w="5076"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vAlign w:val="center"/>
          </w:tcPr>
          <w:p w14:paraId="7E8424E0" w14:textId="674C292F" w:rsidR="00AE7E3C" w:rsidRPr="00B8344A" w:rsidRDefault="00AE7E3C" w:rsidP="00AE7E3C">
            <w:pPr>
              <w:pStyle w:val="01TEFTableText"/>
            </w:pPr>
            <w:r w:rsidRPr="000E2140">
              <w:rPr>
                <w:rFonts w:cstheme="minorHAnsi"/>
                <w:sz w:val="22"/>
                <w:szCs w:val="22"/>
              </w:rPr>
              <w:t>Unique identifier for the mobile connection.</w:t>
            </w:r>
          </w:p>
        </w:tc>
      </w:tr>
      <w:tr w:rsidR="00AE7E3C" w14:paraId="53AB42EE" w14:textId="77777777" w:rsidTr="00AE7E3C">
        <w:trPr>
          <w:trHeight w:val="283"/>
          <w:jc w:val="center"/>
        </w:trPr>
        <w:tc>
          <w:tcPr>
            <w:tcW w:w="2830"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vAlign w:val="center"/>
          </w:tcPr>
          <w:p w14:paraId="25BCBDDF" w14:textId="6FD4DC0B" w:rsidR="00AE7E3C" w:rsidRPr="00275BC2" w:rsidRDefault="00AE7E3C" w:rsidP="00AE7E3C">
            <w:pPr>
              <w:pStyle w:val="01TEFTableText"/>
              <w:rPr>
                <w:szCs w:val="20"/>
              </w:rPr>
            </w:pPr>
            <w:r w:rsidRPr="000E2140">
              <w:rPr>
                <w:rFonts w:cstheme="minorHAnsi"/>
                <w:sz w:val="22"/>
                <w:szCs w:val="22"/>
              </w:rPr>
              <w:t>Mobile Connection PS Status</w:t>
            </w:r>
          </w:p>
        </w:tc>
        <w:tc>
          <w:tcPr>
            <w:tcW w:w="5076"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vAlign w:val="center"/>
          </w:tcPr>
          <w:p w14:paraId="54CCE648" w14:textId="540A8862" w:rsidR="00AE7E3C" w:rsidRPr="00275BC2" w:rsidRDefault="00AE7E3C" w:rsidP="00AE7E3C">
            <w:pPr>
              <w:pStyle w:val="01TEFTableText"/>
              <w:rPr>
                <w:szCs w:val="20"/>
              </w:rPr>
            </w:pPr>
            <w:r w:rsidRPr="000E2140">
              <w:rPr>
                <w:rFonts w:cstheme="minorHAnsi"/>
                <w:sz w:val="22"/>
                <w:szCs w:val="22"/>
              </w:rPr>
              <w:t>Indicates the Packet Switched (PS) status of the mobile connection, whether it is connected or disconnected.</w:t>
            </w:r>
          </w:p>
        </w:tc>
      </w:tr>
      <w:tr w:rsidR="00AE7E3C" w14:paraId="4A203B7B" w14:textId="77777777" w:rsidTr="00AE7E3C">
        <w:trPr>
          <w:trHeight w:val="283"/>
          <w:jc w:val="center"/>
        </w:trPr>
        <w:tc>
          <w:tcPr>
            <w:tcW w:w="2830"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vAlign w:val="center"/>
          </w:tcPr>
          <w:p w14:paraId="6C337814" w14:textId="331EF124" w:rsidR="00AE7E3C" w:rsidRPr="00275BC2" w:rsidRDefault="00AE7E3C" w:rsidP="00AE7E3C">
            <w:pPr>
              <w:pStyle w:val="01TEFTableText"/>
              <w:rPr>
                <w:szCs w:val="20"/>
              </w:rPr>
            </w:pPr>
            <w:r w:rsidRPr="000E2140">
              <w:rPr>
                <w:rFonts w:cstheme="minorHAnsi"/>
                <w:sz w:val="22"/>
                <w:szCs w:val="22"/>
              </w:rPr>
              <w:t>Mobile Signal Received Signal Strength Indicator (RSSI) Value</w:t>
            </w:r>
          </w:p>
        </w:tc>
        <w:tc>
          <w:tcPr>
            <w:tcW w:w="5076"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vAlign w:val="center"/>
          </w:tcPr>
          <w:p w14:paraId="0D928C62" w14:textId="4515CE3D" w:rsidR="00AE7E3C" w:rsidRPr="00275BC2" w:rsidRDefault="00AE7E3C" w:rsidP="00AE7E3C">
            <w:pPr>
              <w:pStyle w:val="01TEFTableText"/>
              <w:rPr>
                <w:szCs w:val="20"/>
              </w:rPr>
            </w:pPr>
            <w:r w:rsidRPr="000E2140">
              <w:rPr>
                <w:rFonts w:cstheme="minorHAnsi"/>
                <w:sz w:val="22"/>
                <w:szCs w:val="22"/>
              </w:rPr>
              <w:t>Measurement of the power level received by an antenna, indicating the signal strength.</w:t>
            </w:r>
          </w:p>
        </w:tc>
      </w:tr>
      <w:tr w:rsidR="00AE7E3C" w14:paraId="49430D42" w14:textId="77777777" w:rsidTr="00AE7E3C">
        <w:trPr>
          <w:trHeight w:val="283"/>
          <w:jc w:val="center"/>
        </w:trPr>
        <w:tc>
          <w:tcPr>
            <w:tcW w:w="2830"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vAlign w:val="center"/>
          </w:tcPr>
          <w:p w14:paraId="5196BA25" w14:textId="7095E408" w:rsidR="00AE7E3C" w:rsidRPr="0078524A" w:rsidRDefault="00AE7E3C" w:rsidP="00AE7E3C">
            <w:pPr>
              <w:pStyle w:val="01TEFTableText"/>
            </w:pPr>
            <w:r w:rsidRPr="000E2140">
              <w:rPr>
                <w:rFonts w:cstheme="minorHAnsi"/>
                <w:sz w:val="22"/>
                <w:szCs w:val="22"/>
              </w:rPr>
              <w:t>Mobile Signal Bit Error Rate (BER) Value</w:t>
            </w:r>
          </w:p>
        </w:tc>
        <w:tc>
          <w:tcPr>
            <w:tcW w:w="5076"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vAlign w:val="center"/>
          </w:tcPr>
          <w:p w14:paraId="1E6FFCD4" w14:textId="4159F9FF" w:rsidR="00AE7E3C" w:rsidRDefault="00AE7E3C" w:rsidP="00AE7E3C">
            <w:pPr>
              <w:pStyle w:val="01TEFTableText"/>
            </w:pPr>
            <w:r w:rsidRPr="000E2140">
              <w:rPr>
                <w:rFonts w:cstheme="minorHAnsi"/>
                <w:sz w:val="22"/>
                <w:szCs w:val="22"/>
              </w:rPr>
              <w:t>Signifies the quality of transmission to and from the cell, with lower values indicating better transmission quality.</w:t>
            </w:r>
          </w:p>
        </w:tc>
      </w:tr>
      <w:tr w:rsidR="00AE7E3C" w14:paraId="3DB969C9" w14:textId="77777777" w:rsidTr="00AE7E3C">
        <w:trPr>
          <w:trHeight w:val="283"/>
          <w:jc w:val="center"/>
        </w:trPr>
        <w:tc>
          <w:tcPr>
            <w:tcW w:w="2830"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vAlign w:val="center"/>
          </w:tcPr>
          <w:p w14:paraId="2C607851" w14:textId="33D8857A" w:rsidR="00AE7E3C" w:rsidRPr="0078524A" w:rsidRDefault="00AE7E3C" w:rsidP="00AE7E3C">
            <w:pPr>
              <w:pStyle w:val="01TEFTableText"/>
            </w:pPr>
            <w:r w:rsidRPr="000E2140">
              <w:rPr>
                <w:rFonts w:cstheme="minorHAnsi"/>
                <w:sz w:val="22"/>
                <w:szCs w:val="22"/>
              </w:rPr>
              <w:t>Mobile Signal Connection Neighbouring Cells</w:t>
            </w:r>
          </w:p>
        </w:tc>
        <w:tc>
          <w:tcPr>
            <w:tcW w:w="5076"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vAlign w:val="center"/>
          </w:tcPr>
          <w:p w14:paraId="0BF47F04" w14:textId="67F62691" w:rsidR="00AE7E3C" w:rsidRDefault="00AE7E3C" w:rsidP="00AE7E3C">
            <w:pPr>
              <w:pStyle w:val="01TEFTableText"/>
            </w:pPr>
            <w:r w:rsidRPr="000E2140">
              <w:rPr>
                <w:rFonts w:cstheme="minorHAnsi"/>
                <w:sz w:val="22"/>
                <w:szCs w:val="22"/>
              </w:rPr>
              <w:t>Lists the neighbo</w:t>
            </w:r>
            <w:r w:rsidR="006C16C3">
              <w:rPr>
                <w:rFonts w:cstheme="minorHAnsi"/>
                <w:sz w:val="22"/>
                <w:szCs w:val="22"/>
              </w:rPr>
              <w:t>u</w:t>
            </w:r>
            <w:r w:rsidRPr="000E2140">
              <w:rPr>
                <w:rFonts w:cstheme="minorHAnsi"/>
                <w:sz w:val="22"/>
                <w:szCs w:val="22"/>
              </w:rPr>
              <w:t>ring cells to which the mobile device is connected or can connect.</w:t>
            </w:r>
          </w:p>
        </w:tc>
      </w:tr>
      <w:tr w:rsidR="00AE7E3C" w14:paraId="44F6AA9F" w14:textId="77777777" w:rsidTr="00AE7E3C">
        <w:trPr>
          <w:trHeight w:val="283"/>
          <w:jc w:val="center"/>
        </w:trPr>
        <w:tc>
          <w:tcPr>
            <w:tcW w:w="2830"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vAlign w:val="center"/>
          </w:tcPr>
          <w:p w14:paraId="0D1C19BE" w14:textId="5D666BA9" w:rsidR="00AE7E3C" w:rsidRPr="0078524A" w:rsidRDefault="00AE7E3C" w:rsidP="00AE7E3C">
            <w:pPr>
              <w:pStyle w:val="01TEFTableText"/>
            </w:pPr>
            <w:r w:rsidRPr="000E2140">
              <w:rPr>
                <w:rFonts w:cstheme="minorHAnsi"/>
                <w:sz w:val="22"/>
                <w:szCs w:val="22"/>
              </w:rPr>
              <w:t>Mobile Connection Local Area Code</w:t>
            </w:r>
          </w:p>
        </w:tc>
        <w:tc>
          <w:tcPr>
            <w:tcW w:w="5076"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vAlign w:val="center"/>
          </w:tcPr>
          <w:p w14:paraId="0A1439B6" w14:textId="3D3D26FC" w:rsidR="00AE7E3C" w:rsidRDefault="00AE7E3C" w:rsidP="00AE7E3C">
            <w:pPr>
              <w:pStyle w:val="01TEFTableText"/>
            </w:pPr>
            <w:r w:rsidRPr="000E2140">
              <w:rPr>
                <w:rFonts w:cstheme="minorHAnsi"/>
                <w:sz w:val="22"/>
                <w:szCs w:val="22"/>
              </w:rPr>
              <w:t>Identifier for the local area where the mobile connection is established.</w:t>
            </w:r>
          </w:p>
        </w:tc>
      </w:tr>
      <w:tr w:rsidR="00AE7E3C" w14:paraId="3FE0C9D3" w14:textId="77777777" w:rsidTr="00AE7E3C">
        <w:trPr>
          <w:trHeight w:val="283"/>
          <w:jc w:val="center"/>
        </w:trPr>
        <w:tc>
          <w:tcPr>
            <w:tcW w:w="2830"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vAlign w:val="center"/>
          </w:tcPr>
          <w:p w14:paraId="45FC75BF" w14:textId="6E0D5D4C" w:rsidR="00AE7E3C" w:rsidRPr="0078524A" w:rsidRDefault="00AE7E3C" w:rsidP="00AE7E3C">
            <w:pPr>
              <w:pStyle w:val="01TEFTableText"/>
            </w:pPr>
            <w:r w:rsidRPr="000E2140">
              <w:rPr>
                <w:rFonts w:cstheme="minorHAnsi"/>
                <w:sz w:val="22"/>
                <w:szCs w:val="22"/>
              </w:rPr>
              <w:lastRenderedPageBreak/>
              <w:t>Last Updated Timestamp</w:t>
            </w:r>
          </w:p>
        </w:tc>
        <w:tc>
          <w:tcPr>
            <w:tcW w:w="5076"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vAlign w:val="center"/>
          </w:tcPr>
          <w:p w14:paraId="013DEE04" w14:textId="11C11EF4" w:rsidR="00AE7E3C" w:rsidRDefault="00AE7E3C" w:rsidP="00AE7E3C">
            <w:pPr>
              <w:pStyle w:val="01TEFTableText"/>
            </w:pPr>
            <w:r w:rsidRPr="000E2140">
              <w:rPr>
                <w:rFonts w:cstheme="minorHAnsi"/>
                <w:sz w:val="22"/>
                <w:szCs w:val="22"/>
              </w:rPr>
              <w:t>Timestamp indicating the last time the data associated with the mobile connection was updated.</w:t>
            </w:r>
          </w:p>
        </w:tc>
      </w:tr>
      <w:tr w:rsidR="00AE7E3C" w14:paraId="3129991E" w14:textId="77777777" w:rsidTr="00AE7E3C">
        <w:trPr>
          <w:trHeight w:val="283"/>
          <w:jc w:val="center"/>
        </w:trPr>
        <w:tc>
          <w:tcPr>
            <w:tcW w:w="2830"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vAlign w:val="center"/>
          </w:tcPr>
          <w:p w14:paraId="2DAB6A3D" w14:textId="38CD3129" w:rsidR="00AE7E3C" w:rsidRPr="0078524A" w:rsidRDefault="00AE7E3C" w:rsidP="00AE7E3C">
            <w:pPr>
              <w:pStyle w:val="01TEFTableText"/>
            </w:pPr>
            <w:r w:rsidRPr="000E2140">
              <w:rPr>
                <w:rFonts w:cstheme="minorHAnsi"/>
                <w:sz w:val="22"/>
                <w:szCs w:val="22"/>
              </w:rPr>
              <w:t>Create Date Timestamp</w:t>
            </w:r>
          </w:p>
        </w:tc>
        <w:tc>
          <w:tcPr>
            <w:tcW w:w="5076"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vAlign w:val="center"/>
          </w:tcPr>
          <w:p w14:paraId="24176926" w14:textId="32E3C66A" w:rsidR="00AE7E3C" w:rsidRDefault="00AE7E3C" w:rsidP="00AE7E3C">
            <w:pPr>
              <w:pStyle w:val="01TEFTableText"/>
            </w:pPr>
            <w:r w:rsidRPr="000E2140">
              <w:rPr>
                <w:rFonts w:cstheme="minorHAnsi"/>
                <w:sz w:val="22"/>
                <w:szCs w:val="22"/>
              </w:rPr>
              <w:t>Timestamp indicating when the mobile connection record was created.</w:t>
            </w:r>
          </w:p>
        </w:tc>
      </w:tr>
      <w:tr w:rsidR="00AE7E3C" w14:paraId="26633728" w14:textId="77777777" w:rsidTr="00AE7E3C">
        <w:trPr>
          <w:trHeight w:val="283"/>
          <w:jc w:val="center"/>
        </w:trPr>
        <w:tc>
          <w:tcPr>
            <w:tcW w:w="2830"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vAlign w:val="center"/>
          </w:tcPr>
          <w:p w14:paraId="23E3E439" w14:textId="673FA626" w:rsidR="00AE7E3C" w:rsidRPr="0078524A" w:rsidRDefault="00AE7E3C" w:rsidP="00AE7E3C">
            <w:pPr>
              <w:pStyle w:val="01TEFTableText"/>
            </w:pPr>
            <w:r w:rsidRPr="000E2140">
              <w:rPr>
                <w:rFonts w:cstheme="minorHAnsi"/>
                <w:sz w:val="22"/>
                <w:szCs w:val="22"/>
              </w:rPr>
              <w:t xml:space="preserve">Mobile Signal </w:t>
            </w:r>
            <w:proofErr w:type="spellStart"/>
            <w:r w:rsidRPr="000E2140">
              <w:rPr>
                <w:rFonts w:cstheme="minorHAnsi"/>
                <w:sz w:val="22"/>
                <w:szCs w:val="22"/>
              </w:rPr>
              <w:t>Ec</w:t>
            </w:r>
            <w:proofErr w:type="spellEnd"/>
            <w:r w:rsidRPr="000E2140">
              <w:rPr>
                <w:rFonts w:cstheme="minorHAnsi"/>
                <w:sz w:val="22"/>
                <w:szCs w:val="22"/>
              </w:rPr>
              <w:t>/Io Value</w:t>
            </w:r>
          </w:p>
        </w:tc>
        <w:tc>
          <w:tcPr>
            <w:tcW w:w="5076"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vAlign w:val="center"/>
          </w:tcPr>
          <w:p w14:paraId="78B72DC1" w14:textId="0FD5F140" w:rsidR="00AE7E3C" w:rsidRDefault="00AE7E3C" w:rsidP="00AE7E3C">
            <w:pPr>
              <w:pStyle w:val="01TEFTableText"/>
            </w:pPr>
            <w:r w:rsidRPr="000E2140">
              <w:rPr>
                <w:rFonts w:cstheme="minorHAnsi"/>
                <w:sz w:val="22"/>
                <w:szCs w:val="22"/>
              </w:rPr>
              <w:t>Measure of the quality/cleanliness of the signal from the tower to the modem, indicating the signal-to-noise ratio.</w:t>
            </w:r>
          </w:p>
        </w:tc>
      </w:tr>
    </w:tbl>
    <w:p w14:paraId="2A2ED8C2" w14:textId="77777777" w:rsidR="000E2140" w:rsidRDefault="000E2140" w:rsidP="003A580F">
      <w:pPr>
        <w:pStyle w:val="01TEFBodyText"/>
      </w:pPr>
    </w:p>
    <w:p w14:paraId="2B4721A8" w14:textId="47673527" w:rsidR="005003DF" w:rsidRDefault="00550F68" w:rsidP="003A580F">
      <w:pPr>
        <w:pStyle w:val="01TEFBodyText"/>
      </w:pPr>
      <w:r>
        <w:t xml:space="preserve">In the initial release, </w:t>
      </w:r>
      <w:r w:rsidR="00C30975">
        <w:t>Telefónica</w:t>
      </w:r>
      <w:r>
        <w:t xml:space="preserve"> will gather this data </w:t>
      </w:r>
      <w:r w:rsidR="0021188A">
        <w:t>and derive any calculated columns used for the forwarding rules.</w:t>
      </w:r>
    </w:p>
    <w:p w14:paraId="55F9257A" w14:textId="77777777" w:rsidR="002367EF" w:rsidRDefault="002367EF" w:rsidP="003A580F">
      <w:pPr>
        <w:pStyle w:val="01TEFBodyText"/>
      </w:pPr>
    </w:p>
    <w:p w14:paraId="4B34A9A5" w14:textId="5273261C" w:rsidR="003A580F" w:rsidRDefault="003A580F" w:rsidP="003A580F">
      <w:pPr>
        <w:pStyle w:val="01TEFBodyText"/>
      </w:pPr>
      <w:r>
        <w:t xml:space="preserve">Section </w:t>
      </w:r>
      <w:r w:rsidR="003E21EA">
        <w:fldChar w:fldCharType="begin"/>
      </w:r>
      <w:r w:rsidR="003E21EA">
        <w:instrText xml:space="preserve"> REF _Ref146273284 \r \h </w:instrText>
      </w:r>
      <w:r w:rsidR="003E21EA">
        <w:fldChar w:fldCharType="separate"/>
      </w:r>
      <w:r w:rsidR="00D66729">
        <w:t>2.8.2.1</w:t>
      </w:r>
      <w:r w:rsidR="003E21EA">
        <w:fldChar w:fldCharType="end"/>
      </w:r>
      <w:r w:rsidR="003E21EA">
        <w:t xml:space="preserve"> describes the retry approach when commands are issued to the hub. It describes how delaying issuing of commands </w:t>
      </w:r>
      <w:r w:rsidR="00FB26EA">
        <w:t>for specific command types e.g., time critical commands</w:t>
      </w:r>
      <w:r w:rsidR="008250C9">
        <w:t xml:space="preserve">. </w:t>
      </w:r>
      <w:r w:rsidR="006D1DB7">
        <w:t>These considerations</w:t>
      </w:r>
      <w:r w:rsidR="008250C9">
        <w:t xml:space="preserve"> also apply to issuing of commands that are delayed</w:t>
      </w:r>
      <w:r w:rsidR="0070398A">
        <w:t xml:space="preserve"> due to cell congestion. For example,</w:t>
      </w:r>
      <w:r w:rsidR="0025401B">
        <w:t xml:space="preserve"> </w:t>
      </w:r>
      <w:r w:rsidR="006A0AF3">
        <w:t xml:space="preserve">retrying </w:t>
      </w:r>
      <w:r w:rsidR="0070398A">
        <w:t xml:space="preserve">RTT2 and FTS </w:t>
      </w:r>
      <w:r w:rsidR="006A0AF3">
        <w:t xml:space="preserve">will have an adverse effect on the </w:t>
      </w:r>
      <w:r w:rsidR="0098334A">
        <w:t>accuracy</w:t>
      </w:r>
      <w:r w:rsidR="006A0AF3">
        <w:t xml:space="preserve"> of </w:t>
      </w:r>
      <w:r w:rsidR="00970321">
        <w:t xml:space="preserve">the outcome of the command </w:t>
      </w:r>
      <w:r w:rsidR="00567A9E">
        <w:t xml:space="preserve">(as </w:t>
      </w:r>
      <w:r w:rsidR="0025401B">
        <w:t xml:space="preserve">described in section </w:t>
      </w:r>
      <w:r w:rsidR="0025401B">
        <w:fldChar w:fldCharType="begin"/>
      </w:r>
      <w:r w:rsidR="0025401B">
        <w:instrText xml:space="preserve"> REF _Ref146273284 \r \h </w:instrText>
      </w:r>
      <w:r w:rsidR="0025401B">
        <w:fldChar w:fldCharType="separate"/>
      </w:r>
      <w:r w:rsidR="00D66729">
        <w:t>2.8.2.1</w:t>
      </w:r>
      <w:r w:rsidR="0025401B">
        <w:fldChar w:fldCharType="end"/>
      </w:r>
      <w:r w:rsidR="00567A9E">
        <w:t xml:space="preserve">). </w:t>
      </w:r>
      <w:r w:rsidR="00F80EB9">
        <w:t>D</w:t>
      </w:r>
      <w:r w:rsidR="00567A9E">
        <w:t xml:space="preserve">eferring issuing a command </w:t>
      </w:r>
      <w:r w:rsidR="00F80EB9">
        <w:t xml:space="preserve">for a configurable period of time, will similarly affect the accuracy of the information </w:t>
      </w:r>
      <w:r w:rsidR="00976BF2">
        <w:t xml:space="preserve">sought from issuing the command. As such, for those message types where it is not desirable to delay the issuing of commands to the hub, </w:t>
      </w:r>
      <w:r w:rsidR="00300C67">
        <w:t xml:space="preserve">the </w:t>
      </w:r>
      <w:r w:rsidR="0098334A">
        <w:t>initiating</w:t>
      </w:r>
      <w:r w:rsidR="00300C67">
        <w:t xml:space="preserve"> system will be </w:t>
      </w:r>
      <w:r w:rsidR="0098334A">
        <w:t>notified</w:t>
      </w:r>
      <w:r w:rsidR="00300C67">
        <w:t xml:space="preserve"> </w:t>
      </w:r>
      <w:r w:rsidR="00213090">
        <w:t>that the command could not be issued due to cell congestion.</w:t>
      </w:r>
    </w:p>
    <w:p w14:paraId="118229B3" w14:textId="77777777" w:rsidR="00213090" w:rsidRDefault="00213090" w:rsidP="003A580F">
      <w:pPr>
        <w:pStyle w:val="01TEFBodyText"/>
      </w:pPr>
    </w:p>
    <w:p w14:paraId="43E59066" w14:textId="140FB926" w:rsidR="00213090" w:rsidRDefault="00213090" w:rsidP="003A580F">
      <w:pPr>
        <w:pStyle w:val="01TEFBodyText"/>
      </w:pPr>
      <w:r>
        <w:t xml:space="preserve">As stated in section </w:t>
      </w:r>
      <w:r>
        <w:fldChar w:fldCharType="begin"/>
      </w:r>
      <w:r>
        <w:instrText xml:space="preserve"> REF _Ref146273284 \r \h </w:instrText>
      </w:r>
      <w:r>
        <w:fldChar w:fldCharType="separate"/>
      </w:r>
      <w:r w:rsidR="00D66729">
        <w:t>2.8.2.1</w:t>
      </w:r>
      <w:r>
        <w:fldChar w:fldCharType="end"/>
      </w:r>
      <w:r>
        <w:t xml:space="preserve">, a review of the </w:t>
      </w:r>
      <w:r w:rsidR="009D5EF0">
        <w:t>SR</w:t>
      </w:r>
      <w:r>
        <w:t>s will be required with the DCC to confirm</w:t>
      </w:r>
      <w:r w:rsidR="00562CD4">
        <w:t xml:space="preserve"> whether a delay in issuing commands will not cause an issue.</w:t>
      </w:r>
    </w:p>
    <w:p w14:paraId="26CD416C" w14:textId="77777777" w:rsidR="00F71FEC" w:rsidRDefault="00F71FEC" w:rsidP="003A580F">
      <w:pPr>
        <w:pStyle w:val="01TEFBodyText"/>
      </w:pPr>
    </w:p>
    <w:p w14:paraId="2CD9F54A" w14:textId="08269527" w:rsidR="00A33351" w:rsidRDefault="00A33351" w:rsidP="002F3229">
      <w:pPr>
        <w:pStyle w:val="03TEFHeading3"/>
      </w:pPr>
      <w:bookmarkStart w:id="396" w:name="_Toc167978354"/>
      <w:r>
        <w:t>CELL BANDWIDTH DATA GROUPS</w:t>
      </w:r>
      <w:bookmarkEnd w:id="396"/>
    </w:p>
    <w:p w14:paraId="0F67EAF3" w14:textId="67AE2FC6" w:rsidR="00705607" w:rsidRDefault="00A57261" w:rsidP="00705607">
      <w:pPr>
        <w:pStyle w:val="01TEFBodyText"/>
      </w:pPr>
      <w:r>
        <w:t>The solution will consider the following data types to support cell bandwidth management.</w:t>
      </w:r>
    </w:p>
    <w:p w14:paraId="40A3D33A" w14:textId="44F30301" w:rsidR="00A33351" w:rsidRPr="009948CB" w:rsidRDefault="009948CB" w:rsidP="00FF5C7A">
      <w:pPr>
        <w:pStyle w:val="03TEFHeading3"/>
        <w:numPr>
          <w:ilvl w:val="3"/>
          <w:numId w:val="11"/>
        </w:numPr>
        <w:rPr>
          <w:rFonts w:ascii="Calibri" w:hAnsi="Calibri" w:cs="Calibri"/>
        </w:rPr>
      </w:pPr>
      <w:bookmarkStart w:id="397" w:name="_Toc167978355"/>
      <w:r>
        <w:t>STATIC DATA</w:t>
      </w:r>
      <w:bookmarkEnd w:id="397"/>
    </w:p>
    <w:p w14:paraId="5760F9B0" w14:textId="40C96616" w:rsidR="00A33351" w:rsidRPr="009948CB" w:rsidRDefault="00314F5D" w:rsidP="00A33351">
      <w:pPr>
        <w:pStyle w:val="01TEFBodyText"/>
        <w:rPr>
          <w:rFonts w:ascii="Calibri" w:hAnsi="Calibri" w:cs="Calibri"/>
        </w:rPr>
      </w:pPr>
      <w:r w:rsidRPr="009948CB">
        <w:t>The solution will acqui</w:t>
      </w:r>
      <w:r w:rsidR="00632F48">
        <w:t>r</w:t>
      </w:r>
      <w:r w:rsidRPr="009948CB">
        <w:t>e</w:t>
      </w:r>
      <w:r w:rsidR="00A33351" w:rsidRPr="009948CB">
        <w:t xml:space="preserve"> the </w:t>
      </w:r>
      <w:r w:rsidRPr="009948CB">
        <w:t>Location Area Code (</w:t>
      </w:r>
      <w:r w:rsidR="00A33351" w:rsidRPr="009948CB">
        <w:t>LAC</w:t>
      </w:r>
      <w:r w:rsidRPr="009948CB">
        <w:t>)</w:t>
      </w:r>
      <w:r w:rsidR="00A33351" w:rsidRPr="009948CB">
        <w:t xml:space="preserve"> of the cell and the number of CH associated with the LAC. If </w:t>
      </w:r>
      <w:r w:rsidR="004658F7" w:rsidRPr="009948CB">
        <w:t>the number of CHs</w:t>
      </w:r>
      <w:r w:rsidR="00A33351" w:rsidRPr="009948CB">
        <w:t xml:space="preserve"> is </w:t>
      </w:r>
      <w:r w:rsidR="004911B2" w:rsidRPr="009948CB">
        <w:t xml:space="preserve">less than </w:t>
      </w:r>
      <w:r w:rsidR="004658F7" w:rsidRPr="009948CB">
        <w:t>a</w:t>
      </w:r>
      <w:r w:rsidR="00A33351" w:rsidRPr="009948CB">
        <w:t xml:space="preserve"> set threshold against the LAC, </w:t>
      </w:r>
      <w:r w:rsidR="004658F7" w:rsidRPr="009948CB">
        <w:t>then no delays in transmission are required,</w:t>
      </w:r>
      <w:r w:rsidR="00A33351" w:rsidRPr="009948CB">
        <w:t xml:space="preserve"> otherwise submission of the message </w:t>
      </w:r>
      <w:r w:rsidR="000B48AA" w:rsidRPr="009948CB">
        <w:t xml:space="preserve">will be delayed. The delay time will </w:t>
      </w:r>
      <w:r w:rsidR="00A33351" w:rsidRPr="009948CB">
        <w:t xml:space="preserve">be a configurable parameter </w:t>
      </w:r>
      <w:r w:rsidR="00D438E0" w:rsidRPr="009948CB">
        <w:t xml:space="preserve">in the CSS but is not expected to exceed more than a few seconds. </w:t>
      </w:r>
    </w:p>
    <w:p w14:paraId="2B30EB67" w14:textId="1573C9AE" w:rsidR="009948CB" w:rsidRPr="009948CB" w:rsidRDefault="009948CB" w:rsidP="009948CB">
      <w:pPr>
        <w:pStyle w:val="03TEFHeading3"/>
        <w:numPr>
          <w:ilvl w:val="3"/>
          <w:numId w:val="11"/>
        </w:numPr>
      </w:pPr>
      <w:bookmarkStart w:id="398" w:name="_Ref164435994"/>
      <w:bookmarkStart w:id="399" w:name="_Toc167978356"/>
      <w:r w:rsidRPr="009948CB">
        <w:t>DYNAMIC DATA</w:t>
      </w:r>
      <w:bookmarkEnd w:id="398"/>
      <w:bookmarkEnd w:id="399"/>
    </w:p>
    <w:p w14:paraId="3E57AE8D" w14:textId="02B1D7C2" w:rsidR="00A33351" w:rsidRPr="009948CB" w:rsidRDefault="00A33351" w:rsidP="00A33351">
      <w:pPr>
        <w:pStyle w:val="01TEFBodyText"/>
        <w:rPr>
          <w:rFonts w:ascii="Calibri" w:hAnsi="Calibri" w:cs="Calibri"/>
        </w:rPr>
      </w:pPr>
      <w:r w:rsidRPr="009948CB">
        <w:t xml:space="preserve">A cells status </w:t>
      </w:r>
      <w:r w:rsidR="008652A6">
        <w:t>can indicate a success transmission of data if</w:t>
      </w:r>
      <w:r w:rsidRPr="009948CB">
        <w:t>:</w:t>
      </w:r>
    </w:p>
    <w:p w14:paraId="44D03A5A" w14:textId="77777777" w:rsidR="00A33351" w:rsidRPr="009948CB" w:rsidRDefault="00A33351" w:rsidP="00B84158">
      <w:pPr>
        <w:pStyle w:val="01TEFBullet"/>
        <w:rPr>
          <w:rFonts w:ascii="Calibri" w:hAnsi="Calibri" w:cs="Calibri"/>
        </w:rPr>
      </w:pPr>
      <w:r w:rsidRPr="009948CB">
        <w:t>Messages can be handled immediately. </w:t>
      </w:r>
    </w:p>
    <w:p w14:paraId="035B7474" w14:textId="77777777" w:rsidR="00A33351" w:rsidRPr="009948CB" w:rsidRDefault="00A33351" w:rsidP="00B84158">
      <w:pPr>
        <w:pStyle w:val="01TEFBullet"/>
        <w:rPr>
          <w:rFonts w:ascii="Calibri" w:hAnsi="Calibri" w:cs="Calibri"/>
        </w:rPr>
      </w:pPr>
      <w:r w:rsidRPr="009948CB">
        <w:t>On usual success patterns that we have acquired over time</w:t>
      </w:r>
    </w:p>
    <w:p w14:paraId="668F2CE0" w14:textId="77777777" w:rsidR="00A33351" w:rsidRPr="009948CB" w:rsidRDefault="00A33351" w:rsidP="00B84158">
      <w:pPr>
        <w:pStyle w:val="01TEFBullet"/>
        <w:rPr>
          <w:rFonts w:ascii="Calibri" w:hAnsi="Calibri" w:cs="Calibri"/>
        </w:rPr>
      </w:pPr>
      <w:r w:rsidRPr="009948CB">
        <w:t>On usual success patterns + time of day that we have acquired over time</w:t>
      </w:r>
    </w:p>
    <w:p w14:paraId="31BFE642" w14:textId="095E2A8B" w:rsidR="00A33351" w:rsidRPr="00877B69" w:rsidRDefault="00A33351" w:rsidP="00A33351">
      <w:pPr>
        <w:pStyle w:val="01TEFBodyText"/>
      </w:pPr>
      <w:r w:rsidRPr="009948CB">
        <w:t xml:space="preserve">To determine the success criteria, </w:t>
      </w:r>
      <w:r w:rsidR="00B632AE">
        <w:t xml:space="preserve">the traffic </w:t>
      </w:r>
      <w:r w:rsidR="00522A36">
        <w:t>activity</w:t>
      </w:r>
      <w:r w:rsidR="00B632AE">
        <w:t xml:space="preserve"> will be monitored through the gateway and a </w:t>
      </w:r>
      <w:r w:rsidR="006D18A5">
        <w:t xml:space="preserve">picture of cell utilisation will be built over e.g., a </w:t>
      </w:r>
      <w:r w:rsidR="00CC4AC0">
        <w:t xml:space="preserve">latest 24 hr view. </w:t>
      </w:r>
    </w:p>
    <w:p w14:paraId="29553E55" w14:textId="5FF9CB86" w:rsidR="00A33351" w:rsidRPr="00A30921" w:rsidRDefault="00A33351" w:rsidP="00A33351">
      <w:pPr>
        <w:pStyle w:val="01TEFBodyText"/>
        <w:rPr>
          <w:rFonts w:ascii="Calibri" w:hAnsi="Calibri" w:cs="Calibri"/>
          <w:highlight w:val="yellow"/>
        </w:rPr>
      </w:pPr>
    </w:p>
    <w:p w14:paraId="6138555F" w14:textId="04A10E75" w:rsidR="00A33351" w:rsidRDefault="00B34B51" w:rsidP="00A33351">
      <w:pPr>
        <w:pStyle w:val="01TEFBodyText"/>
      </w:pPr>
      <w:r w:rsidRPr="00ED5443">
        <w:lastRenderedPageBreak/>
        <w:t xml:space="preserve">It is expected that the CHSS and CSS will hold granular hub and cell information. </w:t>
      </w:r>
      <w:r w:rsidR="00A33351" w:rsidRPr="00ED5443">
        <w:t>For example</w:t>
      </w:r>
      <w:r w:rsidR="00EF36A6" w:rsidRPr="00ED5443">
        <w:t>, against a particular cell</w:t>
      </w:r>
      <w:r w:rsidR="00EF36A6" w:rsidRPr="00ED5443">
        <w:rPr>
          <w:rFonts w:ascii="Calibri" w:hAnsi="Calibri" w:cs="Calibri"/>
        </w:rPr>
        <w:t xml:space="preserve">, </w:t>
      </w:r>
      <w:r w:rsidR="00A33351" w:rsidRPr="00ED5443">
        <w:t xml:space="preserve">the success criteria for </w:t>
      </w:r>
      <w:r w:rsidR="003826CD" w:rsidRPr="00ED5443">
        <w:t>different hubs</w:t>
      </w:r>
      <w:r w:rsidR="00A33351" w:rsidRPr="00ED5443">
        <w:t xml:space="preserve"> may </w:t>
      </w:r>
      <w:r w:rsidR="003826CD" w:rsidRPr="00ED5443">
        <w:t xml:space="preserve">slightly </w:t>
      </w:r>
      <w:r w:rsidR="00A33351" w:rsidRPr="00ED5443">
        <w:t xml:space="preserve">differ and </w:t>
      </w:r>
      <w:r w:rsidR="003826CD" w:rsidRPr="00ED5443">
        <w:t>the gateway will</w:t>
      </w:r>
      <w:r w:rsidR="00A33351" w:rsidRPr="00ED5443">
        <w:t xml:space="preserve"> </w:t>
      </w:r>
      <w:r w:rsidR="00ED5443" w:rsidRPr="00ED5443">
        <w:t>derive</w:t>
      </w:r>
      <w:r w:rsidR="00A33351" w:rsidRPr="00ED5443">
        <w:t xml:space="preserve"> the appropriate information from the CHSS and CSS datasets. </w:t>
      </w:r>
    </w:p>
    <w:p w14:paraId="294A583D" w14:textId="77777777" w:rsidR="005400FD" w:rsidRDefault="005400FD" w:rsidP="00A33351">
      <w:pPr>
        <w:pStyle w:val="01TEFBodyText"/>
      </w:pPr>
    </w:p>
    <w:p w14:paraId="4FA62F03" w14:textId="51006731" w:rsidR="00A33351" w:rsidRPr="00C61714" w:rsidRDefault="005400FD" w:rsidP="00A33351">
      <w:pPr>
        <w:pStyle w:val="01TEFBodyText"/>
        <w:rPr>
          <w:rFonts w:ascii="Calibri" w:hAnsi="Calibri" w:cs="Calibri"/>
        </w:rPr>
      </w:pPr>
      <w:r w:rsidRPr="00D3553C">
        <w:t xml:space="preserve">Exceptional cases will not drive the success criteria. For example, if 90% success is achieved against hubs attached to a cell, </w:t>
      </w:r>
      <w:r w:rsidR="00CD39E0">
        <w:t xml:space="preserve">the 10% failure will not </w:t>
      </w:r>
      <w:r w:rsidR="00272AE3">
        <w:t xml:space="preserve">be considered in </w:t>
      </w:r>
      <w:r w:rsidR="00557869">
        <w:t>determining success</w:t>
      </w:r>
      <w:r w:rsidR="00C61714" w:rsidRPr="00C61714">
        <w:t>.</w:t>
      </w:r>
      <w:r w:rsidR="00C61714" w:rsidRPr="00C61714">
        <w:rPr>
          <w:rFonts w:ascii="Calibri" w:hAnsi="Calibri" w:cs="Calibri"/>
        </w:rPr>
        <w:t xml:space="preserve"> </w:t>
      </w:r>
      <w:r w:rsidR="00A33351" w:rsidRPr="00C61714">
        <w:t>Conversely, if we get 0% success, this leads to the conclusion, the issue is against the cell.</w:t>
      </w:r>
    </w:p>
    <w:p w14:paraId="2E95540B" w14:textId="77777777" w:rsidR="00C61714" w:rsidRPr="00A30921" w:rsidRDefault="00C61714" w:rsidP="00A33351">
      <w:pPr>
        <w:pStyle w:val="01TEFBodyText"/>
        <w:rPr>
          <w:rFonts w:ascii="Calibri" w:hAnsi="Calibri" w:cs="Calibri"/>
          <w:highlight w:val="yellow"/>
        </w:rPr>
      </w:pPr>
    </w:p>
    <w:p w14:paraId="315CB134" w14:textId="6906152A" w:rsidR="00EB7BD9" w:rsidRDefault="00C32FBD" w:rsidP="00EB7BD9">
      <w:pPr>
        <w:pStyle w:val="01TEFBodyText"/>
      </w:pPr>
      <w:r w:rsidRPr="00EB7BD9">
        <w:t xml:space="preserve">It is accepted that the success view will need to be built over time and may not be ready on Day 1. </w:t>
      </w:r>
      <w:r w:rsidR="0013482A" w:rsidRPr="00EB7BD9">
        <w:t xml:space="preserve">SDR </w:t>
      </w:r>
      <w:r w:rsidR="00952DED">
        <w:t>will</w:t>
      </w:r>
      <w:r w:rsidR="0013482A" w:rsidRPr="00EB7BD9">
        <w:t xml:space="preserve"> utilise cell information sourced from </w:t>
      </w:r>
      <w:proofErr w:type="spellStart"/>
      <w:r w:rsidR="0013482A" w:rsidRPr="00EB7BD9">
        <w:t>Netpulse</w:t>
      </w:r>
      <w:proofErr w:type="spellEnd"/>
      <w:r w:rsidR="004061E7">
        <w:t xml:space="preserve">, </w:t>
      </w:r>
      <w:r w:rsidR="00E74DBA">
        <w:t xml:space="preserve">Telefónica’s </w:t>
      </w:r>
      <w:r w:rsidR="004061E7">
        <w:t xml:space="preserve">data lake for mobile network data, </w:t>
      </w:r>
      <w:r w:rsidR="0013482A" w:rsidRPr="00EB7BD9">
        <w:t xml:space="preserve">to update </w:t>
      </w:r>
      <w:r w:rsidR="00EC2D10" w:rsidRPr="00EB7BD9">
        <w:t xml:space="preserve">the CSS and CHSS with information that will help determine success from Day 1. </w:t>
      </w:r>
      <w:r w:rsidR="00EB7BD9" w:rsidRPr="00EB7BD9">
        <w:t>Focus from Day 1 will be on monitoring and analysis of traffic.</w:t>
      </w:r>
      <w:r w:rsidR="006D37B9">
        <w:t xml:space="preserve"> </w:t>
      </w:r>
      <w:r w:rsidR="006D37B9" w:rsidRPr="006D37B9">
        <w:t xml:space="preserve">The </w:t>
      </w:r>
      <w:proofErr w:type="spellStart"/>
      <w:r w:rsidR="006D37B9" w:rsidRPr="006D37B9">
        <w:t>Netpulse</w:t>
      </w:r>
      <w:proofErr w:type="spellEnd"/>
      <w:r w:rsidR="006D37B9" w:rsidRPr="006D37B9">
        <w:t xml:space="preserve"> data is not available in real time and will only be used for analysis of historic events to further enhance real time algorithms.</w:t>
      </w:r>
      <w:r w:rsidR="00A77050">
        <w:t xml:space="preserve"> </w:t>
      </w:r>
      <w:r w:rsidR="005E5F04" w:rsidRPr="00D44F98">
        <w:t>Telefónica</w:t>
      </w:r>
      <w:r w:rsidR="005E5F04">
        <w:t xml:space="preserve">’s </w:t>
      </w:r>
      <w:r w:rsidR="00A77050" w:rsidRPr="001D0358">
        <w:t xml:space="preserve">will make real-time decisions based on traffic patterns and event data feeds. </w:t>
      </w:r>
      <w:r w:rsidR="003B4309">
        <w:t>Analysis will be</w:t>
      </w:r>
      <w:r w:rsidR="00E00394">
        <w:t xml:space="preserve"> </w:t>
      </w:r>
      <w:r w:rsidR="00A77050" w:rsidRPr="001D0358">
        <w:t>perform</w:t>
      </w:r>
      <w:r w:rsidR="003B4309">
        <w:t>ed</w:t>
      </w:r>
      <w:r w:rsidR="00A77050" w:rsidRPr="001D0358">
        <w:t xml:space="preserve"> against different data sets (events data, </w:t>
      </w:r>
      <w:proofErr w:type="spellStart"/>
      <w:r w:rsidR="00A77050" w:rsidRPr="001D0358">
        <w:t>Netpulse</w:t>
      </w:r>
      <w:proofErr w:type="spellEnd"/>
      <w:r w:rsidR="00A77050" w:rsidRPr="001D0358">
        <w:t xml:space="preserve">) and </w:t>
      </w:r>
      <w:r w:rsidR="00DD0723">
        <w:t>the</w:t>
      </w:r>
      <w:r w:rsidR="00A77050" w:rsidRPr="001D0358">
        <w:t xml:space="preserve"> CHSS and CSS </w:t>
      </w:r>
      <w:r w:rsidR="00DD0723">
        <w:t xml:space="preserve">will be updated </w:t>
      </w:r>
      <w:r w:rsidR="00A77050" w:rsidRPr="001D0358">
        <w:t xml:space="preserve">where it makes sense to support the TMG’s decision making. </w:t>
      </w:r>
      <w:r w:rsidR="000D472A" w:rsidRPr="00D44F98">
        <w:t>Telefónica</w:t>
      </w:r>
      <w:r w:rsidR="000D472A">
        <w:t xml:space="preserve"> is not dependent on the analytic</w:t>
      </w:r>
      <w:r w:rsidR="002422E4">
        <w:t xml:space="preserve"> </w:t>
      </w:r>
      <w:r w:rsidR="00725D5C">
        <w:t>outcomes,</w:t>
      </w:r>
      <w:r w:rsidR="002422E4">
        <w:t xml:space="preserve"> but </w:t>
      </w:r>
      <w:r w:rsidR="00E0797F">
        <w:t xml:space="preserve">these outcomes will facilitate the </w:t>
      </w:r>
      <w:r w:rsidR="00725D5C">
        <w:t>decision-making</w:t>
      </w:r>
      <w:r w:rsidR="0063054E">
        <w:t xml:space="preserve"> process</w:t>
      </w:r>
      <w:r w:rsidR="00A77050" w:rsidRPr="001D0358">
        <w:t xml:space="preserve">. </w:t>
      </w:r>
      <w:r w:rsidR="0004701B">
        <w:t>T</w:t>
      </w:r>
      <w:r w:rsidR="0063054E" w:rsidRPr="00D44F98">
        <w:t>elefónica</w:t>
      </w:r>
      <w:r w:rsidR="0063054E">
        <w:t xml:space="preserve"> does </w:t>
      </w:r>
      <w:r w:rsidR="00B4271E">
        <w:t xml:space="preserve">not </w:t>
      </w:r>
      <w:r w:rsidR="0063054E">
        <w:t xml:space="preserve">rely on the data lake </w:t>
      </w:r>
      <w:r w:rsidR="00B4271E">
        <w:t>to support</w:t>
      </w:r>
      <w:r w:rsidR="0063054E">
        <w:t xml:space="preserve"> </w:t>
      </w:r>
      <w:r w:rsidR="00B4271E">
        <w:t>real-time</w:t>
      </w:r>
      <w:r w:rsidR="0063054E">
        <w:t xml:space="preserve"> operational </w:t>
      </w:r>
      <w:r w:rsidR="00215830">
        <w:t>decision making</w:t>
      </w:r>
      <w:r w:rsidR="00A77050" w:rsidRPr="001D0358">
        <w:t xml:space="preserve"> as it goes against the principles of the platform</w:t>
      </w:r>
      <w:r w:rsidR="00725D5C">
        <w:t>.</w:t>
      </w:r>
    </w:p>
    <w:p w14:paraId="28B9EE1E" w14:textId="77777777" w:rsidR="00876753" w:rsidRDefault="00876753" w:rsidP="00EB7BD9">
      <w:pPr>
        <w:pStyle w:val="01TEFBodyText"/>
      </w:pPr>
    </w:p>
    <w:p w14:paraId="386B7BF2" w14:textId="77777777" w:rsidR="00E0797F" w:rsidRPr="00876753" w:rsidRDefault="00E0797F" w:rsidP="00EB7BD9">
      <w:pPr>
        <w:pStyle w:val="01TEFBodyText"/>
      </w:pPr>
    </w:p>
    <w:p w14:paraId="47A7D290" w14:textId="41A65235" w:rsidR="00A33351" w:rsidRPr="007C72F6" w:rsidRDefault="00815D6C" w:rsidP="00A33351">
      <w:pPr>
        <w:pStyle w:val="01TEFBodyText"/>
        <w:rPr>
          <w:rFonts w:ascii="Calibri" w:hAnsi="Calibri" w:cs="Calibri"/>
        </w:rPr>
      </w:pPr>
      <w:r w:rsidRPr="00E40CDD">
        <w:t>It should be noted that there</w:t>
      </w:r>
      <w:r w:rsidR="00A33351" w:rsidRPr="00E40CDD">
        <w:t xml:space="preserve"> are different types of cells with bandwidth affected differently across the different types. The modelling will need to consider the different types (both for static and transient data). </w:t>
      </w:r>
    </w:p>
    <w:p w14:paraId="7250E242" w14:textId="2966C845" w:rsidR="007C72F6" w:rsidRPr="00AF3C45" w:rsidRDefault="00F91A14" w:rsidP="007C72F6">
      <w:pPr>
        <w:pStyle w:val="03TEFHeading3"/>
      </w:pPr>
      <w:bookmarkStart w:id="400" w:name="_Toc167978357"/>
      <w:r>
        <w:t>COMMUNICATION HUB</w:t>
      </w:r>
      <w:r w:rsidR="00490541">
        <w:t>S</w:t>
      </w:r>
      <w:r w:rsidR="007C72F6" w:rsidRPr="00AF3C45">
        <w:t xml:space="preserve"> </w:t>
      </w:r>
      <w:r w:rsidR="00AE256E">
        <w:t>UNAVAILABLE</w:t>
      </w:r>
      <w:r w:rsidR="00490541">
        <w:t xml:space="preserve"> STATUS</w:t>
      </w:r>
      <w:bookmarkEnd w:id="400"/>
    </w:p>
    <w:p w14:paraId="2032542F" w14:textId="671DDB00" w:rsidR="00AE256E" w:rsidRDefault="00D874A9" w:rsidP="00D874A9">
      <w:pPr>
        <w:pStyle w:val="01TEFBodyText"/>
      </w:pPr>
      <w:r w:rsidRPr="00AF3C45">
        <w:t xml:space="preserve">The </w:t>
      </w:r>
      <w:r w:rsidR="00F91A14">
        <w:t>Communication Hub</w:t>
      </w:r>
      <w:r w:rsidRPr="00AF3C45">
        <w:t xml:space="preserve"> status service will deem a hub </w:t>
      </w:r>
      <w:r w:rsidR="00490541">
        <w:t>in a status of ‘</w:t>
      </w:r>
      <w:r w:rsidR="00AE256E">
        <w:t>unavailable</w:t>
      </w:r>
      <w:r w:rsidR="00490541">
        <w:t>’</w:t>
      </w:r>
      <w:r w:rsidRPr="00AF3C45">
        <w:t xml:space="preserve"> in the following scenarios</w:t>
      </w:r>
      <w:r w:rsidR="00AE256E">
        <w:t>:</w:t>
      </w:r>
    </w:p>
    <w:p w14:paraId="7BC1E49D" w14:textId="116EAE86" w:rsidR="00AE256E" w:rsidRDefault="00AE256E" w:rsidP="00B84158">
      <w:pPr>
        <w:pStyle w:val="01TEFBullet"/>
      </w:pPr>
      <w:r>
        <w:t>Power outage</w:t>
      </w:r>
      <w:r w:rsidR="000716AB">
        <w:t xml:space="preserve"> – status set in the CHSS upon receipt of the power outage</w:t>
      </w:r>
    </w:p>
    <w:p w14:paraId="4F3F441C" w14:textId="05BB5044" w:rsidR="006B5B0F" w:rsidRDefault="006B5B0F" w:rsidP="00B84158">
      <w:pPr>
        <w:pStyle w:val="01TEFBullet"/>
      </w:pPr>
      <w:r>
        <w:t>RRR – receipt of a RRR after a hub is removed from the wall</w:t>
      </w:r>
    </w:p>
    <w:p w14:paraId="3A2550E7" w14:textId="7F678A54" w:rsidR="000A3434" w:rsidRDefault="007243C2" w:rsidP="00B84158">
      <w:pPr>
        <w:pStyle w:val="01TEFBullet"/>
      </w:pPr>
      <w:r>
        <w:t xml:space="preserve">No PDP – established by SDR which can blend outage and RRR data </w:t>
      </w:r>
      <w:r w:rsidR="00F10079">
        <w:t xml:space="preserve">with PDP packet data from </w:t>
      </w:r>
      <w:proofErr w:type="spellStart"/>
      <w:r w:rsidR="00F10079">
        <w:t>Netpulse</w:t>
      </w:r>
      <w:proofErr w:type="spellEnd"/>
      <w:r w:rsidR="00F10079">
        <w:t xml:space="preserve"> and </w:t>
      </w:r>
      <w:r w:rsidR="008E5AA8">
        <w:t xml:space="preserve">the </w:t>
      </w:r>
      <w:r w:rsidR="00F91A14">
        <w:t>Communication Hub</w:t>
      </w:r>
      <w:r w:rsidR="000656C4">
        <w:t xml:space="preserve"> </w:t>
      </w:r>
      <w:r w:rsidR="008E5AA8">
        <w:t>contact profile it has built</w:t>
      </w:r>
      <w:r w:rsidR="000656C4">
        <w:t xml:space="preserve"> over a period of time e.g., the hub has been sending and receiving messages for 6 months but has not done so</w:t>
      </w:r>
    </w:p>
    <w:p w14:paraId="4B9B51E4" w14:textId="37500BEB" w:rsidR="00757FB2" w:rsidRDefault="008D500F" w:rsidP="000656C4">
      <w:pPr>
        <w:pStyle w:val="01TEFBodyText"/>
      </w:pPr>
      <w:r>
        <w:t>Additional information can be added</w:t>
      </w:r>
      <w:r w:rsidR="00930E1C">
        <w:t xml:space="preserve"> </w:t>
      </w:r>
      <w:r w:rsidR="001E39A4">
        <w:t xml:space="preserve">over time </w:t>
      </w:r>
      <w:r w:rsidR="00930E1C">
        <w:t>but this is deemed to be</w:t>
      </w:r>
      <w:r w:rsidR="003062E2">
        <w:t xml:space="preserve"> </w:t>
      </w:r>
      <w:r w:rsidR="00276C3B">
        <w:t>expected day 1 scenarios.</w:t>
      </w:r>
    </w:p>
    <w:p w14:paraId="4F9F8F9E" w14:textId="77777777" w:rsidR="00CA6D62" w:rsidRDefault="00CA6D62" w:rsidP="00DC35E1">
      <w:pPr>
        <w:pStyle w:val="01TEFBodyText"/>
      </w:pPr>
    </w:p>
    <w:p w14:paraId="6EB77129" w14:textId="14C4EE42" w:rsidR="003C78EB" w:rsidRDefault="008D33F4" w:rsidP="00DC35E1">
      <w:pPr>
        <w:pStyle w:val="01TEFBodyText"/>
      </w:pPr>
      <w:r>
        <w:t xml:space="preserve">The Traffic Management Gateway </w:t>
      </w:r>
      <w:r w:rsidR="00C33C22">
        <w:t xml:space="preserve">will </w:t>
      </w:r>
      <w:r w:rsidR="002053C4">
        <w:t xml:space="preserve">attempt to send the command to the hub regardless of the </w:t>
      </w:r>
      <w:r w:rsidR="00AA0C1E">
        <w:t>unavailable status</w:t>
      </w:r>
      <w:r w:rsidR="002053C4">
        <w:t xml:space="preserve"> a configurable number of times (initial value set to 2).</w:t>
      </w:r>
      <w:r w:rsidR="0028485B">
        <w:t xml:space="preserve"> </w:t>
      </w:r>
      <w:r w:rsidR="00D43CB6">
        <w:t>If delivery of the command fails after the configurable retry count</w:t>
      </w:r>
      <w:r w:rsidR="0086424D">
        <w:t xml:space="preserve"> is exhausted</w:t>
      </w:r>
      <w:r w:rsidR="00D43CB6">
        <w:t xml:space="preserve">, any attempt to send the message will </w:t>
      </w:r>
      <w:r w:rsidR="00177928">
        <w:t>cease</w:t>
      </w:r>
      <w:r w:rsidR="00D43CB6">
        <w:t xml:space="preserve">. </w:t>
      </w:r>
      <w:r w:rsidR="003C78EB">
        <w:t xml:space="preserve">The status in the CHSS will remain unchanged although the last attempt time will be recorded. </w:t>
      </w:r>
    </w:p>
    <w:p w14:paraId="7362418D" w14:textId="77777777" w:rsidR="003C78EB" w:rsidRDefault="003C78EB" w:rsidP="00DC35E1">
      <w:pPr>
        <w:pStyle w:val="01TEFBodyText"/>
      </w:pPr>
    </w:p>
    <w:p w14:paraId="782048C6" w14:textId="323DEE0F" w:rsidR="00DE2009" w:rsidRDefault="00177928" w:rsidP="00DC35E1">
      <w:pPr>
        <w:pStyle w:val="01TEFBodyText"/>
      </w:pPr>
      <w:r>
        <w:t>Any success</w:t>
      </w:r>
      <w:r w:rsidR="00AA27A9">
        <w:t>ful attempt (</w:t>
      </w:r>
      <w:r w:rsidR="00DF3908">
        <w:t>i.e.,</w:t>
      </w:r>
      <w:r w:rsidR="00AA27A9">
        <w:t xml:space="preserve"> through a receipt of an ACK or response) will result in the </w:t>
      </w:r>
      <w:r w:rsidR="003C78EB">
        <w:t>“Unav</w:t>
      </w:r>
      <w:r w:rsidR="00B7455F">
        <w:t>a</w:t>
      </w:r>
      <w:r w:rsidR="003C78EB">
        <w:t>ilable”</w:t>
      </w:r>
      <w:r w:rsidR="00BC2BC6">
        <w:t xml:space="preserve"> </w:t>
      </w:r>
      <w:r w:rsidR="003C78EB">
        <w:t>status moving to “Available”</w:t>
      </w:r>
      <w:r w:rsidR="004F3602">
        <w:t xml:space="preserve">. </w:t>
      </w:r>
    </w:p>
    <w:p w14:paraId="0515C47B" w14:textId="77777777" w:rsidR="00DF3908" w:rsidRDefault="00DF3908" w:rsidP="00DC35E1">
      <w:pPr>
        <w:pStyle w:val="01TEFBodyText"/>
      </w:pPr>
    </w:p>
    <w:p w14:paraId="00CA5300" w14:textId="10ED9418" w:rsidR="00985ECD" w:rsidRPr="0000166C" w:rsidRDefault="004F3602" w:rsidP="00DC35E1">
      <w:pPr>
        <w:pStyle w:val="01TEFBodyText"/>
      </w:pPr>
      <w:r>
        <w:lastRenderedPageBreak/>
        <w:t xml:space="preserve">As described in section </w:t>
      </w:r>
      <w:r>
        <w:fldChar w:fldCharType="begin"/>
      </w:r>
      <w:r>
        <w:instrText xml:space="preserve"> REF _Ref145424225 \r \h </w:instrText>
      </w:r>
      <w:r>
        <w:fldChar w:fldCharType="separate"/>
      </w:r>
      <w:r w:rsidR="00D66729">
        <w:t>8.1.2</w:t>
      </w:r>
      <w:r>
        <w:fldChar w:fldCharType="end"/>
      </w:r>
      <w:r>
        <w:t>, the Traffic Management Gateway can pin</w:t>
      </w:r>
      <w:r w:rsidR="0066033C">
        <w:t>g</w:t>
      </w:r>
      <w:r>
        <w:t xml:space="preserve"> other </w:t>
      </w:r>
      <w:r w:rsidR="0066033C">
        <w:t>hubs in the postcode area</w:t>
      </w:r>
      <w:r w:rsidR="0000166C">
        <w:t xml:space="preserve"> to establish their </w:t>
      </w:r>
      <w:r w:rsidR="00DE2009">
        <w:t>availability</w:t>
      </w:r>
      <w:r w:rsidR="0000166C">
        <w:t xml:space="preserve"> status</w:t>
      </w:r>
      <w:r w:rsidR="00DE2009">
        <w:t xml:space="preserve"> which</w:t>
      </w:r>
      <w:r w:rsidR="0005395E">
        <w:t xml:space="preserve"> implies an outage for which an outage event was not received.</w:t>
      </w:r>
      <w:r w:rsidR="000A3434">
        <w:t xml:space="preserve"> This scenario will also set the hub’s status to “Unavailable”.</w:t>
      </w:r>
    </w:p>
    <w:p w14:paraId="2363768F" w14:textId="77777777" w:rsidR="009A3773" w:rsidRDefault="009A3773" w:rsidP="00DC35E1">
      <w:pPr>
        <w:pStyle w:val="01TEFBodyText"/>
      </w:pPr>
    </w:p>
    <w:p w14:paraId="5AEB4E13" w14:textId="29C3020D" w:rsidR="00E9107A" w:rsidRDefault="00452FDD" w:rsidP="00370843">
      <w:pPr>
        <w:pStyle w:val="Heading2"/>
      </w:pPr>
      <w:bookmarkStart w:id="401" w:name="_Ref145582915"/>
      <w:bookmarkStart w:id="402" w:name="_Toc167978358"/>
      <w:r>
        <w:t xml:space="preserve">GENERAL BLOCK </w:t>
      </w:r>
      <w:r w:rsidR="00B141E8">
        <w:t xml:space="preserve">TRANSFER </w:t>
      </w:r>
      <w:r>
        <w:t>PROCESSING</w:t>
      </w:r>
      <w:bookmarkEnd w:id="401"/>
      <w:bookmarkEnd w:id="402"/>
    </w:p>
    <w:p w14:paraId="2BEA9B54" w14:textId="4E355868" w:rsidR="00452FDD" w:rsidRDefault="006E1A9F" w:rsidP="00B61F32">
      <w:pPr>
        <w:pStyle w:val="01TEFBodyText"/>
      </w:pPr>
      <w:r>
        <w:t xml:space="preserve">GBCS defines the General Block Transfer (GBT) protocol for transfer of large (greater than 1200 octets) GBCS messages. GBT is an end-to-end protocol between the </w:t>
      </w:r>
      <w:r w:rsidR="00D40FBB">
        <w:t>DSP</w:t>
      </w:r>
      <w:r>
        <w:t xml:space="preserve"> and devices, whereby the GBCS (command or response or device alert) is divided into blocks and sent as a collection, called a GBT Message Series.</w:t>
      </w:r>
    </w:p>
    <w:p w14:paraId="017A081B" w14:textId="77777777" w:rsidR="00A45A09" w:rsidRDefault="00A45A09" w:rsidP="00B61F32">
      <w:pPr>
        <w:pStyle w:val="01TEFBodyText"/>
      </w:pPr>
    </w:p>
    <w:p w14:paraId="2228F0C2" w14:textId="027A1D91" w:rsidR="00A45A09" w:rsidRDefault="00FC5209" w:rsidP="00B61F32">
      <w:pPr>
        <w:pStyle w:val="01TEFBodyText"/>
      </w:pPr>
      <w:r>
        <w:t xml:space="preserve">Where the </w:t>
      </w:r>
      <w:r w:rsidR="0067502C">
        <w:t>DSP intend to send a large GBCS command, t</w:t>
      </w:r>
      <w:r w:rsidR="00A45A09">
        <w:t xml:space="preserve">he Traffic Management </w:t>
      </w:r>
      <w:r w:rsidR="0067502C">
        <w:t xml:space="preserve">Gateway will receive the GBT Message series </w:t>
      </w:r>
      <w:r w:rsidR="003A72B0">
        <w:t xml:space="preserve">in the API request. </w:t>
      </w:r>
      <w:r w:rsidR="000D746D">
        <w:t>The structure of the GBT message series is depicted below:</w:t>
      </w:r>
    </w:p>
    <w:p w14:paraId="4DB4160B" w14:textId="77777777" w:rsidR="000D746D" w:rsidRDefault="000D746D" w:rsidP="00B61F32">
      <w:pPr>
        <w:pStyle w:val="01TEFBodyText"/>
      </w:pPr>
    </w:p>
    <w:p w14:paraId="763654B0" w14:textId="29325394" w:rsidR="000D746D" w:rsidRDefault="00150AC3" w:rsidP="00D31C67">
      <w:pPr>
        <w:pStyle w:val="01TEFBodyText"/>
        <w:jc w:val="center"/>
      </w:pPr>
      <w:r w:rsidRPr="00150AC3">
        <w:rPr>
          <w:noProof/>
        </w:rPr>
        <w:drawing>
          <wp:inline distT="0" distB="0" distL="0" distR="0" wp14:anchorId="0ABD0F97" wp14:editId="71C6F354">
            <wp:extent cx="4859155" cy="3125427"/>
            <wp:effectExtent l="0" t="0" r="5080" b="0"/>
            <wp:docPr id="136027338" name="Picture 136027338" descr="A diagram of a message ser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7338" name="Picture 1" descr="A diagram of a message series&#10;&#10;Description automatically generated"/>
                    <pic:cNvPicPr/>
                  </pic:nvPicPr>
                  <pic:blipFill>
                    <a:blip r:embed="rId36"/>
                    <a:stretch>
                      <a:fillRect/>
                    </a:stretch>
                  </pic:blipFill>
                  <pic:spPr>
                    <a:xfrm>
                      <a:off x="0" y="0"/>
                      <a:ext cx="4943398" cy="3179612"/>
                    </a:xfrm>
                    <a:prstGeom prst="rect">
                      <a:avLst/>
                    </a:prstGeom>
                  </pic:spPr>
                </pic:pic>
              </a:graphicData>
            </a:graphic>
          </wp:inline>
        </w:drawing>
      </w:r>
    </w:p>
    <w:p w14:paraId="499B6992" w14:textId="2E93CD4A" w:rsidR="006E1A9F" w:rsidRDefault="00150AC3" w:rsidP="00B61F32">
      <w:pPr>
        <w:pStyle w:val="01TEFFigureTitle"/>
      </w:pPr>
      <w:r w:rsidRPr="00150AC3">
        <w:t> GBT Message Series</w:t>
      </w:r>
    </w:p>
    <w:p w14:paraId="22CE9C2B" w14:textId="77777777" w:rsidR="00171BB3" w:rsidRDefault="00171BB3" w:rsidP="00B61F32">
      <w:pPr>
        <w:pStyle w:val="01TEFBodyText"/>
      </w:pPr>
    </w:p>
    <w:p w14:paraId="76ADE123" w14:textId="4232B7F8" w:rsidR="008B6F13" w:rsidRDefault="008D3E57" w:rsidP="00C21C1A">
      <w:pPr>
        <w:pStyle w:val="01TEFBodyText"/>
      </w:pPr>
      <w:r>
        <w:t xml:space="preserve">The Traffic </w:t>
      </w:r>
      <w:r w:rsidR="008B6F13">
        <w:t>Management</w:t>
      </w:r>
      <w:r>
        <w:t xml:space="preserve"> gateway will attempt to send each message in the block </w:t>
      </w:r>
      <w:r w:rsidR="008B6F13">
        <w:t>in sequence</w:t>
      </w:r>
      <w:r w:rsidR="00530C71">
        <w:t xml:space="preserve"> </w:t>
      </w:r>
      <w:r w:rsidR="00C12304" w:rsidRPr="00627682">
        <w:t>they are</w:t>
      </w:r>
      <w:r w:rsidR="00530C71" w:rsidRPr="00627682">
        <w:t xml:space="preserve"> received</w:t>
      </w:r>
      <w:r w:rsidR="00C12304" w:rsidRPr="00627682">
        <w:t xml:space="preserve"> from the DSP</w:t>
      </w:r>
      <w:r w:rsidR="00C12304">
        <w:t xml:space="preserve"> although the ordering is not mandatory as </w:t>
      </w:r>
      <w:r w:rsidR="00CD1B6C">
        <w:t>the GBT blocks are ordered by the meters.</w:t>
      </w:r>
      <w:r w:rsidR="008B6F13">
        <w:t xml:space="preserve"> </w:t>
      </w:r>
      <w:r w:rsidR="00CD1B6C">
        <w:t xml:space="preserve">The Traffic Management gateway will </w:t>
      </w:r>
      <w:r w:rsidR="008B6F13">
        <w:t xml:space="preserve">retry each message </w:t>
      </w:r>
      <w:r w:rsidR="00CD1B6C">
        <w:t xml:space="preserve">if an </w:t>
      </w:r>
      <w:r w:rsidR="008C1EAC">
        <w:t>acknowledgement</w:t>
      </w:r>
      <w:r w:rsidR="00CD1B6C">
        <w:t xml:space="preserve"> has not been received by the </w:t>
      </w:r>
      <w:r w:rsidR="00F91A14">
        <w:t>Communication Hub</w:t>
      </w:r>
      <w:r w:rsidR="00CD1B6C">
        <w:t xml:space="preserve"> but will not attempt to retry if </w:t>
      </w:r>
      <w:r w:rsidR="003C1315">
        <w:t>a GBCS response is not received in line with the DSP’s retry policy. Command response</w:t>
      </w:r>
      <w:r w:rsidR="008E4D8A">
        <w:t xml:space="preserve"> timeout will continue to be handled by the DSP. </w:t>
      </w:r>
    </w:p>
    <w:p w14:paraId="4206F88A" w14:textId="77777777" w:rsidR="008E4D8A" w:rsidRDefault="008E4D8A" w:rsidP="00B61F32">
      <w:pPr>
        <w:pStyle w:val="01TEFBodyText"/>
      </w:pPr>
    </w:p>
    <w:p w14:paraId="0B06F0D3" w14:textId="318AA5E9" w:rsidR="00171BB3" w:rsidRDefault="00EC7055" w:rsidP="00B61F32">
      <w:pPr>
        <w:pStyle w:val="01TEFBodyText"/>
      </w:pPr>
      <w:r>
        <w:t xml:space="preserve">The </w:t>
      </w:r>
      <w:r w:rsidR="00F91A14">
        <w:t>Communication Hub</w:t>
      </w:r>
      <w:r>
        <w:t xml:space="preserve"> processing of GBT messages will not change. </w:t>
      </w:r>
      <w:r w:rsidR="00E16CAE">
        <w:t>The</w:t>
      </w:r>
      <w:r w:rsidR="009B3BA1">
        <w:t xml:space="preserve"> processing is described in the </w:t>
      </w:r>
      <w:r w:rsidR="00F91A14">
        <w:t>Communication Hub</w:t>
      </w:r>
      <w:r w:rsidR="009B3BA1">
        <w:t xml:space="preserve"> Vendor CHDS documentation.</w:t>
      </w:r>
      <w:r w:rsidR="00CE16A9">
        <w:t xml:space="preserve"> An extract from the</w:t>
      </w:r>
      <w:r w:rsidR="00802F50">
        <w:t xml:space="preserve"> </w:t>
      </w:r>
      <w:r w:rsidR="002F4B04">
        <w:t xml:space="preserve">documentation is captured in </w:t>
      </w:r>
      <w:r w:rsidR="00EC73BA">
        <w:fldChar w:fldCharType="begin"/>
      </w:r>
      <w:r w:rsidR="00EC73BA">
        <w:instrText xml:space="preserve"> REF _Ref144893702 \h </w:instrText>
      </w:r>
      <w:r w:rsidR="00EC73BA">
        <w:fldChar w:fldCharType="separate"/>
      </w:r>
      <w:r w:rsidR="00D66729">
        <w:t>APPENDIX A</w:t>
      </w:r>
      <w:r w:rsidR="00EC73BA">
        <w:fldChar w:fldCharType="end"/>
      </w:r>
      <w:r w:rsidR="00EC73BA">
        <w:t>.</w:t>
      </w:r>
    </w:p>
    <w:p w14:paraId="406314CA" w14:textId="77777777" w:rsidR="00352A66" w:rsidRDefault="00352A66" w:rsidP="00B61F32">
      <w:pPr>
        <w:pStyle w:val="01TEFBodyText"/>
      </w:pPr>
    </w:p>
    <w:p w14:paraId="1F56F97B" w14:textId="6E6DDF0E" w:rsidR="00D67B69" w:rsidRDefault="00352A66" w:rsidP="00B61F32">
      <w:pPr>
        <w:pStyle w:val="01TEFBodyText"/>
      </w:pPr>
      <w:r>
        <w:lastRenderedPageBreak/>
        <w:t>The CHDS documentation describe</w:t>
      </w:r>
      <w:r w:rsidR="007A7C0D">
        <w:t>s</w:t>
      </w:r>
      <w:r>
        <w:t xml:space="preserve"> </w:t>
      </w:r>
      <w:r w:rsidR="007B6901">
        <w:t xml:space="preserve">the fragmentation of the GBT series </w:t>
      </w:r>
      <w:r w:rsidR="00D67B69">
        <w:t>within</w:t>
      </w:r>
      <w:r w:rsidR="007B6901">
        <w:t xml:space="preserve"> the </w:t>
      </w:r>
      <w:r w:rsidR="00F91A14">
        <w:t>Communication Hub</w:t>
      </w:r>
      <w:r w:rsidR="007B6901">
        <w:t xml:space="preserve"> and the subsequent </w:t>
      </w:r>
      <w:r w:rsidR="00D67B69">
        <w:t xml:space="preserve">ACK and error handling scenarios. In addition, </w:t>
      </w:r>
      <w:r w:rsidR="00357C35">
        <w:t>SD4.4.15</w:t>
      </w:r>
      <w:r w:rsidR="00D67B69">
        <w:t xml:space="preserve"> states:</w:t>
      </w:r>
    </w:p>
    <w:p w14:paraId="41041601" w14:textId="0A2661FB" w:rsidR="00D67B69" w:rsidRPr="0000765E" w:rsidRDefault="00D67B69" w:rsidP="00B141E8">
      <w:pPr>
        <w:pStyle w:val="03TEFHeading3"/>
      </w:pPr>
      <w:bookmarkStart w:id="403" w:name="_Toc167978359"/>
      <w:r w:rsidRPr="0000765E">
        <w:t xml:space="preserve">GBT </w:t>
      </w:r>
      <w:r w:rsidR="00B141E8">
        <w:t>MESSAGE</w:t>
      </w:r>
      <w:r w:rsidRPr="0000765E">
        <w:t xml:space="preserve"> </w:t>
      </w:r>
      <w:r w:rsidR="00B141E8">
        <w:t>FROM</w:t>
      </w:r>
      <w:r w:rsidRPr="0000765E">
        <w:t xml:space="preserve"> DSP </w:t>
      </w:r>
      <w:r w:rsidR="00B141E8">
        <w:t>TO</w:t>
      </w:r>
      <w:r w:rsidRPr="0000765E">
        <w:t xml:space="preserve"> </w:t>
      </w:r>
      <w:r w:rsidR="00B141E8">
        <w:t>DEVICE</w:t>
      </w:r>
      <w:bookmarkEnd w:id="403"/>
    </w:p>
    <w:p w14:paraId="41040E0F" w14:textId="6AD0B95B" w:rsidR="00830A26" w:rsidRDefault="00D67B69" w:rsidP="00B141E8">
      <w:pPr>
        <w:pStyle w:val="01TEFBodyText"/>
      </w:pPr>
      <w:r w:rsidRPr="0000765E">
        <w:t xml:space="preserve">If the DSP has sent all the blocks in a GBT command but has not received any response after </w:t>
      </w:r>
      <w:r w:rsidR="00376C95">
        <w:t>a configur</w:t>
      </w:r>
      <w:r w:rsidR="00B8626D">
        <w:t>ed</w:t>
      </w:r>
      <w:r w:rsidR="00376C95">
        <w:t xml:space="preserve"> number of </w:t>
      </w:r>
      <w:r w:rsidRPr="0000765E">
        <w:t>seconds</w:t>
      </w:r>
      <w:r w:rsidR="00376C95">
        <w:t xml:space="preserve"> (initially set at 40 seconds)</w:t>
      </w:r>
      <w:r w:rsidRPr="0000765E">
        <w:t xml:space="preserve">, then the DSP shall resend the last block in the GBT Message series for all device types other than GSME. </w:t>
      </w:r>
    </w:p>
    <w:p w14:paraId="283C8DA9" w14:textId="77777777" w:rsidR="00830A26" w:rsidRDefault="00830A26" w:rsidP="00B141E8">
      <w:pPr>
        <w:pStyle w:val="01TEFBodyText"/>
      </w:pPr>
    </w:p>
    <w:p w14:paraId="54CCFD14" w14:textId="539C24CC" w:rsidR="00D67B69" w:rsidRPr="0000765E" w:rsidRDefault="00D67B69" w:rsidP="00B141E8">
      <w:pPr>
        <w:pStyle w:val="01TEFBodyText"/>
      </w:pPr>
      <w:r w:rsidRPr="0000765E">
        <w:t>For GSME devices DSP will resend the whole GBT message series, since CHFs will not forward a GBT message series to the GSME until the CHF has received all the GBT blocks, and the CHF is unable to issue GBT resend requests for missing GBT blocks.</w:t>
      </w:r>
    </w:p>
    <w:p w14:paraId="216E1BA9" w14:textId="77777777" w:rsidR="00830A26" w:rsidRDefault="00830A26" w:rsidP="00B141E8">
      <w:pPr>
        <w:pStyle w:val="01TEFBodyText"/>
      </w:pPr>
    </w:p>
    <w:p w14:paraId="5715C480" w14:textId="2241F3A9" w:rsidR="00D67B69" w:rsidRPr="0000765E" w:rsidRDefault="00D67B69" w:rsidP="00B141E8">
      <w:pPr>
        <w:pStyle w:val="01TEFBodyText"/>
      </w:pPr>
      <w:r w:rsidRPr="0000765E">
        <w:t xml:space="preserve">The DSP shall continue to resend the last block (for device types other than GSME) or the whole GBT message series (for GSME devices), following the short retry process, at </w:t>
      </w:r>
      <w:r w:rsidR="00830A26">
        <w:t>set</w:t>
      </w:r>
      <w:r w:rsidRPr="0000765E">
        <w:t xml:space="preserve"> intervals from the original attempt</w:t>
      </w:r>
      <w:r w:rsidR="006B485D">
        <w:t xml:space="preserve"> (initially set at 40 sec x 3)</w:t>
      </w:r>
      <w:r w:rsidRPr="0000765E">
        <w:t>.</w:t>
      </w:r>
    </w:p>
    <w:p w14:paraId="4E0D7D9C" w14:textId="77777777" w:rsidR="00830A26" w:rsidRDefault="00830A26" w:rsidP="00B141E8">
      <w:pPr>
        <w:pStyle w:val="01TEFBodyText"/>
      </w:pPr>
    </w:p>
    <w:p w14:paraId="79205357" w14:textId="1827E875" w:rsidR="00D67B69" w:rsidRPr="0000765E" w:rsidRDefault="00D67B69" w:rsidP="00B141E8">
      <w:pPr>
        <w:pStyle w:val="01TEFBodyText"/>
      </w:pPr>
      <w:r w:rsidRPr="0000765E">
        <w:t>If during this process the device requests a GBT Resend, then the DSP will resend the missing blocks. This activity runs in parallel with the short retry process.</w:t>
      </w:r>
    </w:p>
    <w:p w14:paraId="682A1F92" w14:textId="5B0D3BAB" w:rsidR="00D67B69" w:rsidRPr="0000765E" w:rsidRDefault="00D67B69" w:rsidP="00B141E8">
      <w:pPr>
        <w:pStyle w:val="03TEFHeading3"/>
      </w:pPr>
      <w:bookmarkStart w:id="404" w:name="_Toc167978360"/>
      <w:r w:rsidRPr="0000765E">
        <w:t xml:space="preserve">GBT </w:t>
      </w:r>
      <w:r w:rsidR="00B141E8">
        <w:t>MESSAGE</w:t>
      </w:r>
      <w:r w:rsidRPr="0000765E">
        <w:t xml:space="preserve"> </w:t>
      </w:r>
      <w:r w:rsidR="00B141E8">
        <w:t>FROM</w:t>
      </w:r>
      <w:r w:rsidRPr="0000765E">
        <w:t xml:space="preserve"> </w:t>
      </w:r>
      <w:r w:rsidR="00B141E8">
        <w:t>THE</w:t>
      </w:r>
      <w:r w:rsidRPr="0000765E">
        <w:t xml:space="preserve"> </w:t>
      </w:r>
      <w:r w:rsidR="00B141E8">
        <w:t>DEVICE</w:t>
      </w:r>
      <w:r w:rsidRPr="0000765E">
        <w:t xml:space="preserve"> </w:t>
      </w:r>
      <w:r w:rsidR="00B141E8">
        <w:t>TO</w:t>
      </w:r>
      <w:r w:rsidRPr="0000765E">
        <w:t xml:space="preserve"> DSP</w:t>
      </w:r>
      <w:bookmarkEnd w:id="404"/>
    </w:p>
    <w:p w14:paraId="330A24B1" w14:textId="0AB81E85" w:rsidR="00D67B69" w:rsidRPr="0000765E" w:rsidRDefault="00D67B69" w:rsidP="00B141E8">
      <w:pPr>
        <w:pStyle w:val="01TEFBodyText"/>
      </w:pPr>
      <w:r w:rsidRPr="0000765E">
        <w:t xml:space="preserve">If the DSP has failed to receive all the blocks in a GBT Streaming Window then the DSP shall send a GBT Resend for the missing block(s) after </w:t>
      </w:r>
      <w:r w:rsidR="003D6140">
        <w:t>a set period (initially set to 120</w:t>
      </w:r>
      <w:r w:rsidRPr="0000765E">
        <w:t xml:space="preserve"> seconds</w:t>
      </w:r>
      <w:r w:rsidR="003D6140">
        <w:t>)</w:t>
      </w:r>
      <w:r w:rsidRPr="0000765E">
        <w:t>.</w:t>
      </w:r>
    </w:p>
    <w:p w14:paraId="5CD24F49" w14:textId="77777777" w:rsidR="00446D78" w:rsidRDefault="00D67B69" w:rsidP="00446D78">
      <w:pPr>
        <w:pStyle w:val="01TEFBodyText"/>
      </w:pPr>
      <w:r w:rsidRPr="0000765E">
        <w:t>The device is responsible for ensuring that all the blocks are transferred to the DSP, and will implement its own retry procedure if the expected GBT Acknowledgements are not received.</w:t>
      </w:r>
      <w:r w:rsidR="00446D78">
        <w:t xml:space="preserve"> </w:t>
      </w:r>
    </w:p>
    <w:p w14:paraId="1535F5AB" w14:textId="77777777" w:rsidR="00446D78" w:rsidRDefault="00446D78" w:rsidP="00446D78">
      <w:pPr>
        <w:pStyle w:val="01TEFBodyText"/>
      </w:pPr>
    </w:p>
    <w:p w14:paraId="2CDD4DF2" w14:textId="1BF79719" w:rsidR="00D67B69" w:rsidRDefault="002C1AD9" w:rsidP="00B61F32">
      <w:pPr>
        <w:pStyle w:val="01TEFBodyText"/>
      </w:pPr>
      <w:r w:rsidRPr="002C1AD9">
        <w:rPr>
          <w:noProof/>
        </w:rPr>
        <w:drawing>
          <wp:anchor distT="0" distB="0" distL="114300" distR="114300" simplePos="0" relativeHeight="251658242" behindDoc="0" locked="0" layoutInCell="1" allowOverlap="1" wp14:anchorId="76CAE613" wp14:editId="3259AF75">
            <wp:simplePos x="0" y="0"/>
            <wp:positionH relativeFrom="column">
              <wp:posOffset>-652145</wp:posOffset>
            </wp:positionH>
            <wp:positionV relativeFrom="paragraph">
              <wp:posOffset>389255</wp:posOffset>
            </wp:positionV>
            <wp:extent cx="7113905" cy="2957830"/>
            <wp:effectExtent l="0" t="0" r="0" b="1270"/>
            <wp:wrapSquare wrapText="bothSides"/>
            <wp:docPr id="476141091" name="Picture 476141091" descr="A diagram of a traffic managemen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41091" name="Picture 1" descr="A diagram of a traffic management system&#10;&#10;Description automatically generated"/>
                    <pic:cNvPicPr/>
                  </pic:nvPicPr>
                  <pic:blipFill>
                    <a:blip r:embed="rId37"/>
                    <a:stretch>
                      <a:fillRect/>
                    </a:stretch>
                  </pic:blipFill>
                  <pic:spPr>
                    <a:xfrm>
                      <a:off x="0" y="0"/>
                      <a:ext cx="7113905" cy="2957830"/>
                    </a:xfrm>
                    <a:prstGeom prst="rect">
                      <a:avLst/>
                    </a:prstGeom>
                  </pic:spPr>
                </pic:pic>
              </a:graphicData>
            </a:graphic>
            <wp14:sizeRelH relativeFrom="page">
              <wp14:pctWidth>0</wp14:pctWidth>
            </wp14:sizeRelH>
            <wp14:sizeRelV relativeFrom="page">
              <wp14:pctHeight>0</wp14:pctHeight>
            </wp14:sizeRelV>
          </wp:anchor>
        </w:drawing>
      </w:r>
      <w:r w:rsidR="00446D78">
        <w:t xml:space="preserve">The </w:t>
      </w:r>
      <w:r w:rsidR="005E203B">
        <w:t>high-level</w:t>
      </w:r>
      <w:r w:rsidR="00446D78">
        <w:t xml:space="preserve"> view of the required processing in the Traffic Management Gateway is presented below. </w:t>
      </w:r>
    </w:p>
    <w:p w14:paraId="2793EF5F" w14:textId="487E817B" w:rsidR="006672AF" w:rsidRDefault="00B30E5F" w:rsidP="00B61F32">
      <w:pPr>
        <w:pStyle w:val="01TEFFigureTitle"/>
      </w:pPr>
      <w:r w:rsidRPr="00150AC3">
        <w:t> </w:t>
      </w:r>
      <w:r w:rsidR="009463BA">
        <w:t>GBT Processing Overview</w:t>
      </w:r>
    </w:p>
    <w:p w14:paraId="7F8E54DF" w14:textId="5DAA51A7" w:rsidR="003A1A5E" w:rsidRDefault="006D2341" w:rsidP="00B61F32">
      <w:pPr>
        <w:pStyle w:val="01TEFBodyText"/>
      </w:pPr>
      <w:r>
        <w:lastRenderedPageBreak/>
        <w:t xml:space="preserve">As the core processing of the GBT message is managed by the DSP and </w:t>
      </w:r>
      <w:r w:rsidR="00EA5FDD">
        <w:t xml:space="preserve">the </w:t>
      </w:r>
      <w:r w:rsidR="00F91A14">
        <w:t>Communication Hub</w:t>
      </w:r>
      <w:r w:rsidR="00EA5FDD">
        <w:t xml:space="preserve">, the Traffic Management Gateway’s responsibility remains unchanged. All </w:t>
      </w:r>
      <w:r w:rsidR="00405D43">
        <w:t xml:space="preserve">individual API </w:t>
      </w:r>
      <w:r w:rsidR="00EA5FDD">
        <w:t>requests</w:t>
      </w:r>
      <w:r w:rsidR="00405D43">
        <w:t xml:space="preserve"> will contain commands (GBCS or GBT </w:t>
      </w:r>
      <w:r w:rsidR="00013B2F">
        <w:t>blocks</w:t>
      </w:r>
      <w:r w:rsidR="00405D43">
        <w:t>)</w:t>
      </w:r>
      <w:r w:rsidR="00EA5FDD">
        <w:t xml:space="preserve"> </w:t>
      </w:r>
      <w:r w:rsidR="00405D43">
        <w:t xml:space="preserve">that will be issued by the </w:t>
      </w:r>
      <w:r w:rsidR="003A69E7">
        <w:t>gateway</w:t>
      </w:r>
      <w:r w:rsidR="00E575B4">
        <w:t xml:space="preserve"> in a consistent manner</w:t>
      </w:r>
      <w:r w:rsidR="003A69E7">
        <w:t>.</w:t>
      </w:r>
      <w:r w:rsidR="00E575B4">
        <w:t xml:space="preserve"> The gateway will not perform fragmentation</w:t>
      </w:r>
      <w:r w:rsidR="003A1A5E">
        <w:t xml:space="preserve"> of the GBT series as this is the responsibility of the </w:t>
      </w:r>
      <w:r w:rsidR="00F91A14">
        <w:t>Communication Hub</w:t>
      </w:r>
      <w:r w:rsidR="003A1A5E">
        <w:t>.</w:t>
      </w:r>
      <w:r w:rsidR="003A69E7">
        <w:t xml:space="preserve"> </w:t>
      </w:r>
    </w:p>
    <w:p w14:paraId="4F7E3EAE" w14:textId="77777777" w:rsidR="005162B0" w:rsidRDefault="005162B0" w:rsidP="00B61F32">
      <w:pPr>
        <w:pStyle w:val="01TEFBodyText"/>
      </w:pPr>
    </w:p>
    <w:p w14:paraId="0296E49D" w14:textId="42150F15" w:rsidR="00D350FA" w:rsidRDefault="005162B0" w:rsidP="00B61F32">
      <w:pPr>
        <w:pStyle w:val="01TEFBodyText"/>
      </w:pPr>
      <w:r>
        <w:t xml:space="preserve">Any </w:t>
      </w:r>
      <w:r w:rsidR="00142F4B">
        <w:t>GBCS</w:t>
      </w:r>
      <w:r>
        <w:t xml:space="preserve"> NACK</w:t>
      </w:r>
      <w:r w:rsidR="004A2B80">
        <w:t xml:space="preserve"> or Failed retry alert</w:t>
      </w:r>
      <w:r>
        <w:t xml:space="preserve"> received by the gateway </w:t>
      </w:r>
      <w:r w:rsidR="00FB39FC">
        <w:t xml:space="preserve">(if no response is received by the device) </w:t>
      </w:r>
      <w:r>
        <w:t xml:space="preserve">and </w:t>
      </w:r>
      <w:r w:rsidR="00FA2664">
        <w:t>subsequent</w:t>
      </w:r>
      <w:r>
        <w:t xml:space="preserve"> </w:t>
      </w:r>
      <w:r w:rsidR="001331EB">
        <w:t xml:space="preserve">issuing of retry requests </w:t>
      </w:r>
      <w:r w:rsidR="00FA2664">
        <w:t xml:space="preserve">by the DSP </w:t>
      </w:r>
      <w:r w:rsidR="001331EB">
        <w:t xml:space="preserve">(be it individual blocks or the complete GBT series) will not change the </w:t>
      </w:r>
      <w:r w:rsidR="006A04E6">
        <w:t>Traffic Management Gateway processing. It con</w:t>
      </w:r>
      <w:r w:rsidR="004E138A">
        <w:t>tinues to act as a conduit between the DSP and CH / devices</w:t>
      </w:r>
      <w:r w:rsidR="008B1283">
        <w:t xml:space="preserve">, extracting </w:t>
      </w:r>
      <w:r w:rsidR="00424860">
        <w:t>commands received by the DSP and forwarding responses to the DSP received by the Hub.</w:t>
      </w:r>
    </w:p>
    <w:p w14:paraId="60390244" w14:textId="77777777" w:rsidR="00A65C3D" w:rsidRDefault="00A65C3D" w:rsidP="00B61F32">
      <w:pPr>
        <w:pStyle w:val="01TEFBodyText"/>
      </w:pPr>
    </w:p>
    <w:p w14:paraId="6905CA46" w14:textId="6DD3F803" w:rsidR="006249BC" w:rsidRDefault="00E136A3" w:rsidP="006249BC">
      <w:pPr>
        <w:pStyle w:val="01TEFBodyText"/>
      </w:pPr>
      <w:r>
        <w:t xml:space="preserve">As described in section </w:t>
      </w:r>
      <w:r>
        <w:fldChar w:fldCharType="begin"/>
      </w:r>
      <w:r>
        <w:instrText xml:space="preserve"> REF _Ref152250862 \r \h </w:instrText>
      </w:r>
      <w:r>
        <w:fldChar w:fldCharType="separate"/>
      </w:r>
      <w:r w:rsidR="00D66729">
        <w:t>2.8.3.2</w:t>
      </w:r>
      <w:r>
        <w:fldChar w:fldCharType="end"/>
      </w:r>
      <w:r>
        <w:t xml:space="preserve"> the </w:t>
      </w:r>
      <w:r w:rsidR="00DE7178">
        <w:t>Traffic Management Gateway will not inspect the GBCS payload returned by the meter</w:t>
      </w:r>
      <w:r w:rsidR="00B3429F">
        <w:t xml:space="preserve"> </w:t>
      </w:r>
      <w:r w:rsidR="00981DD3">
        <w:t>to initiate a</w:t>
      </w:r>
      <w:r w:rsidR="00D10F7F">
        <w:t xml:space="preserve"> retry. It will only initiate </w:t>
      </w:r>
      <w:r w:rsidR="00882F6D">
        <w:t xml:space="preserve">GBT block </w:t>
      </w:r>
      <w:r w:rsidR="00D10F7F">
        <w:t>retries if it fails to receive acknowledge</w:t>
      </w:r>
      <w:r w:rsidR="00514B83">
        <w:t>ment</w:t>
      </w:r>
      <w:r w:rsidR="00D10F7F">
        <w:t xml:space="preserve"> of receipt of the command. </w:t>
      </w:r>
    </w:p>
    <w:p w14:paraId="7E7F4B9F" w14:textId="77777777" w:rsidR="00DC174D" w:rsidRDefault="00DC174D" w:rsidP="00B61F32">
      <w:pPr>
        <w:pStyle w:val="01TEFBodyText"/>
      </w:pPr>
    </w:p>
    <w:p w14:paraId="67642D5D" w14:textId="26B6645A" w:rsidR="00171BB3" w:rsidRDefault="00446D78" w:rsidP="00B61F32">
      <w:pPr>
        <w:pStyle w:val="01TEFBodyText"/>
      </w:pPr>
      <w:r>
        <w:t xml:space="preserve">This design does not intend to duplicate the contents </w:t>
      </w:r>
      <w:r w:rsidR="008A209F">
        <w:t xml:space="preserve">SD4.x interface specifications or the CHDS provided by the </w:t>
      </w:r>
      <w:r w:rsidR="00F91A14">
        <w:t>Communication Hub</w:t>
      </w:r>
      <w:r w:rsidR="008A209F">
        <w:t xml:space="preserve"> vendors. </w:t>
      </w:r>
      <w:r w:rsidR="00EC73BA">
        <w:t xml:space="preserve">All GBT processing implemented by the Traffic Management Gateway </w:t>
      </w:r>
      <w:r w:rsidR="00EF2E94">
        <w:t>must</w:t>
      </w:r>
      <w:r w:rsidR="00EC73BA">
        <w:t xml:space="preserve"> </w:t>
      </w:r>
      <w:r w:rsidR="00622900">
        <w:t>align</w:t>
      </w:r>
      <w:r w:rsidR="00EC73BA">
        <w:t xml:space="preserve"> to the </w:t>
      </w:r>
      <w:r w:rsidR="00357C35">
        <w:t>SD4.4.15</w:t>
      </w:r>
      <w:r w:rsidR="00C4794F">
        <w:t xml:space="preserve"> interface specification</w:t>
      </w:r>
      <w:r w:rsidR="00A62C1A">
        <w:t xml:space="preserve"> and consider the CH implementation described in the CHDS referenced in </w:t>
      </w:r>
      <w:r w:rsidR="008A209F">
        <w:fldChar w:fldCharType="begin"/>
      </w:r>
      <w:r w:rsidR="008A209F">
        <w:instrText xml:space="preserve"> REF _Ref144893702 \h </w:instrText>
      </w:r>
      <w:r w:rsidR="008A209F">
        <w:fldChar w:fldCharType="separate"/>
      </w:r>
      <w:r w:rsidR="00D66729">
        <w:t>APPENDIX A</w:t>
      </w:r>
      <w:r w:rsidR="008A209F">
        <w:fldChar w:fldCharType="end"/>
      </w:r>
      <w:r w:rsidR="00C4794F">
        <w:t xml:space="preserve">. </w:t>
      </w:r>
      <w:r w:rsidR="00EF2E94">
        <w:t xml:space="preserve">Full alignment with these </w:t>
      </w:r>
      <w:r w:rsidR="00650103">
        <w:t>interface specifications</w:t>
      </w:r>
      <w:r w:rsidR="008A209F">
        <w:t xml:space="preserve"> and design documents</w:t>
      </w:r>
      <w:r w:rsidR="00650103">
        <w:t xml:space="preserve"> remain a </w:t>
      </w:r>
      <w:r w:rsidR="001921FF">
        <w:t>priority</w:t>
      </w:r>
      <w:r w:rsidR="00650103">
        <w:t>.</w:t>
      </w:r>
    </w:p>
    <w:p w14:paraId="3D0680D0" w14:textId="77777777" w:rsidR="00720383" w:rsidRPr="00720383" w:rsidRDefault="00720383" w:rsidP="00720383">
      <w:pPr>
        <w:pStyle w:val="01TEFBodyText"/>
      </w:pPr>
    </w:p>
    <w:p w14:paraId="29ACE948" w14:textId="3E5A2AAD" w:rsidR="006C3635" w:rsidRDefault="00720383" w:rsidP="00370843">
      <w:pPr>
        <w:pStyle w:val="Heading2"/>
      </w:pPr>
      <w:bookmarkStart w:id="405" w:name="_Toc167978361"/>
      <w:r>
        <w:t>CHATTY METERS</w:t>
      </w:r>
      <w:bookmarkEnd w:id="405"/>
    </w:p>
    <w:p w14:paraId="0067F67F" w14:textId="2255CC2A" w:rsidR="004452EB" w:rsidRDefault="007F6DDF" w:rsidP="00720383">
      <w:pPr>
        <w:pStyle w:val="01TEFBodyText"/>
      </w:pPr>
      <w:r>
        <w:t xml:space="preserve">Currently, chatty meters are identified </w:t>
      </w:r>
      <w:r w:rsidR="00A43B7F">
        <w:t>by</w:t>
      </w:r>
      <w:r>
        <w:t xml:space="preserve"> the </w:t>
      </w:r>
      <w:r w:rsidR="002E1E5C">
        <w:t xml:space="preserve">existing </w:t>
      </w:r>
      <w:r w:rsidR="00C8534D">
        <w:t xml:space="preserve">on-premise </w:t>
      </w:r>
      <w:r w:rsidR="00A43B7F">
        <w:t xml:space="preserve">Device Manager platform </w:t>
      </w:r>
      <w:r w:rsidR="004452EB">
        <w:t xml:space="preserve">based on rules specified below </w:t>
      </w:r>
      <w:r w:rsidR="00A43B7F">
        <w:t xml:space="preserve">and </w:t>
      </w:r>
      <w:r w:rsidR="004916D4">
        <w:t xml:space="preserve">the events from </w:t>
      </w:r>
      <w:r w:rsidR="004452EB">
        <w:t xml:space="preserve">the </w:t>
      </w:r>
      <w:r w:rsidR="009B31EA">
        <w:t xml:space="preserve">associated </w:t>
      </w:r>
      <w:r w:rsidR="00A43B7F">
        <w:t xml:space="preserve">hubs are </w:t>
      </w:r>
      <w:r w:rsidR="004916D4">
        <w:t>blocked</w:t>
      </w:r>
      <w:r w:rsidR="008B5926">
        <w:t xml:space="preserve"> to </w:t>
      </w:r>
      <w:r w:rsidR="00A554D0">
        <w:t>protect the service</w:t>
      </w:r>
      <w:r w:rsidR="004452EB">
        <w:t>:</w:t>
      </w:r>
    </w:p>
    <w:p w14:paraId="0C861FF8" w14:textId="0DA14101" w:rsidR="004452EB" w:rsidRDefault="004452EB" w:rsidP="00B84158">
      <w:pPr>
        <w:pStyle w:val="01TEFBullet"/>
        <w:rPr>
          <w:lang w:eastAsia="en-US"/>
        </w:rPr>
      </w:pPr>
      <w:r>
        <w:rPr>
          <w:lang w:eastAsia="en-US"/>
        </w:rPr>
        <w:t>high volume</w:t>
      </w:r>
      <w:r>
        <w:t xml:space="preserve"> of </w:t>
      </w:r>
      <w:r>
        <w:rPr>
          <w:lang w:eastAsia="en-US"/>
        </w:rPr>
        <w:t>the same alert sent continuously to</w:t>
      </w:r>
      <w:r w:rsidR="006B207D">
        <w:rPr>
          <w:lang w:eastAsia="en-US"/>
        </w:rPr>
        <w:t xml:space="preserve"> the</w:t>
      </w:r>
      <w:r>
        <w:rPr>
          <w:lang w:eastAsia="en-US"/>
        </w:rPr>
        <w:t xml:space="preserve"> </w:t>
      </w:r>
      <w:r w:rsidR="00B42C8D">
        <w:rPr>
          <w:lang w:eastAsia="en-US"/>
        </w:rPr>
        <w:t xml:space="preserve">Device Manager </w:t>
      </w:r>
    </w:p>
    <w:p w14:paraId="79388994" w14:textId="2ABEF6D4" w:rsidR="004452EB" w:rsidRDefault="007337ED" w:rsidP="00B84158">
      <w:pPr>
        <w:pStyle w:val="01TEFBullet"/>
      </w:pPr>
      <w:r>
        <w:rPr>
          <w:lang w:eastAsia="en-US"/>
        </w:rPr>
        <w:t>excessive</w:t>
      </w:r>
      <w:r w:rsidR="004452EB">
        <w:rPr>
          <w:lang w:eastAsia="en-US"/>
        </w:rPr>
        <w:t xml:space="preserve"> </w:t>
      </w:r>
      <w:r>
        <w:rPr>
          <w:lang w:eastAsia="en-US"/>
        </w:rPr>
        <w:t>number of</w:t>
      </w:r>
      <w:r w:rsidR="004452EB">
        <w:rPr>
          <w:lang w:eastAsia="en-US"/>
        </w:rPr>
        <w:t xml:space="preserve"> alerts of the same type over a specified </w:t>
      </w:r>
      <w:r w:rsidR="00520D79">
        <w:rPr>
          <w:lang w:eastAsia="en-US"/>
        </w:rPr>
        <w:t>period</w:t>
      </w:r>
      <w:r w:rsidR="004452EB">
        <w:rPr>
          <w:lang w:eastAsia="en-US"/>
        </w:rPr>
        <w:t>.</w:t>
      </w:r>
    </w:p>
    <w:p w14:paraId="206EE661" w14:textId="2F1A9454" w:rsidR="00720383" w:rsidRDefault="0062493E" w:rsidP="00720383">
      <w:pPr>
        <w:pStyle w:val="01TEFBodyText"/>
      </w:pPr>
      <w:r>
        <w:t xml:space="preserve">While </w:t>
      </w:r>
      <w:r w:rsidR="008F7126">
        <w:t xml:space="preserve">the </w:t>
      </w:r>
      <w:r w:rsidR="00CE47A7">
        <w:t>Traffic Management Gateway</w:t>
      </w:r>
      <w:r w:rsidR="00DB4469">
        <w:t xml:space="preserve"> Cloud model</w:t>
      </w:r>
      <w:r w:rsidR="00CE47A7">
        <w:t xml:space="preserve"> mitigates capacity constraints</w:t>
      </w:r>
      <w:r w:rsidR="00B60480">
        <w:t xml:space="preserve">, </w:t>
      </w:r>
      <w:r w:rsidR="00D5597E" w:rsidRPr="00890C4C">
        <w:t>Telefónica</w:t>
      </w:r>
      <w:r w:rsidR="00150B4A">
        <w:t xml:space="preserve"> will need to ensure </w:t>
      </w:r>
      <w:r w:rsidR="006731BA">
        <w:t xml:space="preserve">it protects itself from adverse OPEX charges as a result of the increase in </w:t>
      </w:r>
      <w:r w:rsidR="00776248">
        <w:t>traffic.</w:t>
      </w:r>
      <w:r w:rsidR="00C5468D">
        <w:t xml:space="preserve"> The Traffic Management Gateway will:</w:t>
      </w:r>
    </w:p>
    <w:p w14:paraId="19985093" w14:textId="4C875176" w:rsidR="00C5468D" w:rsidRDefault="004D160B" w:rsidP="00B84158">
      <w:pPr>
        <w:pStyle w:val="01TEFBullet"/>
      </w:pPr>
      <w:r>
        <w:t>Monitor</w:t>
      </w:r>
      <w:r w:rsidR="003412EB">
        <w:t xml:space="preserve"> and identify potential </w:t>
      </w:r>
      <w:r w:rsidR="00725CA6">
        <w:t xml:space="preserve">unexpected </w:t>
      </w:r>
      <w:r w:rsidR="007B252B">
        <w:t xml:space="preserve">load due to chatty </w:t>
      </w:r>
      <w:r w:rsidR="00DC181C">
        <w:t>meters</w:t>
      </w:r>
      <w:r w:rsidR="00C52EBB">
        <w:t xml:space="preserve"> and reflect the status in the </w:t>
      </w:r>
      <w:r w:rsidR="00740D24">
        <w:t>CHSS.</w:t>
      </w:r>
    </w:p>
    <w:p w14:paraId="5575D59D" w14:textId="637D1770" w:rsidR="007B252B" w:rsidRDefault="00481FD3" w:rsidP="00B84158">
      <w:pPr>
        <w:pStyle w:val="01TEFBullet"/>
      </w:pPr>
      <w:r>
        <w:t xml:space="preserve">It will allow </w:t>
      </w:r>
      <w:r w:rsidR="00673A70">
        <w:t xml:space="preserve">a specific volume of the </w:t>
      </w:r>
      <w:r>
        <w:t xml:space="preserve">traffic to </w:t>
      </w:r>
      <w:r w:rsidR="001153E3">
        <w:t xml:space="preserve">be consumed by the Strategic Data and Reporting platform </w:t>
      </w:r>
      <w:r w:rsidR="009F3121">
        <w:t xml:space="preserve">to </w:t>
      </w:r>
      <w:r w:rsidR="00FA5A3F">
        <w:t xml:space="preserve">identify commonalty and correlation between misbehaving devices through </w:t>
      </w:r>
      <w:r w:rsidR="006E2486">
        <w:t xml:space="preserve">analytics and machine </w:t>
      </w:r>
      <w:r w:rsidR="00305CDE">
        <w:t>learning.</w:t>
      </w:r>
    </w:p>
    <w:p w14:paraId="75D19F95" w14:textId="2C4EEB86" w:rsidR="006E2486" w:rsidRDefault="000E059B" w:rsidP="00B84158">
      <w:pPr>
        <w:pStyle w:val="01TEFBullet"/>
      </w:pPr>
      <w:r>
        <w:t xml:space="preserve">Based on a configurable parameter, </w:t>
      </w:r>
      <w:r w:rsidR="00271ADC">
        <w:t>t</w:t>
      </w:r>
      <w:r w:rsidR="00574999">
        <w:t xml:space="preserve">he Traffic Management Gateway will </w:t>
      </w:r>
      <w:r w:rsidR="00C205B7">
        <w:t xml:space="preserve">drop </w:t>
      </w:r>
      <w:r w:rsidR="00F02950">
        <w:t xml:space="preserve">specific event types </w:t>
      </w:r>
      <w:r w:rsidR="00C205B7">
        <w:t>from a particular hub</w:t>
      </w:r>
    </w:p>
    <w:p w14:paraId="38DBAF1A" w14:textId="5D27DECA" w:rsidR="008C6AE6" w:rsidRDefault="009A54C7" w:rsidP="00B84158">
      <w:pPr>
        <w:pStyle w:val="01TEFBullet"/>
      </w:pPr>
      <w:r>
        <w:t>SDR can share</w:t>
      </w:r>
      <w:r w:rsidR="00C52EBB">
        <w:t xml:space="preserve"> any findings on chatty meters with the TMG to support its operational </w:t>
      </w:r>
      <w:r w:rsidR="00740D24">
        <w:t>processing.</w:t>
      </w:r>
    </w:p>
    <w:p w14:paraId="30AE7F45" w14:textId="50044291" w:rsidR="00562DFB" w:rsidRDefault="008C6AE6" w:rsidP="00B84158">
      <w:pPr>
        <w:pStyle w:val="01TEFBullet"/>
      </w:pPr>
      <w:r>
        <w:t xml:space="preserve">Internally generated reports from SDR can be used to support discussions with the </w:t>
      </w:r>
      <w:r w:rsidR="00740D24">
        <w:t>DCC.</w:t>
      </w:r>
    </w:p>
    <w:p w14:paraId="409AAB7A" w14:textId="77777777" w:rsidR="00720383" w:rsidRDefault="00720383" w:rsidP="00720383">
      <w:pPr>
        <w:pStyle w:val="01TEFBodyText"/>
      </w:pPr>
    </w:p>
    <w:p w14:paraId="2E250B2A" w14:textId="100FCF40" w:rsidR="00370843" w:rsidRDefault="00E20103" w:rsidP="00370843">
      <w:pPr>
        <w:pStyle w:val="Heading2"/>
      </w:pPr>
      <w:bookmarkStart w:id="406" w:name="_Ref155185879"/>
      <w:bookmarkStart w:id="407" w:name="_Toc167978362"/>
      <w:r>
        <w:lastRenderedPageBreak/>
        <w:t>TECHNICAL</w:t>
      </w:r>
      <w:r w:rsidR="00370843">
        <w:t xml:space="preserve"> IMPACT</w:t>
      </w:r>
      <w:bookmarkEnd w:id="406"/>
      <w:bookmarkEnd w:id="407"/>
    </w:p>
    <w:p w14:paraId="249896FD" w14:textId="32421714" w:rsidR="00F3317B" w:rsidRDefault="00370843" w:rsidP="00370843">
      <w:pPr>
        <w:spacing w:line="259" w:lineRule="auto"/>
        <w:rPr>
          <w:rFonts w:asciiTheme="minorHAnsi" w:hAnsiTheme="minorHAnsi" w:cstheme="minorHAnsi"/>
          <w:sz w:val="22"/>
          <w:szCs w:val="22"/>
        </w:rPr>
      </w:pPr>
      <w:r>
        <w:rPr>
          <w:rFonts w:asciiTheme="minorHAnsi" w:hAnsiTheme="minorHAnsi" w:cstheme="minorHAnsi"/>
          <w:sz w:val="22"/>
          <w:szCs w:val="22"/>
        </w:rPr>
        <w:t>The impact of delivering the Traffic Management Gateway is described below</w:t>
      </w:r>
      <w:r w:rsidR="0090774C">
        <w:rPr>
          <w:rFonts w:asciiTheme="minorHAnsi" w:hAnsiTheme="minorHAnsi" w:cstheme="minorHAnsi"/>
          <w:noProof/>
          <w:sz w:val="22"/>
          <w:szCs w:val="22"/>
        </w:rPr>
        <w:drawing>
          <wp:inline distT="0" distB="0" distL="0" distR="0" wp14:anchorId="1E5CE72C" wp14:editId="5CB0A97F">
            <wp:extent cx="5743092" cy="1616545"/>
            <wp:effectExtent l="0" t="0" r="0" b="0"/>
            <wp:docPr id="350641853" name="Picture 35064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41853" name="Picture 350641853"/>
                    <pic:cNvPicPr/>
                  </pic:nvPicPr>
                  <pic:blipFill rotWithShape="1">
                    <a:blip r:embed="rId38"/>
                    <a:srcRect l="9405" t="18094" r="8397" b="49163"/>
                    <a:stretch/>
                  </pic:blipFill>
                  <pic:spPr bwMode="auto">
                    <a:xfrm>
                      <a:off x="0" y="0"/>
                      <a:ext cx="5888546" cy="1657487"/>
                    </a:xfrm>
                    <a:prstGeom prst="rect">
                      <a:avLst/>
                    </a:prstGeom>
                    <a:ln>
                      <a:noFill/>
                    </a:ln>
                    <a:extLst>
                      <a:ext uri="{53640926-AAD7-44D8-BBD7-CCE9431645EC}">
                        <a14:shadowObscured xmlns:a14="http://schemas.microsoft.com/office/drawing/2010/main"/>
                      </a:ext>
                    </a:extLst>
                  </pic:spPr>
                </pic:pic>
              </a:graphicData>
            </a:graphic>
          </wp:inline>
        </w:drawing>
      </w:r>
    </w:p>
    <w:p w14:paraId="519C99FB" w14:textId="38D57223" w:rsidR="00F3317B" w:rsidRPr="00E20103" w:rsidRDefault="00E20103" w:rsidP="00E20103">
      <w:pPr>
        <w:pStyle w:val="01TEFFigureTitle"/>
      </w:pPr>
      <w:r w:rsidRPr="00150AC3">
        <w:t> </w:t>
      </w:r>
      <w:r>
        <w:t>Technical Impact</w:t>
      </w:r>
    </w:p>
    <w:p w14:paraId="0F33C1BA" w14:textId="77777777" w:rsidR="00370843" w:rsidRPr="000A3617" w:rsidRDefault="00370843" w:rsidP="00B84158">
      <w:pPr>
        <w:pStyle w:val="01TEFBullet"/>
        <w:numPr>
          <w:ilvl w:val="0"/>
          <w:numId w:val="22"/>
        </w:numPr>
      </w:pPr>
      <w:r w:rsidRPr="000A3617">
        <w:rPr>
          <w:lang w:val="en-US"/>
        </w:rPr>
        <w:t xml:space="preserve">Introduction of the traffic management gateway. The gateway will be built using Microsoft’s PaaS and CaaS capabilities such as the Event hub and AKS to support a simplified, agile, resilient and scalable architecture.  </w:t>
      </w:r>
    </w:p>
    <w:p w14:paraId="4F9BB1FE" w14:textId="1FF9B8A3" w:rsidR="00370843" w:rsidRPr="000A3617" w:rsidRDefault="00370843" w:rsidP="00B84158">
      <w:pPr>
        <w:pStyle w:val="01TEFBullet"/>
        <w:numPr>
          <w:ilvl w:val="0"/>
          <w:numId w:val="22"/>
        </w:numPr>
      </w:pPr>
      <w:r w:rsidRPr="000A3617">
        <w:rPr>
          <w:lang w:val="en-US"/>
        </w:rPr>
        <w:t xml:space="preserve">Connectivity and integration with the DSP – </w:t>
      </w:r>
      <w:r w:rsidR="00546541">
        <w:rPr>
          <w:lang w:val="en-US"/>
        </w:rPr>
        <w:t>Telefónica</w:t>
      </w:r>
      <w:r w:rsidRPr="000A3617">
        <w:rPr>
          <w:lang w:val="en-US"/>
        </w:rPr>
        <w:t xml:space="preserve"> </w:t>
      </w:r>
      <w:r w:rsidR="002527D6">
        <w:rPr>
          <w:lang w:val="en-US"/>
        </w:rPr>
        <w:t>will</w:t>
      </w:r>
      <w:r w:rsidR="002527D6" w:rsidRPr="000A3617">
        <w:rPr>
          <w:lang w:val="en-US"/>
        </w:rPr>
        <w:t xml:space="preserve"> </w:t>
      </w:r>
      <w:r w:rsidRPr="000A3617">
        <w:rPr>
          <w:lang w:val="en-US"/>
        </w:rPr>
        <w:t xml:space="preserve">deliver an API based interface (aligned to </w:t>
      </w:r>
      <w:r w:rsidR="00357C35">
        <w:rPr>
          <w:lang w:val="en-US"/>
        </w:rPr>
        <w:t>SD4.4.15</w:t>
      </w:r>
      <w:r w:rsidRPr="000A3617">
        <w:rPr>
          <w:lang w:val="en-US"/>
        </w:rPr>
        <w:t xml:space="preserve">). </w:t>
      </w:r>
      <w:r w:rsidR="00546541">
        <w:rPr>
          <w:lang w:val="en-US"/>
        </w:rPr>
        <w:t>Telefónica</w:t>
      </w:r>
      <w:r w:rsidRPr="000A3617">
        <w:rPr>
          <w:lang w:val="en-US"/>
        </w:rPr>
        <w:t xml:space="preserve"> can route traffic through existing private links or utilize the Microsoft backbone if the DSP hosts their WAN gateway service on MS Azure, DCC’s preferred Public Cloud platform. A level of IP design work will be required to support the routing requirements. </w:t>
      </w:r>
      <w:r w:rsidR="00546541">
        <w:rPr>
          <w:lang w:val="en-US"/>
        </w:rPr>
        <w:t>Telefónica</w:t>
      </w:r>
      <w:r w:rsidRPr="000A3617">
        <w:rPr>
          <w:lang w:val="en-US"/>
        </w:rPr>
        <w:t xml:space="preserve"> will provide the DSP with support for the SD4 uplift.</w:t>
      </w:r>
    </w:p>
    <w:p w14:paraId="23084AAC" w14:textId="65495ADA" w:rsidR="00370843" w:rsidRPr="000A3617" w:rsidRDefault="00370843" w:rsidP="00B84158">
      <w:pPr>
        <w:pStyle w:val="01TEFBullet"/>
        <w:numPr>
          <w:ilvl w:val="0"/>
          <w:numId w:val="22"/>
        </w:numPr>
        <w:rPr>
          <w:lang w:val="en-US"/>
        </w:rPr>
      </w:pPr>
      <w:r w:rsidRPr="000A3617">
        <w:rPr>
          <w:lang w:val="en-US"/>
        </w:rPr>
        <w:t>The DNS lookup currently performed by the DSP will no longer be required as the function to support GUID to IPv6 mapping will be performed by the Traffic Management gateway.</w:t>
      </w:r>
    </w:p>
    <w:p w14:paraId="10256375" w14:textId="3332E317" w:rsidR="00370843" w:rsidRPr="000A3617" w:rsidRDefault="00370843" w:rsidP="00B84158">
      <w:pPr>
        <w:pStyle w:val="01TEFBullet"/>
        <w:numPr>
          <w:ilvl w:val="0"/>
          <w:numId w:val="22"/>
        </w:numPr>
        <w:rPr>
          <w:lang w:val="en-US"/>
        </w:rPr>
      </w:pPr>
      <w:r w:rsidRPr="000A3617">
        <w:rPr>
          <w:lang w:val="en-US"/>
        </w:rPr>
        <w:t xml:space="preserve">Connectivity to the </w:t>
      </w:r>
      <w:r w:rsidR="00F91A14">
        <w:rPr>
          <w:lang w:val="en-US"/>
        </w:rPr>
        <w:t>Communication Hub</w:t>
      </w:r>
      <w:r w:rsidRPr="000A3617">
        <w:rPr>
          <w:lang w:val="en-US"/>
        </w:rPr>
        <w:t xml:space="preserve"> – the Traffic Management Gateway will include a service that supports the receipt and issuing of GBCS / DMM commands over the existing IPv6/UDP connection to the packet core. The scope will include provisioning of the /64 IP range aligned to the allowable ranges configured in the </w:t>
      </w:r>
      <w:r w:rsidR="00F91A14">
        <w:rPr>
          <w:lang w:val="en-US"/>
        </w:rPr>
        <w:t>Communication Hub</w:t>
      </w:r>
      <w:r w:rsidRPr="000A3617">
        <w:rPr>
          <w:lang w:val="en-US"/>
        </w:rPr>
        <w:t xml:space="preserve">. </w:t>
      </w:r>
    </w:p>
    <w:p w14:paraId="0565311C" w14:textId="451949D0" w:rsidR="00370843" w:rsidRPr="000A3617" w:rsidRDefault="00370843" w:rsidP="00B84158">
      <w:pPr>
        <w:pStyle w:val="01TEFBullet"/>
        <w:numPr>
          <w:ilvl w:val="0"/>
          <w:numId w:val="22"/>
        </w:numPr>
      </w:pPr>
      <w:r w:rsidRPr="000A3617">
        <w:rPr>
          <w:lang w:val="en-US"/>
        </w:rPr>
        <w:t>Connectivity from existing Device Manager to support receipt and issuing of commands / events through the Traffic Management Gateway</w:t>
      </w:r>
      <w:r w:rsidR="00FA5161">
        <w:rPr>
          <w:lang w:val="en-US"/>
        </w:rPr>
        <w:t>.</w:t>
      </w:r>
    </w:p>
    <w:p w14:paraId="1619BC17" w14:textId="77777777" w:rsidR="00370843" w:rsidRPr="000A3617" w:rsidRDefault="00370843" w:rsidP="00B84158">
      <w:pPr>
        <w:pStyle w:val="01TEFBullet"/>
        <w:numPr>
          <w:ilvl w:val="0"/>
          <w:numId w:val="22"/>
        </w:numPr>
      </w:pPr>
      <w:r w:rsidRPr="000A3617">
        <w:rPr>
          <w:lang w:val="en-US"/>
        </w:rPr>
        <w:t>Introduction of the publish and subscribe architecture to support two-way communication between the Traffic Management gateway and device manager services.</w:t>
      </w:r>
    </w:p>
    <w:p w14:paraId="74518BAE" w14:textId="2DEC6220" w:rsidR="00370843" w:rsidRPr="000A3617" w:rsidRDefault="00370843" w:rsidP="00B84158">
      <w:pPr>
        <w:pStyle w:val="01TEFBullet"/>
        <w:numPr>
          <w:ilvl w:val="0"/>
          <w:numId w:val="22"/>
        </w:numPr>
      </w:pPr>
      <w:r w:rsidRPr="000A3617">
        <w:rPr>
          <w:lang w:val="en-US"/>
        </w:rPr>
        <w:t>Introduction of the cell site service to provide the Traffic Management gateway with cell bandwidth utilization information to optimize issuing of service requests and firmware downloads</w:t>
      </w:r>
      <w:r w:rsidR="00FA5161">
        <w:rPr>
          <w:lang w:val="en-US"/>
        </w:rPr>
        <w:t>.</w:t>
      </w:r>
    </w:p>
    <w:p w14:paraId="7EA0E276" w14:textId="423EAF90" w:rsidR="00370843" w:rsidRPr="000A3617" w:rsidRDefault="00370843" w:rsidP="00B84158">
      <w:pPr>
        <w:pStyle w:val="01TEFBullet"/>
        <w:numPr>
          <w:ilvl w:val="0"/>
          <w:numId w:val="22"/>
        </w:numPr>
      </w:pPr>
      <w:r w:rsidRPr="000A3617">
        <w:t xml:space="preserve">Introduction of the hotspot notification service, an uplift of the power outage service, to </w:t>
      </w:r>
      <w:r w:rsidRPr="000A3617">
        <w:rPr>
          <w:lang w:val="en-US"/>
        </w:rPr>
        <w:t xml:space="preserve">analyze outages against </w:t>
      </w:r>
      <w:r w:rsidR="00F91A14">
        <w:rPr>
          <w:lang w:val="en-US"/>
        </w:rPr>
        <w:t>Communication Hub</w:t>
      </w:r>
      <w:r w:rsidRPr="000A3617">
        <w:rPr>
          <w:lang w:val="en-US"/>
        </w:rPr>
        <w:t xml:space="preserve"> postcode proximities and previous hub status gathered from Traffic management gateway traffic. The service will continue to send the confirmed outages as defined in SD4.4.</w:t>
      </w:r>
      <w:r w:rsidR="00F02805">
        <w:rPr>
          <w:lang w:val="en-US"/>
        </w:rPr>
        <w:t>15</w:t>
      </w:r>
      <w:r w:rsidRPr="000A3617">
        <w:rPr>
          <w:lang w:val="en-US"/>
        </w:rPr>
        <w:t xml:space="preserve">. </w:t>
      </w:r>
      <w:r w:rsidR="00F02805">
        <w:rPr>
          <w:lang w:val="en-US"/>
        </w:rPr>
        <w:t>The power outage service and the hotspot service is described in SD02_06.</w:t>
      </w:r>
    </w:p>
    <w:p w14:paraId="7D1CD2A8" w14:textId="79E208B7" w:rsidR="00370843" w:rsidRPr="000A3617" w:rsidRDefault="00370843" w:rsidP="00B84158">
      <w:pPr>
        <w:pStyle w:val="01TEFBullet"/>
        <w:numPr>
          <w:ilvl w:val="0"/>
          <w:numId w:val="22"/>
        </w:numPr>
      </w:pPr>
      <w:r w:rsidRPr="000A3617">
        <w:t xml:space="preserve">Uplift </w:t>
      </w:r>
      <w:r w:rsidRPr="000A3617">
        <w:rPr>
          <w:lang w:val="en-US"/>
        </w:rPr>
        <w:t xml:space="preserve">of the firmware distribution service to </w:t>
      </w:r>
      <w:proofErr w:type="spellStart"/>
      <w:r w:rsidRPr="000A3617">
        <w:rPr>
          <w:lang w:val="en-US"/>
        </w:rPr>
        <w:t>optimise</w:t>
      </w:r>
      <w:proofErr w:type="spellEnd"/>
      <w:r w:rsidRPr="000A3617">
        <w:rPr>
          <w:lang w:val="en-US"/>
        </w:rPr>
        <w:t xml:space="preserve"> the distribution of firmware on the 2G radio network, </w:t>
      </w:r>
      <w:proofErr w:type="spellStart"/>
      <w:r w:rsidRPr="000A3617">
        <w:rPr>
          <w:lang w:val="en-US"/>
        </w:rPr>
        <w:t>utilising</w:t>
      </w:r>
      <w:proofErr w:type="spellEnd"/>
      <w:r w:rsidRPr="000A3617">
        <w:rPr>
          <w:lang w:val="en-US"/>
        </w:rPr>
        <w:t xml:space="preserve"> </w:t>
      </w:r>
      <w:r w:rsidR="00F91A14">
        <w:rPr>
          <w:lang w:val="en-US"/>
        </w:rPr>
        <w:t>Communication Hub</w:t>
      </w:r>
      <w:r w:rsidRPr="000A3617">
        <w:rPr>
          <w:lang w:val="en-US"/>
        </w:rPr>
        <w:t xml:space="preserve"> and cell site status information. The API traffic, defined in SD4.4.2, will be routed through Azure App Gateway and API Management services</w:t>
      </w:r>
      <w:r w:rsidR="00FA5161">
        <w:rPr>
          <w:lang w:val="en-US"/>
        </w:rPr>
        <w:t>.</w:t>
      </w:r>
    </w:p>
    <w:p w14:paraId="70D1005E" w14:textId="6F7559C6" w:rsidR="00370843" w:rsidRDefault="001755E7" w:rsidP="00421E3C">
      <w:pPr>
        <w:pStyle w:val="01TEFBodyText"/>
      </w:pPr>
      <w:r>
        <w:t xml:space="preserve">Note, no changes will be </w:t>
      </w:r>
      <w:r w:rsidR="00901DCE">
        <w:t xml:space="preserve">made to the </w:t>
      </w:r>
      <w:r w:rsidR="00F91A14">
        <w:t>Communication Hub</w:t>
      </w:r>
      <w:r w:rsidR="00901DCE">
        <w:t xml:space="preserve"> to support the introduction of the Traffic Management Gateway.</w:t>
      </w:r>
    </w:p>
    <w:p w14:paraId="4E0481FD" w14:textId="4555BA05" w:rsidR="001537DA" w:rsidRDefault="001537DA" w:rsidP="00A96B1C">
      <w:pPr>
        <w:pStyle w:val="Heading2"/>
      </w:pPr>
      <w:bookmarkStart w:id="408" w:name="_Ref145919946"/>
      <w:bookmarkStart w:id="409" w:name="_Toc167978363"/>
      <w:r>
        <w:lastRenderedPageBreak/>
        <w:t>TRANSI</w:t>
      </w:r>
      <w:r w:rsidR="00693D3E">
        <w:t>TION TO END STATE ARCHITECTURE</w:t>
      </w:r>
      <w:bookmarkEnd w:id="408"/>
      <w:bookmarkEnd w:id="409"/>
    </w:p>
    <w:p w14:paraId="7E21DB99" w14:textId="5D5B011D" w:rsidR="00744E97" w:rsidRPr="00BB408B" w:rsidRDefault="00234510" w:rsidP="00BB408B">
      <w:pPr>
        <w:pStyle w:val="01TEFBodyText"/>
      </w:pPr>
      <w:r>
        <w:t xml:space="preserve">Please refer to </w:t>
      </w:r>
      <w:r w:rsidR="005D194E">
        <w:t xml:space="preserve">Transition Architecture section in </w:t>
      </w:r>
      <w:r>
        <w:t>CSP_TEF_SD01_04</w:t>
      </w:r>
      <w:r w:rsidR="005D194E">
        <w:t>_Application Architecture</w:t>
      </w:r>
      <w:r w:rsidR="00C42955">
        <w:t xml:space="preserve"> </w:t>
      </w:r>
      <w:r w:rsidR="005D194E">
        <w:t xml:space="preserve">for a detailed view of </w:t>
      </w:r>
      <w:r w:rsidR="007303D9" w:rsidRPr="00D44F98">
        <w:t>Telefónica</w:t>
      </w:r>
      <w:r w:rsidR="007303D9">
        <w:t>’s transition approach.</w:t>
      </w:r>
    </w:p>
    <w:p w14:paraId="4F9F8E68" w14:textId="2BA222CD" w:rsidR="005A1FCF" w:rsidRDefault="0088246C" w:rsidP="00A96B1C">
      <w:pPr>
        <w:pStyle w:val="Heading2"/>
      </w:pPr>
      <w:bookmarkStart w:id="410" w:name="_Toc167978364"/>
      <w:r>
        <w:t>DEVICE MANAGER</w:t>
      </w:r>
      <w:bookmarkEnd w:id="149"/>
      <w:bookmarkEnd w:id="410"/>
    </w:p>
    <w:p w14:paraId="02A39FA7" w14:textId="092F1F06" w:rsidR="00F97B73" w:rsidRDefault="00E95D0B" w:rsidP="00E85474">
      <w:pPr>
        <w:pStyle w:val="01TEFBodyText"/>
      </w:pPr>
      <w:r w:rsidRPr="008C0093">
        <w:t xml:space="preserve">Device Manager </w:t>
      </w:r>
      <w:r w:rsidR="00AF135D">
        <w:t>is an existing on-premise capability that will be migrated to Azure as part of</w:t>
      </w:r>
      <w:r w:rsidRPr="008C0093">
        <w:t xml:space="preserve"> </w:t>
      </w:r>
      <w:r w:rsidR="00D026AD" w:rsidRPr="00D44F98">
        <w:t>Telefónica</w:t>
      </w:r>
      <w:r w:rsidR="00D026AD">
        <w:t xml:space="preserve">’s ESA. It </w:t>
      </w:r>
      <w:r w:rsidR="001D59C0">
        <w:t xml:space="preserve">will transition to a </w:t>
      </w:r>
      <w:r w:rsidRPr="008C0093">
        <w:t xml:space="preserve">cloud hosted solution </w:t>
      </w:r>
      <w:r w:rsidR="001D59C0">
        <w:t xml:space="preserve">and will continue to </w:t>
      </w:r>
      <w:r w:rsidRPr="008C0093">
        <w:t xml:space="preserve">provide management capability for communication hubs and smart meters, including installation, in-life operations, authentication, configuration, and control, monitoring and diagnostics and firmware management. </w:t>
      </w:r>
      <w:r w:rsidR="001D59C0">
        <w:t xml:space="preserve">However, </w:t>
      </w:r>
      <w:r w:rsidR="0074761F">
        <w:t>i</w:t>
      </w:r>
      <w:r w:rsidR="00E27423">
        <w:t xml:space="preserve">t is not the subject of this design </w:t>
      </w:r>
      <w:r w:rsidR="00695B46">
        <w:t xml:space="preserve">outside providing context for the Traffic Management Gateway capability </w:t>
      </w:r>
      <w:r w:rsidR="00E27423">
        <w:t xml:space="preserve">and is described in </w:t>
      </w:r>
      <w:r w:rsidR="006112C9" w:rsidRPr="006112C9">
        <w:t>CSP_TEF_SD02_06_Device_Manager</w:t>
      </w:r>
      <w:r w:rsidR="00E27423">
        <w:t>.</w:t>
      </w:r>
      <w:r w:rsidR="001D59C0">
        <w:t xml:space="preserve"> </w:t>
      </w:r>
    </w:p>
    <w:p w14:paraId="7049FB40" w14:textId="77777777" w:rsidR="008E183B" w:rsidRDefault="008E183B" w:rsidP="008E183B">
      <w:pPr>
        <w:pStyle w:val="01TEFBodyText"/>
      </w:pPr>
      <w:bookmarkStart w:id="411" w:name="_Ref85700974"/>
    </w:p>
    <w:p w14:paraId="1D6A693C" w14:textId="12CD7D3B" w:rsidR="00B765DE" w:rsidRDefault="00B765DE" w:rsidP="00B765DE">
      <w:pPr>
        <w:pStyle w:val="Heading2"/>
      </w:pPr>
      <w:bookmarkStart w:id="412" w:name="_Toc87460218"/>
      <w:bookmarkStart w:id="413" w:name="_Toc167978365"/>
      <w:r>
        <w:t>DATA ARCHITECTURE</w:t>
      </w:r>
      <w:bookmarkEnd w:id="412"/>
      <w:bookmarkEnd w:id="413"/>
    </w:p>
    <w:p w14:paraId="4C089FD6" w14:textId="1F4F3517" w:rsidR="494245B2" w:rsidRDefault="002325A7" w:rsidP="002325A7">
      <w:pPr>
        <w:pStyle w:val="01TEFBodyText"/>
      </w:pPr>
      <w:r>
        <w:t xml:space="preserve">Please refer to </w:t>
      </w:r>
      <w:r w:rsidRPr="00837297">
        <w:rPr>
          <w:rFonts w:ascii="Calibri" w:eastAsia="Calibri" w:hAnsi="Calibri" w:cs="Calibri"/>
        </w:rPr>
        <w:t>CSP_TEF_SD01_04_Application_Architecture_Specification</w:t>
      </w:r>
      <w:r>
        <w:t xml:space="preserve"> for a detailed description of the </w:t>
      </w:r>
      <w:r w:rsidR="00913603">
        <w:t>dat</w:t>
      </w:r>
      <w:r w:rsidR="000C1460">
        <w:t>a architecture.</w:t>
      </w:r>
    </w:p>
    <w:p w14:paraId="4253618F" w14:textId="46E7CC37" w:rsidR="494245B2" w:rsidRDefault="494245B2" w:rsidP="00122CC9">
      <w:pPr>
        <w:pStyle w:val="01TEFBodyText"/>
      </w:pPr>
    </w:p>
    <w:p w14:paraId="316BA742" w14:textId="64232BAB" w:rsidR="00361711" w:rsidRDefault="00A7278A" w:rsidP="00361711">
      <w:pPr>
        <w:pStyle w:val="Heading2"/>
      </w:pPr>
      <w:bookmarkStart w:id="414" w:name="_Toc87460219"/>
      <w:bookmarkStart w:id="415" w:name="_Toc167978366"/>
      <w:r>
        <w:t>SUPPORTING SERVICES</w:t>
      </w:r>
      <w:bookmarkEnd w:id="414"/>
      <w:bookmarkEnd w:id="415"/>
    </w:p>
    <w:p w14:paraId="71D81A86" w14:textId="6C65D8C6" w:rsidR="00FF0612" w:rsidRDefault="00FF0612" w:rsidP="00FF0612">
      <w:pPr>
        <w:pStyle w:val="01TEFBodyText"/>
        <w:sectPr w:rsidR="00FF0612" w:rsidSect="00A31737">
          <w:pgSz w:w="11901" w:h="16817"/>
          <w:pgMar w:top="851" w:right="1440" w:bottom="1440" w:left="1440" w:header="567" w:footer="709" w:gutter="0"/>
          <w:cols w:space="708"/>
          <w:titlePg/>
          <w:docGrid w:linePitch="360"/>
        </w:sectPr>
      </w:pPr>
      <w:bookmarkStart w:id="416" w:name="_Toc87460220"/>
      <w:r>
        <w:t xml:space="preserve">Please refer to </w:t>
      </w:r>
      <w:r w:rsidRPr="00837297">
        <w:rPr>
          <w:rFonts w:ascii="Calibri" w:eastAsia="Calibri" w:hAnsi="Calibri" w:cs="Calibri"/>
        </w:rPr>
        <w:t>CSP_TEF_SD01_04_Application_Architecture_Specification</w:t>
      </w:r>
      <w:r>
        <w:t xml:space="preserve"> for a detailed description of the supporting services that sit outside the bounds of the Device </w:t>
      </w:r>
      <w:r w:rsidR="00465999">
        <w:t xml:space="preserve">Manager and the Traffic Management Gateway. </w:t>
      </w:r>
    </w:p>
    <w:p w14:paraId="50C341AD" w14:textId="24C6470A" w:rsidR="00A656B9" w:rsidRDefault="00A656B9" w:rsidP="00B84158">
      <w:pPr>
        <w:pStyle w:val="01TefHeading1"/>
      </w:pPr>
      <w:bookmarkStart w:id="417" w:name="_Toc87460267"/>
      <w:bookmarkStart w:id="418" w:name="_Ref145911109"/>
      <w:bookmarkStart w:id="419" w:name="_Toc167978367"/>
      <w:bookmarkEnd w:id="416"/>
      <w:r>
        <w:lastRenderedPageBreak/>
        <w:t>ARCHITECTURE ROADMAP</w:t>
      </w:r>
      <w:bookmarkEnd w:id="417"/>
      <w:bookmarkEnd w:id="418"/>
      <w:bookmarkEnd w:id="419"/>
    </w:p>
    <w:p w14:paraId="0602A155" w14:textId="3F5B9649" w:rsidR="002D0A56" w:rsidRDefault="00282592" w:rsidP="00B41D6F">
      <w:pPr>
        <w:pStyle w:val="01TEFBodyText"/>
      </w:pPr>
      <w:r>
        <w:t xml:space="preserve">This section provides a view of the Traffic Management Gateway delivery timescales as part of Telefónica’s wider roadmap to the End State Architecture. </w:t>
      </w:r>
      <w:r w:rsidR="00387CF2">
        <w:t xml:space="preserve">It should be noted at this time that this </w:t>
      </w:r>
      <w:r w:rsidR="00213D12">
        <w:t>ESA is not funded and therefore is a potential timeline for the implementation of the suggested Architectural end state.</w:t>
      </w:r>
    </w:p>
    <w:p w14:paraId="30F6A21E" w14:textId="7E69E769" w:rsidR="002D0A56" w:rsidRPr="006F6B17" w:rsidRDefault="000D5631" w:rsidP="004438EB">
      <w:pPr>
        <w:pStyle w:val="01TEFBodyText"/>
      </w:pPr>
      <w:r w:rsidRPr="000D5631">
        <w:rPr>
          <w:rFonts w:ascii="Times New Roman" w:eastAsia="Times New Roman" w:hAnsi="Times New Roman" w:cs="Times New Roman"/>
          <w:noProof/>
          <w:sz w:val="24"/>
          <w:szCs w:val="24"/>
        </w:rPr>
        <w:t xml:space="preserve"> </w:t>
      </w:r>
      <w:r w:rsidR="006134C2">
        <w:rPr>
          <w:rFonts w:ascii="Times New Roman" w:eastAsia="Times New Roman" w:hAnsi="Times New Roman" w:cs="Times New Roman"/>
          <w:noProof/>
          <w:sz w:val="24"/>
          <w:szCs w:val="24"/>
        </w:rPr>
        <w:drawing>
          <wp:inline distT="0" distB="0" distL="0" distR="0" wp14:anchorId="344F6DE6" wp14:editId="29A4ADB1">
            <wp:extent cx="6286707" cy="3297677"/>
            <wp:effectExtent l="0" t="0" r="0" b="4445"/>
            <wp:docPr id="16550771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77164" name="Picture 1655077164"/>
                    <pic:cNvPicPr/>
                  </pic:nvPicPr>
                  <pic:blipFill rotWithShape="1">
                    <a:blip r:embed="rId39"/>
                    <a:srcRect l="7866" t="18187" r="6381" b="18156"/>
                    <a:stretch/>
                  </pic:blipFill>
                  <pic:spPr bwMode="auto">
                    <a:xfrm>
                      <a:off x="0" y="0"/>
                      <a:ext cx="6366472" cy="3339518"/>
                    </a:xfrm>
                    <a:prstGeom prst="rect">
                      <a:avLst/>
                    </a:prstGeom>
                    <a:ln>
                      <a:noFill/>
                    </a:ln>
                    <a:extLst>
                      <a:ext uri="{53640926-AAD7-44D8-BBD7-CCE9431645EC}">
                        <a14:shadowObscured xmlns:a14="http://schemas.microsoft.com/office/drawing/2010/main"/>
                      </a:ext>
                    </a:extLst>
                  </pic:spPr>
                </pic:pic>
              </a:graphicData>
            </a:graphic>
          </wp:inline>
        </w:drawing>
      </w:r>
    </w:p>
    <w:p w14:paraId="35365BD7" w14:textId="008F465D" w:rsidR="003D77FE" w:rsidRPr="0080784D" w:rsidRDefault="0D9B1361" w:rsidP="003D77FE">
      <w:pPr>
        <w:pStyle w:val="01TEFFigureTitle"/>
        <w:rPr>
          <w:highlight w:val="lightGray"/>
        </w:rPr>
      </w:pPr>
      <w:r w:rsidRPr="04946034">
        <w:rPr>
          <w:highlight w:val="lightGray"/>
        </w:rPr>
        <w:t>Smart Metering Roadmap</w:t>
      </w:r>
      <w:r w:rsidR="28A4361B" w:rsidRPr="04946034">
        <w:rPr>
          <w:highlight w:val="lightGray"/>
        </w:rPr>
        <w:t xml:space="preserve"> to ESA Business Capabilities</w:t>
      </w:r>
    </w:p>
    <w:p w14:paraId="25889450" w14:textId="051D5FD8" w:rsidR="00F343F1" w:rsidRDefault="00F343F1" w:rsidP="00F343F1">
      <w:pPr>
        <w:pStyle w:val="01TEFBodyText"/>
      </w:pPr>
      <w:bookmarkStart w:id="420" w:name="_Toc87460273"/>
      <w:r>
        <w:t xml:space="preserve">The services are described in more detail in section </w:t>
      </w:r>
      <w:r w:rsidR="00CA3165">
        <w:fldChar w:fldCharType="begin"/>
      </w:r>
      <w:r w:rsidR="00CA3165">
        <w:instrText xml:space="preserve"> REF _Ref144983284 \r \h </w:instrText>
      </w:r>
      <w:r w:rsidR="00CA3165">
        <w:fldChar w:fldCharType="separate"/>
      </w:r>
      <w:r w:rsidR="00D66729">
        <w:t>2.7</w:t>
      </w:r>
      <w:r w:rsidR="00CA3165">
        <w:fldChar w:fldCharType="end"/>
      </w:r>
      <w:r w:rsidR="00CA3165">
        <w:t>.</w:t>
      </w:r>
    </w:p>
    <w:p w14:paraId="52DBC758" w14:textId="77777777" w:rsidR="000F4B07" w:rsidRPr="00592A69" w:rsidRDefault="000F4B07" w:rsidP="00B84158">
      <w:pPr>
        <w:pStyle w:val="01TefHeading1"/>
      </w:pPr>
      <w:bookmarkStart w:id="421" w:name="_Ref145911171"/>
      <w:bookmarkStart w:id="422" w:name="_Ref148080953"/>
      <w:bookmarkStart w:id="423" w:name="_Toc167978368"/>
      <w:bookmarkStart w:id="424" w:name="_Ref145911122"/>
      <w:r>
        <w:t>AUTOSCALING</w:t>
      </w:r>
      <w:bookmarkEnd w:id="421"/>
      <w:bookmarkEnd w:id="422"/>
      <w:bookmarkEnd w:id="423"/>
    </w:p>
    <w:p w14:paraId="547B6D4F" w14:textId="2D513946" w:rsidR="000F4B07" w:rsidRPr="00FD1D95" w:rsidRDefault="000F4B07" w:rsidP="00234882">
      <w:pPr>
        <w:pStyle w:val="01TEFBodyText"/>
        <w:rPr>
          <w:rFonts w:eastAsia="Calibri" w:cstheme="minorHAnsi"/>
        </w:rPr>
      </w:pPr>
      <w:r w:rsidRPr="00D44F98">
        <w:t>Telefónica</w:t>
      </w:r>
      <w:r w:rsidRPr="00FD1D95">
        <w:t xml:space="preserve"> will be able to make significant improvements in overall performance flexibility and autoscaling as a result of placing the </w:t>
      </w:r>
      <w:r>
        <w:t>Traffic Management Gateway</w:t>
      </w:r>
      <w:r w:rsidRPr="00FD1D95">
        <w:t xml:space="preserve"> components in a cloud environment. Autoscaling is the process of dynamically allocating resources to match performance requirements. As the volume grows, the service may need specific components to utilise additional resources to maintain the desired performance levels and satisfy service level agreements (SLAs). Once demand subsides, the additional resources can be de-allocated to minimise costs</w:t>
      </w:r>
      <w:r w:rsidR="0016767B">
        <w:rPr>
          <w:b/>
          <w:bCs/>
        </w:rPr>
        <w:t>.</w:t>
      </w:r>
    </w:p>
    <w:p w14:paraId="1CB6B84C" w14:textId="0D12CE7F" w:rsidR="00B15B8D" w:rsidRPr="00B15B8D" w:rsidRDefault="00B15B8D" w:rsidP="00B84158">
      <w:pPr>
        <w:pStyle w:val="01TefHeading1"/>
      </w:pPr>
      <w:bookmarkStart w:id="425" w:name="_Ref148086154"/>
      <w:bookmarkStart w:id="426" w:name="_Toc167978369"/>
      <w:r>
        <w:t>HOSTING</w:t>
      </w:r>
      <w:bookmarkEnd w:id="420"/>
      <w:bookmarkEnd w:id="424"/>
      <w:bookmarkEnd w:id="425"/>
      <w:bookmarkEnd w:id="426"/>
    </w:p>
    <w:p w14:paraId="4211E8CA" w14:textId="68B3286D" w:rsidR="00D4078C" w:rsidRPr="00D4078C" w:rsidRDefault="00D44F98" w:rsidP="00D4078C">
      <w:pPr>
        <w:rPr>
          <w:rFonts w:asciiTheme="minorHAnsi" w:hAnsiTheme="minorHAnsi" w:cstheme="minorHAnsi"/>
          <w:sz w:val="22"/>
          <w:szCs w:val="22"/>
        </w:rPr>
      </w:pPr>
      <w:r w:rsidRPr="00D44F98">
        <w:rPr>
          <w:rFonts w:asciiTheme="minorHAnsi" w:eastAsia="Calibri" w:hAnsiTheme="minorHAnsi" w:cstheme="minorHAnsi"/>
          <w:sz w:val="22"/>
          <w:szCs w:val="22"/>
        </w:rPr>
        <w:t>Telefónica</w:t>
      </w:r>
      <w:r w:rsidR="00C70B60">
        <w:rPr>
          <w:rFonts w:asciiTheme="minorHAnsi" w:eastAsia="Calibri" w:hAnsiTheme="minorHAnsi" w:cstheme="minorHAnsi"/>
          <w:szCs w:val="22"/>
        </w:rPr>
        <w:t>’s hosting approach</w:t>
      </w:r>
      <w:r w:rsidR="00D4078C" w:rsidRPr="00D4078C">
        <w:rPr>
          <w:rFonts w:asciiTheme="minorHAnsi" w:eastAsia="Calibri" w:hAnsiTheme="minorHAnsi" w:cstheme="minorHAnsi"/>
          <w:sz w:val="22"/>
          <w:szCs w:val="22"/>
        </w:rPr>
        <w:t xml:space="preserve"> will take advantage of cloud capabilities to provide an agile flexible service that can provide on demand scaling but still remain compliant when it comes to our security obligations. </w:t>
      </w:r>
      <w:r w:rsidRPr="00D44F98">
        <w:rPr>
          <w:rFonts w:asciiTheme="minorHAnsi" w:eastAsia="Calibri" w:hAnsiTheme="minorHAnsi" w:cstheme="minorHAnsi"/>
          <w:sz w:val="22"/>
          <w:szCs w:val="22"/>
        </w:rPr>
        <w:t>Telefónica</w:t>
      </w:r>
      <w:r w:rsidR="00D4078C" w:rsidRPr="00D4078C">
        <w:rPr>
          <w:rFonts w:asciiTheme="minorHAnsi" w:eastAsia="Calibri" w:hAnsiTheme="minorHAnsi" w:cstheme="minorHAnsi"/>
          <w:sz w:val="22"/>
          <w:szCs w:val="22"/>
        </w:rPr>
        <w:t xml:space="preserve"> will be able to align to the DCC’s Cloud Policy. </w:t>
      </w:r>
      <w:r w:rsidR="0003221B">
        <w:rPr>
          <w:rFonts w:asciiTheme="minorHAnsi" w:eastAsia="Calibri" w:hAnsiTheme="minorHAnsi" w:cstheme="minorHAnsi"/>
          <w:szCs w:val="22"/>
        </w:rPr>
        <w:t xml:space="preserve">In addition, </w:t>
      </w:r>
      <w:r w:rsidRPr="00D44F98">
        <w:rPr>
          <w:rFonts w:asciiTheme="minorHAnsi" w:eastAsia="Calibri" w:hAnsiTheme="minorHAnsi" w:cstheme="minorHAnsi"/>
          <w:sz w:val="22"/>
          <w:szCs w:val="22"/>
        </w:rPr>
        <w:t>Telefónica</w:t>
      </w:r>
      <w:r w:rsidR="00D4078C" w:rsidRPr="00D4078C">
        <w:rPr>
          <w:rFonts w:asciiTheme="minorHAnsi" w:eastAsia="Calibri" w:hAnsiTheme="minorHAnsi" w:cstheme="minorHAnsi"/>
          <w:sz w:val="22"/>
          <w:szCs w:val="22"/>
        </w:rPr>
        <w:t xml:space="preserve"> will utilise its recently signed Global agreement with selected Cloud provider for hosting our cloud solutions.</w:t>
      </w:r>
    </w:p>
    <w:p w14:paraId="441C534A" w14:textId="77777777" w:rsidR="00D4078C" w:rsidRPr="00D4078C" w:rsidRDefault="00D4078C" w:rsidP="00D4078C">
      <w:pPr>
        <w:rPr>
          <w:rFonts w:asciiTheme="minorHAnsi" w:hAnsiTheme="minorHAnsi" w:cstheme="minorHAnsi"/>
          <w:sz w:val="22"/>
          <w:szCs w:val="22"/>
        </w:rPr>
      </w:pPr>
      <w:r w:rsidRPr="00D4078C">
        <w:rPr>
          <w:rFonts w:asciiTheme="minorHAnsi" w:eastAsia="Calibri" w:hAnsiTheme="minorHAnsi" w:cstheme="minorHAnsi"/>
          <w:sz w:val="22"/>
          <w:szCs w:val="22"/>
        </w:rPr>
        <w:t>The key business goals that a more simplified architecture aims to achieve are:</w:t>
      </w:r>
    </w:p>
    <w:p w14:paraId="0DB429C8" w14:textId="77777777" w:rsidR="00D4078C" w:rsidRPr="00D4078C" w:rsidRDefault="00D4078C" w:rsidP="00B84158">
      <w:pPr>
        <w:pStyle w:val="ListParagraph"/>
        <w:numPr>
          <w:ilvl w:val="0"/>
          <w:numId w:val="15"/>
        </w:numPr>
        <w:spacing w:line="259" w:lineRule="auto"/>
        <w:rPr>
          <w:rFonts w:asciiTheme="minorHAnsi" w:eastAsia="Calibri" w:hAnsiTheme="minorHAnsi"/>
          <w:color w:val="auto"/>
          <w:sz w:val="22"/>
          <w:szCs w:val="22"/>
        </w:rPr>
      </w:pPr>
      <w:r w:rsidRPr="00D4078C">
        <w:rPr>
          <w:rFonts w:asciiTheme="minorHAnsi" w:eastAsia="Calibri" w:hAnsiTheme="minorHAnsi"/>
          <w:color w:val="auto"/>
          <w:sz w:val="22"/>
          <w:szCs w:val="22"/>
        </w:rPr>
        <w:t>Reduce CAPEX and OPEX costs</w:t>
      </w:r>
    </w:p>
    <w:p w14:paraId="53B3A6B6" w14:textId="77777777" w:rsidR="00D4078C" w:rsidRPr="00D4078C" w:rsidRDefault="00D4078C" w:rsidP="00B84158">
      <w:pPr>
        <w:pStyle w:val="ListParagraph"/>
        <w:numPr>
          <w:ilvl w:val="0"/>
          <w:numId w:val="15"/>
        </w:numPr>
        <w:spacing w:line="259" w:lineRule="auto"/>
        <w:rPr>
          <w:rFonts w:asciiTheme="minorHAnsi" w:eastAsia="Calibri" w:hAnsiTheme="minorHAnsi"/>
          <w:color w:val="auto"/>
          <w:sz w:val="22"/>
          <w:szCs w:val="22"/>
        </w:rPr>
      </w:pPr>
      <w:r w:rsidRPr="00D4078C">
        <w:rPr>
          <w:rFonts w:asciiTheme="minorHAnsi" w:eastAsia="Calibri" w:hAnsiTheme="minorHAnsi"/>
          <w:color w:val="auto"/>
          <w:sz w:val="22"/>
          <w:szCs w:val="22"/>
        </w:rPr>
        <w:lastRenderedPageBreak/>
        <w:t>Align to the requirements of the DCC</w:t>
      </w:r>
    </w:p>
    <w:p w14:paraId="2E0F71C7" w14:textId="77777777" w:rsidR="00D4078C" w:rsidRPr="00D4078C" w:rsidRDefault="00D4078C" w:rsidP="00B84158">
      <w:pPr>
        <w:pStyle w:val="ListParagraph"/>
        <w:numPr>
          <w:ilvl w:val="0"/>
          <w:numId w:val="15"/>
        </w:numPr>
        <w:spacing w:line="259" w:lineRule="auto"/>
        <w:rPr>
          <w:rFonts w:asciiTheme="minorHAnsi" w:eastAsia="Calibri" w:hAnsiTheme="minorHAnsi"/>
          <w:color w:val="auto"/>
          <w:sz w:val="22"/>
          <w:szCs w:val="22"/>
        </w:rPr>
      </w:pPr>
      <w:r w:rsidRPr="00D4078C">
        <w:rPr>
          <w:rFonts w:asciiTheme="minorHAnsi" w:eastAsia="Calibri" w:hAnsiTheme="minorHAnsi"/>
          <w:color w:val="auto"/>
          <w:sz w:val="22"/>
          <w:szCs w:val="22"/>
        </w:rPr>
        <w:t>Proactive Insights</w:t>
      </w:r>
    </w:p>
    <w:p w14:paraId="218CBB15" w14:textId="3D37F162" w:rsidR="00D4078C" w:rsidRPr="00D4078C" w:rsidRDefault="00D4078C" w:rsidP="00B84158">
      <w:pPr>
        <w:pStyle w:val="ListParagraph"/>
        <w:numPr>
          <w:ilvl w:val="0"/>
          <w:numId w:val="15"/>
        </w:numPr>
        <w:spacing w:line="259" w:lineRule="auto"/>
        <w:rPr>
          <w:rFonts w:asciiTheme="minorHAnsi" w:hAnsiTheme="minorHAnsi"/>
          <w:color w:val="auto"/>
          <w:sz w:val="22"/>
          <w:szCs w:val="22"/>
        </w:rPr>
      </w:pPr>
      <w:r w:rsidRPr="00D4078C">
        <w:rPr>
          <w:rFonts w:asciiTheme="minorHAnsi" w:eastAsia="Calibri" w:hAnsiTheme="minorHAnsi"/>
          <w:color w:val="auto"/>
          <w:sz w:val="22"/>
          <w:szCs w:val="22"/>
        </w:rPr>
        <w:t xml:space="preserve">Ability to </w:t>
      </w:r>
      <w:proofErr w:type="spellStart"/>
      <w:r w:rsidRPr="00D4078C">
        <w:rPr>
          <w:rFonts w:asciiTheme="minorHAnsi" w:eastAsia="Calibri" w:hAnsiTheme="minorHAnsi"/>
          <w:color w:val="auto"/>
          <w:sz w:val="22"/>
          <w:szCs w:val="22"/>
        </w:rPr>
        <w:t>autoscale</w:t>
      </w:r>
      <w:proofErr w:type="spellEnd"/>
      <w:r w:rsidR="008A4535">
        <w:rPr>
          <w:rFonts w:asciiTheme="minorHAnsi" w:eastAsia="Calibri" w:hAnsiTheme="minorHAnsi"/>
          <w:color w:val="auto"/>
          <w:sz w:val="22"/>
          <w:szCs w:val="22"/>
        </w:rPr>
        <w:t xml:space="preserve"> (as described in section </w:t>
      </w:r>
      <w:r w:rsidR="008A4535">
        <w:rPr>
          <w:rFonts w:asciiTheme="minorHAnsi" w:eastAsia="Calibri" w:hAnsiTheme="minorHAnsi"/>
          <w:color w:val="auto"/>
          <w:sz w:val="22"/>
          <w:szCs w:val="22"/>
        </w:rPr>
        <w:fldChar w:fldCharType="begin"/>
      </w:r>
      <w:r w:rsidR="008A4535">
        <w:rPr>
          <w:rFonts w:asciiTheme="minorHAnsi" w:eastAsia="Calibri" w:hAnsiTheme="minorHAnsi"/>
          <w:color w:val="auto"/>
          <w:sz w:val="22"/>
          <w:szCs w:val="22"/>
        </w:rPr>
        <w:instrText xml:space="preserve"> REF _Ref148080953 \r \h </w:instrText>
      </w:r>
      <w:r w:rsidR="008A4535">
        <w:rPr>
          <w:rFonts w:asciiTheme="minorHAnsi" w:eastAsia="Calibri" w:hAnsiTheme="minorHAnsi"/>
          <w:color w:val="auto"/>
          <w:sz w:val="22"/>
          <w:szCs w:val="22"/>
        </w:rPr>
      </w:r>
      <w:r w:rsidR="008A4535">
        <w:rPr>
          <w:rFonts w:asciiTheme="minorHAnsi" w:eastAsia="Calibri" w:hAnsiTheme="minorHAnsi"/>
          <w:color w:val="auto"/>
          <w:sz w:val="22"/>
          <w:szCs w:val="22"/>
        </w:rPr>
        <w:fldChar w:fldCharType="separate"/>
      </w:r>
      <w:r w:rsidR="00D66729">
        <w:rPr>
          <w:rFonts w:asciiTheme="minorHAnsi" w:eastAsia="Calibri" w:hAnsiTheme="minorHAnsi"/>
          <w:color w:val="auto"/>
          <w:sz w:val="22"/>
          <w:szCs w:val="22"/>
        </w:rPr>
        <w:t>4</w:t>
      </w:r>
      <w:r w:rsidR="008A4535">
        <w:rPr>
          <w:rFonts w:asciiTheme="minorHAnsi" w:eastAsia="Calibri" w:hAnsiTheme="minorHAnsi"/>
          <w:color w:val="auto"/>
          <w:sz w:val="22"/>
          <w:szCs w:val="22"/>
        </w:rPr>
        <w:fldChar w:fldCharType="end"/>
      </w:r>
      <w:r w:rsidR="008A4535">
        <w:rPr>
          <w:rFonts w:asciiTheme="minorHAnsi" w:eastAsia="Calibri" w:hAnsiTheme="minorHAnsi"/>
          <w:color w:val="auto"/>
          <w:sz w:val="22"/>
          <w:szCs w:val="22"/>
        </w:rPr>
        <w:t>).</w:t>
      </w:r>
    </w:p>
    <w:p w14:paraId="38A0807F" w14:textId="77777777" w:rsidR="00775DDA" w:rsidRDefault="00775DDA" w:rsidP="00D4078C">
      <w:pPr>
        <w:rPr>
          <w:rFonts w:asciiTheme="minorHAnsi" w:eastAsia="Calibri" w:hAnsiTheme="minorHAnsi" w:cstheme="minorHAnsi"/>
          <w:szCs w:val="22"/>
        </w:rPr>
      </w:pPr>
    </w:p>
    <w:p w14:paraId="2EF1DBAA" w14:textId="39692133" w:rsidR="00D4078C" w:rsidRPr="00D4078C" w:rsidRDefault="00D44F98" w:rsidP="00D4078C">
      <w:pPr>
        <w:rPr>
          <w:rFonts w:asciiTheme="minorHAnsi" w:hAnsiTheme="minorHAnsi" w:cstheme="minorHAnsi"/>
          <w:sz w:val="22"/>
          <w:szCs w:val="22"/>
        </w:rPr>
      </w:pPr>
      <w:r w:rsidRPr="00D44F98">
        <w:rPr>
          <w:rFonts w:asciiTheme="minorHAnsi" w:eastAsia="Calibri" w:hAnsiTheme="minorHAnsi" w:cstheme="minorHAnsi"/>
          <w:sz w:val="22"/>
          <w:szCs w:val="22"/>
        </w:rPr>
        <w:t>Telefónica</w:t>
      </w:r>
      <w:r w:rsidR="00D4078C" w:rsidRPr="00D4078C">
        <w:rPr>
          <w:rFonts w:asciiTheme="minorHAnsi" w:eastAsia="Calibri" w:hAnsiTheme="minorHAnsi" w:cstheme="minorHAnsi"/>
          <w:sz w:val="22"/>
          <w:szCs w:val="22"/>
        </w:rPr>
        <w:t xml:space="preserve"> considers the following value drivers that achieves the business goals:</w:t>
      </w:r>
    </w:p>
    <w:p w14:paraId="0F84C3BB" w14:textId="77777777" w:rsidR="00D4078C" w:rsidRPr="00D4078C" w:rsidRDefault="00D4078C" w:rsidP="00B84158">
      <w:pPr>
        <w:pStyle w:val="01TEFBullet"/>
        <w:rPr>
          <w:b/>
          <w:bCs/>
        </w:rPr>
      </w:pPr>
      <w:r w:rsidRPr="00D4078C">
        <w:rPr>
          <w:b/>
          <w:bCs/>
        </w:rPr>
        <w:t>Agile Development</w:t>
      </w:r>
      <w:r w:rsidRPr="00D4078C">
        <w:t xml:space="preserve"> – Leverage the Cloud pipeline delivery approach, adopting a DevOps, CI, and CD principles. Teams are optimised for collaborative continuous delivery of incremental value.  Delivery workflows are automated at an increasing pace, productivity, quality, and operability. Delivery of new solution iteratively and incrementally allows value to be unlocked early and continually realised. </w:t>
      </w:r>
    </w:p>
    <w:p w14:paraId="73558E89" w14:textId="77777777" w:rsidR="00D4078C" w:rsidRPr="00D4078C" w:rsidRDefault="00D4078C" w:rsidP="00B84158">
      <w:pPr>
        <w:pStyle w:val="01TEFBullet"/>
      </w:pPr>
      <w:r w:rsidRPr="00D4078C">
        <w:rPr>
          <w:b/>
          <w:bCs/>
        </w:rPr>
        <w:t>Microservices &amp; an Event-based architecture</w:t>
      </w:r>
      <w:r w:rsidRPr="00D4078C">
        <w:t xml:space="preserve"> - A software pattern than enables multiple independent delivery streams to focus on discrete functionality and performance.  Highly compatible with Cloud scaling techniques.</w:t>
      </w:r>
    </w:p>
    <w:p w14:paraId="344A010D" w14:textId="77777777" w:rsidR="00D4078C" w:rsidRPr="00D4078C" w:rsidRDefault="00D4078C" w:rsidP="00B84158">
      <w:pPr>
        <w:pStyle w:val="01TEFBullet"/>
      </w:pPr>
      <w:r w:rsidRPr="00D4078C">
        <w:rPr>
          <w:b/>
          <w:bCs/>
        </w:rPr>
        <w:t>Platform as a Service</w:t>
      </w:r>
      <w:r w:rsidRPr="00D4078C">
        <w:t xml:space="preserve"> - Services are available on Cloud for easy consumption and allows design to be extensible to meet the requirements of the new service.  Building the service functionality on top of a managed PaaS maximises value and potential re-use for the DCC.</w:t>
      </w:r>
    </w:p>
    <w:p w14:paraId="0FC52075" w14:textId="4903BB08" w:rsidR="00D4078C" w:rsidRPr="00B45751" w:rsidRDefault="00D4078C" w:rsidP="00B84158">
      <w:pPr>
        <w:pStyle w:val="01TEFBullet"/>
      </w:pPr>
      <w:r w:rsidRPr="00B45751">
        <w:rPr>
          <w:b/>
          <w:bCs/>
        </w:rPr>
        <w:t>Cloud Economic and Innovation</w:t>
      </w:r>
      <w:r w:rsidRPr="00B45751">
        <w:t xml:space="preserve"> - </w:t>
      </w:r>
      <w:r w:rsidRPr="00B45751">
        <w:rPr>
          <w:rStyle w:val="01TEFBodyTextChar"/>
        </w:rPr>
        <w:t xml:space="preserve">Benefit from the economics of Cloud - shift from Capex to </w:t>
      </w:r>
      <w:proofErr w:type="spellStart"/>
      <w:r w:rsidRPr="00B45751">
        <w:rPr>
          <w:rStyle w:val="01TEFBodyTextChar"/>
        </w:rPr>
        <w:t>Opex</w:t>
      </w:r>
      <w:proofErr w:type="spellEnd"/>
      <w:r w:rsidRPr="00B45751">
        <w:rPr>
          <w:rStyle w:val="01TEFBodyTextChar"/>
        </w:rPr>
        <w:t xml:space="preserve"> and increased automation, align cost to serve with revenue.  Benefit from the Cloud Providers heavy investment in services and innovations.</w:t>
      </w:r>
      <w:r w:rsidR="00B45751" w:rsidRPr="00B45751">
        <w:rPr>
          <w:rStyle w:val="01TEFBodyTextChar"/>
        </w:rPr>
        <w:t xml:space="preserve"> The new inn</w:t>
      </w:r>
      <w:r w:rsidR="003D7E28">
        <w:rPr>
          <w:rStyle w:val="01TEFBodyTextChar"/>
        </w:rPr>
        <w:t>o</w:t>
      </w:r>
      <w:r w:rsidR="00B45751" w:rsidRPr="00B45751">
        <w:rPr>
          <w:rStyle w:val="01TEFBodyTextChar"/>
        </w:rPr>
        <w:t xml:space="preserve">vations could be incorporated into the solution where they meet a </w:t>
      </w:r>
      <w:r w:rsidR="00D44F98" w:rsidRPr="00D44F98">
        <w:rPr>
          <w:rStyle w:val="01TEFBodyTextChar"/>
        </w:rPr>
        <w:t>Telefónica</w:t>
      </w:r>
      <w:r w:rsidR="00B45751" w:rsidRPr="00B45751">
        <w:rPr>
          <w:rStyle w:val="01TEFBodyTextChar"/>
        </w:rPr>
        <w:t xml:space="preserve"> or DCC enhancement need.</w:t>
      </w:r>
    </w:p>
    <w:p w14:paraId="24A351A7" w14:textId="77777777" w:rsidR="00775DDA" w:rsidRDefault="00775DDA" w:rsidP="00D4078C">
      <w:pPr>
        <w:rPr>
          <w:rFonts w:asciiTheme="minorHAnsi" w:eastAsia="Calibri" w:hAnsiTheme="minorHAnsi" w:cstheme="minorHAnsi"/>
          <w:sz w:val="22"/>
          <w:szCs w:val="22"/>
        </w:rPr>
      </w:pPr>
    </w:p>
    <w:p w14:paraId="3640928A" w14:textId="30295D51" w:rsidR="00890C4C" w:rsidRPr="00890C4C" w:rsidRDefault="00890C4C" w:rsidP="00890C4C">
      <w:pPr>
        <w:pStyle w:val="01TEFBodyText"/>
      </w:pPr>
      <w:r w:rsidRPr="00890C4C">
        <w:t>Telefónica will review the capability to create Cloud environments and the Smart Metering services programmatically (</w:t>
      </w:r>
      <w:proofErr w:type="spellStart"/>
      <w:r w:rsidRPr="00890C4C">
        <w:t>IaaC</w:t>
      </w:r>
      <w:proofErr w:type="spellEnd"/>
      <w:r w:rsidRPr="00890C4C">
        <w:t>)</w:t>
      </w:r>
      <w:r w:rsidR="005B7CC5">
        <w:t xml:space="preserve"> e.g., </w:t>
      </w:r>
      <w:proofErr w:type="spellStart"/>
      <w:r w:rsidR="005B7CC5">
        <w:t>Pulumi</w:t>
      </w:r>
      <w:proofErr w:type="spellEnd"/>
      <w:r w:rsidR="005B7CC5">
        <w:t>.</w:t>
      </w:r>
      <w:r w:rsidRPr="00890C4C">
        <w:t xml:space="preserve">  </w:t>
      </w:r>
    </w:p>
    <w:p w14:paraId="1700C2A2" w14:textId="77777777" w:rsidR="00890C4C" w:rsidRDefault="00890C4C" w:rsidP="00890C4C">
      <w:pPr>
        <w:pStyle w:val="01TEFBodyText"/>
      </w:pPr>
    </w:p>
    <w:p w14:paraId="66429138" w14:textId="5CE8266F" w:rsidR="00890C4C" w:rsidRPr="00890C4C" w:rsidRDefault="00890C4C" w:rsidP="00890C4C">
      <w:pPr>
        <w:pStyle w:val="01TEFBodyText"/>
      </w:pPr>
      <w:r w:rsidRPr="00890C4C">
        <w:t xml:space="preserve">Telefónica will adopt an agile approach to deliver DevOps, Continuous Integration (CI) and Continuous Development (CD) approach to run builds, test, and deploy automatically in both test and production environments. </w:t>
      </w:r>
    </w:p>
    <w:p w14:paraId="0DC0C868" w14:textId="77777777" w:rsidR="00890C4C" w:rsidRDefault="00890C4C" w:rsidP="00890C4C">
      <w:pPr>
        <w:pStyle w:val="01TEFBodyText"/>
      </w:pPr>
    </w:p>
    <w:p w14:paraId="22CA106D" w14:textId="25992C7E" w:rsidR="00890C4C" w:rsidRPr="00890C4C" w:rsidRDefault="00890C4C" w:rsidP="00890C4C">
      <w:pPr>
        <w:pStyle w:val="01TEFBodyText"/>
      </w:pPr>
      <w:r w:rsidRPr="00890C4C">
        <w:t xml:space="preserve">The introduction of Cloud based environments allows performance testing to be conducted across the test phases and not isolated to a performance test environment. The environments that support the path to production and associated underlying capability will be sized consistently. During PIT and SIT phases, any performance related issues can be identified and addressed earlier in the development cycle. </w:t>
      </w:r>
      <w:r w:rsidR="004956C1" w:rsidRPr="00890C4C">
        <w:t xml:space="preserve">Telefónica </w:t>
      </w:r>
      <w:r w:rsidRPr="00890C4C">
        <w:t>will review the test strategy in relation to this opportunity.</w:t>
      </w:r>
    </w:p>
    <w:p w14:paraId="22BA5036" w14:textId="77777777" w:rsidR="00890C4C" w:rsidRPr="00890C4C" w:rsidRDefault="00890C4C" w:rsidP="00890C4C">
      <w:pPr>
        <w:pStyle w:val="01TEFBodyText"/>
      </w:pPr>
    </w:p>
    <w:p w14:paraId="456696F0" w14:textId="0CCC9320" w:rsidR="00C42DE4" w:rsidRPr="00890C4C" w:rsidRDefault="00C42DE4" w:rsidP="00890C4C">
      <w:pPr>
        <w:pStyle w:val="01TEFBodyText"/>
      </w:pPr>
      <w:r w:rsidRPr="00890C4C">
        <w:t xml:space="preserve">With the addition of cloud </w:t>
      </w:r>
      <w:r w:rsidR="008E36C0" w:rsidRPr="00890C4C">
        <w:t>environments, Telefónica</w:t>
      </w:r>
      <w:r w:rsidRPr="003F7D33">
        <w:t xml:space="preserve"> </w:t>
      </w:r>
      <w:r w:rsidRPr="00890C4C">
        <w:t xml:space="preserve">will look to reduce operating costs by tearing down environments when not in use or in the use of SaaS model where price is per transaction and not time based. </w:t>
      </w:r>
      <w:r w:rsidR="0037764B" w:rsidRPr="003F7D33">
        <w:t xml:space="preserve">Telefónica </w:t>
      </w:r>
      <w:r w:rsidRPr="00890C4C">
        <w:t xml:space="preserve">will need to </w:t>
      </w:r>
      <w:proofErr w:type="spellStart"/>
      <w:r w:rsidRPr="00890C4C">
        <w:t>liase</w:t>
      </w:r>
      <w:proofErr w:type="spellEnd"/>
      <w:r w:rsidRPr="00890C4C">
        <w:t xml:space="preserve"> with the DCC for optimisation of availability vs cost for this process.</w:t>
      </w:r>
    </w:p>
    <w:p w14:paraId="47A3B363" w14:textId="77777777" w:rsidR="008157C0" w:rsidRDefault="008157C0" w:rsidP="00D4078C">
      <w:pPr>
        <w:rPr>
          <w:rFonts w:asciiTheme="minorHAnsi" w:eastAsia="Calibri" w:hAnsiTheme="minorHAnsi" w:cstheme="minorHAnsi"/>
          <w:sz w:val="22"/>
          <w:szCs w:val="22"/>
        </w:rPr>
      </w:pPr>
    </w:p>
    <w:p w14:paraId="187AD517" w14:textId="214AA4DF" w:rsidR="00D4078C" w:rsidRPr="00D4078C" w:rsidRDefault="00D4078C" w:rsidP="00D4078C">
      <w:pPr>
        <w:rPr>
          <w:rFonts w:asciiTheme="minorHAnsi" w:hAnsiTheme="minorHAnsi" w:cstheme="minorHAnsi"/>
          <w:sz w:val="22"/>
          <w:szCs w:val="22"/>
        </w:rPr>
      </w:pPr>
      <w:r w:rsidRPr="00D4078C">
        <w:rPr>
          <w:rFonts w:asciiTheme="minorHAnsi" w:eastAsia="Calibri" w:hAnsiTheme="minorHAnsi" w:cstheme="minorHAnsi"/>
          <w:sz w:val="22"/>
          <w:szCs w:val="22"/>
        </w:rPr>
        <w:t>Cloud based solutions (IaaS/PaaS) will be used where existing on-premise infrastructure is End of Life (</w:t>
      </w:r>
      <w:proofErr w:type="spellStart"/>
      <w:r w:rsidRPr="00D4078C">
        <w:rPr>
          <w:rFonts w:asciiTheme="minorHAnsi" w:eastAsia="Calibri" w:hAnsiTheme="minorHAnsi" w:cstheme="minorHAnsi"/>
          <w:sz w:val="22"/>
          <w:szCs w:val="22"/>
        </w:rPr>
        <w:t>EoL</w:t>
      </w:r>
      <w:proofErr w:type="spellEnd"/>
      <w:r w:rsidRPr="00D4078C">
        <w:rPr>
          <w:rFonts w:asciiTheme="minorHAnsi" w:eastAsia="Calibri" w:hAnsiTheme="minorHAnsi" w:cstheme="minorHAnsi"/>
          <w:sz w:val="22"/>
          <w:szCs w:val="22"/>
        </w:rPr>
        <w:t>) or End of Service Life (</w:t>
      </w:r>
      <w:proofErr w:type="spellStart"/>
      <w:r w:rsidRPr="00D4078C">
        <w:rPr>
          <w:rFonts w:asciiTheme="minorHAnsi" w:eastAsia="Calibri" w:hAnsiTheme="minorHAnsi" w:cstheme="minorHAnsi"/>
          <w:sz w:val="22"/>
          <w:szCs w:val="22"/>
        </w:rPr>
        <w:t>EoSL</w:t>
      </w:r>
      <w:proofErr w:type="spellEnd"/>
      <w:r w:rsidRPr="00D4078C">
        <w:rPr>
          <w:rFonts w:asciiTheme="minorHAnsi" w:eastAsia="Calibri" w:hAnsiTheme="minorHAnsi" w:cstheme="minorHAnsi"/>
          <w:sz w:val="22"/>
          <w:szCs w:val="22"/>
        </w:rPr>
        <w:t>).</w:t>
      </w:r>
    </w:p>
    <w:p w14:paraId="4627433E" w14:textId="77777777" w:rsidR="00954BC1" w:rsidRDefault="00954BC1" w:rsidP="00D4078C">
      <w:pPr>
        <w:rPr>
          <w:rFonts w:asciiTheme="minorHAnsi" w:eastAsia="Calibri" w:hAnsiTheme="minorHAnsi" w:cstheme="minorHAnsi"/>
          <w:sz w:val="22"/>
          <w:szCs w:val="22"/>
        </w:rPr>
      </w:pPr>
    </w:p>
    <w:p w14:paraId="4499DB4A" w14:textId="77777777" w:rsidR="00F77304" w:rsidRPr="005B5DB3" w:rsidRDefault="00F77304" w:rsidP="00F77304">
      <w:pPr>
        <w:pStyle w:val="Heading2"/>
        <w:rPr>
          <w:rFonts w:eastAsia="Calibri"/>
        </w:rPr>
      </w:pPr>
      <w:bookmarkStart w:id="427" w:name="_Toc87460283"/>
      <w:bookmarkStart w:id="428" w:name="_Toc167978370"/>
      <w:bookmarkStart w:id="429" w:name="_Toc87460281"/>
      <w:r>
        <w:rPr>
          <w:rFonts w:eastAsia="Calibri"/>
        </w:rPr>
        <w:t>TRAFFIC MANAGEMENT GATEWAY</w:t>
      </w:r>
      <w:bookmarkEnd w:id="427"/>
      <w:bookmarkEnd w:id="428"/>
    </w:p>
    <w:p w14:paraId="5D7E7DEC" w14:textId="4328E938" w:rsidR="00F77304" w:rsidRPr="00D4078C" w:rsidRDefault="00F77304" w:rsidP="00F77304">
      <w:pPr>
        <w:pStyle w:val="01TEFBodyText"/>
      </w:pPr>
      <w:r>
        <w:t xml:space="preserve">The service </w:t>
      </w:r>
      <w:r w:rsidRPr="00D4078C">
        <w:t>will be hosted on the Public Cloud platform. Doing so provides the following benefits and innovations:</w:t>
      </w:r>
    </w:p>
    <w:p w14:paraId="58B1B0FB" w14:textId="77777777" w:rsidR="00F77304" w:rsidRPr="00D4078C" w:rsidRDefault="00F77304" w:rsidP="00B84158">
      <w:pPr>
        <w:pStyle w:val="01TEFBullet"/>
      </w:pPr>
      <w:r w:rsidRPr="00D4078C">
        <w:t>Mitigates the costs and delivery impact associated with procurement of hardware and its maintenance (patching, license, upgrades).</w:t>
      </w:r>
    </w:p>
    <w:p w14:paraId="33DF7CC1" w14:textId="77777777" w:rsidR="00F77304" w:rsidRPr="00D4078C" w:rsidRDefault="00F77304" w:rsidP="00B84158">
      <w:pPr>
        <w:pStyle w:val="01TEFBullet"/>
      </w:pPr>
      <w:r w:rsidRPr="00D4078C">
        <w:lastRenderedPageBreak/>
        <w:t>The hosting platform will allow the solution to adjust to load automatically and self-heal through the ability to scale in and scale out.</w:t>
      </w:r>
    </w:p>
    <w:p w14:paraId="15650190" w14:textId="10AA7101" w:rsidR="00ED70BD" w:rsidRPr="00804EA6" w:rsidRDefault="00ED70BD" w:rsidP="00B84158">
      <w:pPr>
        <w:pStyle w:val="01TEFBullet"/>
        <w:rPr>
          <w:rFonts w:ascii="Arial" w:hAnsi="Arial" w:cs="Arial"/>
          <w:color w:val="637381"/>
        </w:rPr>
      </w:pPr>
      <w:r>
        <w:t xml:space="preserve">Traffic Management Gateway services </w:t>
      </w:r>
      <w:r w:rsidR="00F475D7">
        <w:t xml:space="preserve">will adopt a microservice abstraction model </w:t>
      </w:r>
      <w:r w:rsidR="006835F8">
        <w:t>in line</w:t>
      </w:r>
      <w:r w:rsidR="00F475D7">
        <w:t xml:space="preserve"> with industry best practice. For example, security, </w:t>
      </w:r>
      <w:r w:rsidR="00A64FD3">
        <w:t>monitoring,</w:t>
      </w:r>
      <w:r w:rsidR="00F475D7">
        <w:t xml:space="preserve"> and logging</w:t>
      </w:r>
      <w:r w:rsidR="009568B6">
        <w:t xml:space="preserve"> </w:t>
      </w:r>
      <w:r w:rsidR="00746835">
        <w:t xml:space="preserve">will be </w:t>
      </w:r>
      <w:r w:rsidR="004C0B84">
        <w:t>implemented as common services</w:t>
      </w:r>
      <w:r w:rsidR="00A64FD3">
        <w:t>, abstracting away from the core logic of the traffic management gateway.</w:t>
      </w:r>
    </w:p>
    <w:p w14:paraId="1FC1BD59" w14:textId="032DF6E3" w:rsidR="00F77304" w:rsidRPr="00D4078C" w:rsidRDefault="00F77304" w:rsidP="00B84158">
      <w:pPr>
        <w:pStyle w:val="01TEFBullet"/>
      </w:pPr>
      <w:r w:rsidRPr="00D4078C">
        <w:t>The platform supports the development and hosting of microservices that are loosely coupled with no cross-function dependencies. Services will recover from failure without impacting other services.</w:t>
      </w:r>
    </w:p>
    <w:p w14:paraId="6689D2E0" w14:textId="18EAFC36" w:rsidR="00F77304" w:rsidRPr="00D4078C" w:rsidRDefault="00F77304" w:rsidP="00B84158">
      <w:pPr>
        <w:pStyle w:val="01TEFBullet"/>
      </w:pPr>
      <w:r w:rsidRPr="00D4078C">
        <w:t xml:space="preserve">Through the use of PaaS services e.g., Event Hub, </w:t>
      </w:r>
      <w:r w:rsidR="00EF04A9">
        <w:t xml:space="preserve">the </w:t>
      </w:r>
      <w:r>
        <w:t>Traffic Management Gateway</w:t>
      </w:r>
      <w:r w:rsidRPr="00D4078C">
        <w:t xml:space="preserve"> will adopt an event broker architecture. Doing so allows </w:t>
      </w:r>
      <w:r w:rsidRPr="00D44F98">
        <w:t>Telefónica</w:t>
      </w:r>
      <w:r w:rsidRPr="00D4078C">
        <w:t xml:space="preserve"> to manage planned and unplanned scenario, mitigating the risk of message loss.</w:t>
      </w:r>
    </w:p>
    <w:p w14:paraId="506BC985" w14:textId="0F097384" w:rsidR="00F77304" w:rsidRPr="00D4078C" w:rsidRDefault="00F77304" w:rsidP="00B84158">
      <w:pPr>
        <w:pStyle w:val="01TEFBullet"/>
      </w:pPr>
      <w:r w:rsidRPr="00D4078C">
        <w:t xml:space="preserve">The solution will </w:t>
      </w:r>
      <w:r w:rsidR="00A9198F">
        <w:t xml:space="preserve">support </w:t>
      </w:r>
      <w:r w:rsidRPr="00D4078C">
        <w:t>out of box insight capabilities e.g., data mining, stream analytics, machine learning.</w:t>
      </w:r>
    </w:p>
    <w:p w14:paraId="521ECD9B" w14:textId="77777777" w:rsidR="00F77304" w:rsidRPr="00D4078C" w:rsidRDefault="00F77304" w:rsidP="00B84158">
      <w:pPr>
        <w:pStyle w:val="01TEFBullet"/>
      </w:pPr>
      <w:r w:rsidRPr="00D4078C">
        <w:t>The solution will support automated builds of environments based on a demand-based model. Environments will be stood up and torn down as required to manage OPEX costs of running services in the Cloud based on agreement with the DCC through the use of Infrastructure as a Code (</w:t>
      </w:r>
      <w:proofErr w:type="spellStart"/>
      <w:r w:rsidRPr="00D4078C">
        <w:t>IaaC</w:t>
      </w:r>
      <w:proofErr w:type="spellEnd"/>
      <w:r w:rsidRPr="00D4078C">
        <w:t>).</w:t>
      </w:r>
    </w:p>
    <w:p w14:paraId="02C2886E" w14:textId="77777777" w:rsidR="00F77304" w:rsidRPr="00D4078C" w:rsidRDefault="00F77304" w:rsidP="00B84158">
      <w:pPr>
        <w:pStyle w:val="01TEFBullet"/>
      </w:pPr>
      <w:r w:rsidRPr="00D4078C">
        <w:t>The solution will leverage products and services that are approved by NSCS, aligned to DCC security requirements.</w:t>
      </w:r>
    </w:p>
    <w:p w14:paraId="2C49EB32" w14:textId="77777777" w:rsidR="00F77304" w:rsidRPr="00D4078C" w:rsidRDefault="00F77304" w:rsidP="00B84158">
      <w:pPr>
        <w:pStyle w:val="01TEFBullet"/>
      </w:pPr>
      <w:r w:rsidRPr="00D4078C">
        <w:t>The solution will utilise open industry standards e.g., JSON APIs, AMQP, Publish and Subscribe to support interoperability and disaggregation.</w:t>
      </w:r>
    </w:p>
    <w:p w14:paraId="2AD0B5A8" w14:textId="77777777" w:rsidR="00F77304" w:rsidRPr="00D4078C" w:rsidRDefault="00F77304" w:rsidP="00B84158">
      <w:pPr>
        <w:pStyle w:val="01TEFBullet"/>
      </w:pPr>
      <w:r w:rsidRPr="00D44F98">
        <w:t>Telefónica</w:t>
      </w:r>
      <w:r w:rsidRPr="00D4078C">
        <w:t xml:space="preserve"> will leverage the High Availability and Geo redundancy capability of the Cloud platform. </w:t>
      </w:r>
    </w:p>
    <w:p w14:paraId="3A32A968" w14:textId="276AD2EC" w:rsidR="00F77304" w:rsidRPr="00F77304" w:rsidRDefault="00F77304" w:rsidP="00B84158">
      <w:pPr>
        <w:pStyle w:val="01TEFBullet"/>
      </w:pPr>
      <w:r w:rsidRPr="00D4078C">
        <w:t xml:space="preserve">The solution will be scaled with specific capacity expectations, which will be price capped. When exceeded there will be additional charges for excess processing. Exact details to be discussed </w:t>
      </w:r>
      <w:r w:rsidR="00BD33CF">
        <w:t>with the DCC</w:t>
      </w:r>
      <w:r w:rsidRPr="00D4078C">
        <w:t>.</w:t>
      </w:r>
    </w:p>
    <w:p w14:paraId="6237EB5D" w14:textId="17412B9B" w:rsidR="005571F5" w:rsidRPr="005571F5" w:rsidRDefault="00B97C71" w:rsidP="005571F5">
      <w:pPr>
        <w:pStyle w:val="Heading2"/>
        <w:rPr>
          <w:rFonts w:eastAsia="Calibri"/>
        </w:rPr>
      </w:pPr>
      <w:bookmarkStart w:id="430" w:name="_Toc167978371"/>
      <w:r>
        <w:rPr>
          <w:rFonts w:eastAsia="Calibri"/>
        </w:rPr>
        <w:t>SECURITY</w:t>
      </w:r>
      <w:bookmarkEnd w:id="429"/>
      <w:bookmarkEnd w:id="430"/>
    </w:p>
    <w:p w14:paraId="612F37AB" w14:textId="4BDFBFBE" w:rsidR="00D4078C" w:rsidRPr="00D4078C" w:rsidRDefault="00D4078C" w:rsidP="00D4078C">
      <w:pPr>
        <w:rPr>
          <w:rFonts w:asciiTheme="minorHAnsi" w:hAnsiTheme="minorHAnsi" w:cstheme="minorHAnsi"/>
          <w:sz w:val="22"/>
          <w:szCs w:val="22"/>
        </w:rPr>
      </w:pPr>
      <w:r w:rsidRPr="00D4078C">
        <w:rPr>
          <w:rFonts w:asciiTheme="minorHAnsi" w:eastAsia="Calibri" w:hAnsiTheme="minorHAnsi" w:cstheme="minorHAnsi"/>
          <w:sz w:val="22"/>
          <w:szCs w:val="22"/>
        </w:rPr>
        <w:t xml:space="preserve">To meet its security obligations, </w:t>
      </w:r>
      <w:r w:rsidR="00D44F98" w:rsidRPr="00D44F98">
        <w:rPr>
          <w:rFonts w:asciiTheme="minorHAnsi" w:eastAsia="Calibri" w:hAnsiTheme="minorHAnsi" w:cstheme="minorHAnsi"/>
          <w:sz w:val="22"/>
          <w:szCs w:val="22"/>
        </w:rPr>
        <w:t>Telefónica</w:t>
      </w:r>
      <w:r w:rsidRPr="00D4078C">
        <w:rPr>
          <w:rFonts w:asciiTheme="minorHAnsi" w:eastAsia="Calibri" w:hAnsiTheme="minorHAnsi" w:cstheme="minorHAnsi"/>
          <w:sz w:val="22"/>
          <w:szCs w:val="22"/>
        </w:rPr>
        <w:t xml:space="preserve"> will deploy security controls for end to end security. The controls are listed below:</w:t>
      </w:r>
    </w:p>
    <w:p w14:paraId="6089D624" w14:textId="77777777" w:rsidR="00D4078C" w:rsidRPr="00D4078C" w:rsidRDefault="00D4078C" w:rsidP="00B84158">
      <w:pPr>
        <w:pStyle w:val="ListParagraph"/>
        <w:numPr>
          <w:ilvl w:val="0"/>
          <w:numId w:val="15"/>
        </w:numPr>
        <w:spacing w:line="259" w:lineRule="auto"/>
        <w:rPr>
          <w:rFonts w:asciiTheme="minorHAnsi" w:eastAsia="Calibri" w:hAnsiTheme="minorHAnsi"/>
          <w:color w:val="auto"/>
          <w:sz w:val="22"/>
          <w:szCs w:val="22"/>
        </w:rPr>
      </w:pPr>
      <w:r w:rsidRPr="00D4078C">
        <w:rPr>
          <w:rFonts w:asciiTheme="minorHAnsi" w:eastAsia="Calibri" w:hAnsiTheme="minorHAnsi"/>
          <w:color w:val="auto"/>
          <w:sz w:val="22"/>
          <w:szCs w:val="22"/>
        </w:rPr>
        <w:t>Web Application Firewall (Cloud only) – supports cross site scripting and SQL injection protection</w:t>
      </w:r>
    </w:p>
    <w:p w14:paraId="22E912CC" w14:textId="77777777" w:rsidR="00D4078C" w:rsidRPr="00D4078C" w:rsidRDefault="00D4078C" w:rsidP="00B84158">
      <w:pPr>
        <w:pStyle w:val="ListParagraph"/>
        <w:numPr>
          <w:ilvl w:val="0"/>
          <w:numId w:val="15"/>
        </w:numPr>
        <w:spacing w:line="259" w:lineRule="auto"/>
        <w:rPr>
          <w:rFonts w:asciiTheme="minorHAnsi" w:eastAsia="Calibri" w:hAnsiTheme="minorHAnsi"/>
          <w:color w:val="auto"/>
          <w:sz w:val="22"/>
          <w:szCs w:val="22"/>
        </w:rPr>
      </w:pPr>
      <w:r w:rsidRPr="00D4078C">
        <w:rPr>
          <w:rFonts w:asciiTheme="minorHAnsi" w:eastAsia="Calibri" w:hAnsiTheme="minorHAnsi"/>
          <w:color w:val="auto"/>
          <w:sz w:val="22"/>
          <w:szCs w:val="22"/>
        </w:rPr>
        <w:t>Anti-Malware</w:t>
      </w:r>
    </w:p>
    <w:p w14:paraId="6282EF47" w14:textId="77777777" w:rsidR="00D4078C" w:rsidRPr="00D4078C" w:rsidRDefault="00D4078C" w:rsidP="00B84158">
      <w:pPr>
        <w:pStyle w:val="ListParagraph"/>
        <w:numPr>
          <w:ilvl w:val="0"/>
          <w:numId w:val="15"/>
        </w:numPr>
        <w:spacing w:line="259" w:lineRule="auto"/>
        <w:rPr>
          <w:rFonts w:asciiTheme="minorHAnsi" w:eastAsia="Calibri" w:hAnsiTheme="minorHAnsi"/>
          <w:color w:val="auto"/>
          <w:sz w:val="22"/>
          <w:szCs w:val="22"/>
        </w:rPr>
      </w:pPr>
      <w:r w:rsidRPr="00D4078C">
        <w:rPr>
          <w:rFonts w:asciiTheme="minorHAnsi" w:eastAsia="Calibri" w:hAnsiTheme="minorHAnsi"/>
          <w:color w:val="auto"/>
          <w:sz w:val="22"/>
          <w:szCs w:val="22"/>
        </w:rPr>
        <w:t>Intrusion Detection</w:t>
      </w:r>
    </w:p>
    <w:p w14:paraId="54226875" w14:textId="77777777" w:rsidR="00D4078C" w:rsidRPr="00D4078C" w:rsidRDefault="00D4078C" w:rsidP="00B84158">
      <w:pPr>
        <w:pStyle w:val="ListParagraph"/>
        <w:numPr>
          <w:ilvl w:val="0"/>
          <w:numId w:val="15"/>
        </w:numPr>
        <w:spacing w:line="259" w:lineRule="auto"/>
        <w:rPr>
          <w:rFonts w:asciiTheme="minorHAnsi" w:eastAsia="Calibri" w:hAnsiTheme="minorHAnsi"/>
          <w:color w:val="auto"/>
          <w:sz w:val="22"/>
          <w:szCs w:val="22"/>
        </w:rPr>
      </w:pPr>
      <w:r w:rsidRPr="00D4078C">
        <w:rPr>
          <w:rFonts w:asciiTheme="minorHAnsi" w:eastAsia="Calibri" w:hAnsiTheme="minorHAnsi"/>
          <w:color w:val="auto"/>
          <w:sz w:val="22"/>
          <w:szCs w:val="22"/>
        </w:rPr>
        <w:t>Data Loss Prevention</w:t>
      </w:r>
    </w:p>
    <w:p w14:paraId="470E3F66" w14:textId="77777777" w:rsidR="00D4078C" w:rsidRPr="00D4078C" w:rsidRDefault="00D4078C" w:rsidP="00B84158">
      <w:pPr>
        <w:pStyle w:val="ListParagraph"/>
        <w:numPr>
          <w:ilvl w:val="0"/>
          <w:numId w:val="15"/>
        </w:numPr>
        <w:spacing w:line="259" w:lineRule="auto"/>
        <w:rPr>
          <w:rFonts w:asciiTheme="minorHAnsi" w:eastAsia="Calibri" w:hAnsiTheme="minorHAnsi"/>
          <w:color w:val="auto"/>
          <w:sz w:val="22"/>
          <w:szCs w:val="22"/>
        </w:rPr>
      </w:pPr>
      <w:r w:rsidRPr="00D4078C">
        <w:rPr>
          <w:rFonts w:asciiTheme="minorHAnsi" w:eastAsia="Calibri" w:hAnsiTheme="minorHAnsi"/>
          <w:color w:val="auto"/>
          <w:sz w:val="22"/>
          <w:szCs w:val="22"/>
        </w:rPr>
        <w:t>Vulnerability Scanning</w:t>
      </w:r>
    </w:p>
    <w:p w14:paraId="227D919D" w14:textId="77777777" w:rsidR="00C7791D" w:rsidRDefault="00C7791D" w:rsidP="00C7791D">
      <w:pPr>
        <w:spacing w:line="259" w:lineRule="auto"/>
        <w:rPr>
          <w:rFonts w:asciiTheme="minorHAnsi" w:hAnsiTheme="minorHAnsi"/>
          <w:sz w:val="22"/>
          <w:szCs w:val="22"/>
        </w:rPr>
      </w:pPr>
    </w:p>
    <w:p w14:paraId="6E5AEB82" w14:textId="535D7F58" w:rsidR="00C7791D" w:rsidRPr="00C7791D" w:rsidRDefault="000F468F" w:rsidP="00C7791D">
      <w:pPr>
        <w:spacing w:line="259" w:lineRule="auto"/>
        <w:rPr>
          <w:rFonts w:asciiTheme="minorHAnsi" w:hAnsiTheme="minorHAnsi"/>
          <w:sz w:val="22"/>
          <w:szCs w:val="22"/>
        </w:rPr>
      </w:pPr>
      <w:r>
        <w:rPr>
          <w:rFonts w:asciiTheme="minorHAnsi" w:hAnsiTheme="minorHAnsi"/>
          <w:sz w:val="22"/>
          <w:szCs w:val="22"/>
        </w:rPr>
        <w:t xml:space="preserve">Azure SIEM, Sentinel, </w:t>
      </w:r>
      <w:r w:rsidR="00FF63C2">
        <w:rPr>
          <w:rFonts w:asciiTheme="minorHAnsi" w:hAnsiTheme="minorHAnsi"/>
          <w:sz w:val="22"/>
          <w:szCs w:val="22"/>
        </w:rPr>
        <w:t xml:space="preserve">is currently exposed to the Security Operations Centre. The </w:t>
      </w:r>
      <w:r w:rsidR="0011334A">
        <w:rPr>
          <w:rFonts w:asciiTheme="minorHAnsi" w:hAnsiTheme="minorHAnsi"/>
          <w:sz w:val="22"/>
          <w:szCs w:val="22"/>
        </w:rPr>
        <w:t>Traffic Management Gateway</w:t>
      </w:r>
      <w:r w:rsidR="00FF63C2">
        <w:rPr>
          <w:rFonts w:asciiTheme="minorHAnsi" w:hAnsiTheme="minorHAnsi"/>
          <w:sz w:val="22"/>
          <w:szCs w:val="22"/>
        </w:rPr>
        <w:t xml:space="preserve"> services will utilise the framework and</w:t>
      </w:r>
      <w:r w:rsidR="007C7993">
        <w:rPr>
          <w:rFonts w:asciiTheme="minorHAnsi" w:hAnsiTheme="minorHAnsi"/>
          <w:sz w:val="22"/>
          <w:szCs w:val="22"/>
        </w:rPr>
        <w:t xml:space="preserve"> processes to support the security </w:t>
      </w:r>
      <w:r w:rsidR="005D3796">
        <w:rPr>
          <w:rFonts w:asciiTheme="minorHAnsi" w:hAnsiTheme="minorHAnsi"/>
          <w:sz w:val="22"/>
          <w:szCs w:val="22"/>
        </w:rPr>
        <w:t xml:space="preserve">incidents and </w:t>
      </w:r>
      <w:r w:rsidR="007C7993">
        <w:rPr>
          <w:rFonts w:asciiTheme="minorHAnsi" w:hAnsiTheme="minorHAnsi"/>
          <w:sz w:val="22"/>
          <w:szCs w:val="22"/>
        </w:rPr>
        <w:t xml:space="preserve">monitoring of the </w:t>
      </w:r>
      <w:r w:rsidR="0011334A">
        <w:rPr>
          <w:rFonts w:asciiTheme="minorHAnsi" w:hAnsiTheme="minorHAnsi"/>
          <w:sz w:val="22"/>
          <w:szCs w:val="22"/>
        </w:rPr>
        <w:t>Traffic Management Gateway</w:t>
      </w:r>
      <w:r w:rsidR="007C7993">
        <w:rPr>
          <w:rFonts w:asciiTheme="minorHAnsi" w:hAnsiTheme="minorHAnsi"/>
          <w:sz w:val="22"/>
          <w:szCs w:val="22"/>
        </w:rPr>
        <w:t>.</w:t>
      </w:r>
    </w:p>
    <w:p w14:paraId="72E458D9" w14:textId="7F2A6F95" w:rsidR="005B5DB3" w:rsidRPr="005B5DB3" w:rsidRDefault="00D4078C" w:rsidP="005B5DB3">
      <w:pPr>
        <w:pStyle w:val="Heading2"/>
        <w:rPr>
          <w:rFonts w:eastAsia="Calibri"/>
        </w:rPr>
      </w:pPr>
      <w:bookmarkStart w:id="431" w:name="_Toc87460282"/>
      <w:bookmarkStart w:id="432" w:name="_Toc167978372"/>
      <w:r w:rsidRPr="005B5DB3">
        <w:rPr>
          <w:rFonts w:eastAsia="Calibri"/>
        </w:rPr>
        <w:t xml:space="preserve">OSS </w:t>
      </w:r>
      <w:r w:rsidR="00B97C71">
        <w:rPr>
          <w:rFonts w:eastAsia="Calibri"/>
        </w:rPr>
        <w:t>PLATFORMS</w:t>
      </w:r>
      <w:bookmarkEnd w:id="431"/>
      <w:bookmarkEnd w:id="432"/>
    </w:p>
    <w:p w14:paraId="537AAF4E" w14:textId="165316E9" w:rsidR="00D4078C" w:rsidRPr="00CF44C3" w:rsidRDefault="00D4078C" w:rsidP="00D4078C">
      <w:pPr>
        <w:rPr>
          <w:rFonts w:asciiTheme="minorHAnsi" w:eastAsia="Calibri" w:hAnsiTheme="minorHAnsi" w:cstheme="minorHAnsi"/>
          <w:sz w:val="22"/>
          <w:szCs w:val="22"/>
        </w:rPr>
      </w:pPr>
      <w:r w:rsidRPr="00D4078C">
        <w:rPr>
          <w:rFonts w:asciiTheme="minorHAnsi" w:eastAsia="Calibri" w:hAnsiTheme="minorHAnsi" w:cstheme="minorHAnsi"/>
          <w:sz w:val="22"/>
          <w:szCs w:val="22"/>
        </w:rPr>
        <w:t xml:space="preserve">The NOC, SOC, SMPCC and ITCC capabilities will remain on-premise with tailored data being sent from the Cloud </w:t>
      </w:r>
      <w:r w:rsidR="00C7791D">
        <w:rPr>
          <w:rFonts w:asciiTheme="minorHAnsi" w:eastAsia="Calibri" w:hAnsiTheme="minorHAnsi" w:cstheme="minorHAnsi"/>
          <w:sz w:val="22"/>
          <w:szCs w:val="22"/>
        </w:rPr>
        <w:t xml:space="preserve">(Azure monitor) </w:t>
      </w:r>
      <w:r w:rsidRPr="00D4078C">
        <w:rPr>
          <w:rFonts w:asciiTheme="minorHAnsi" w:eastAsia="Calibri" w:hAnsiTheme="minorHAnsi" w:cstheme="minorHAnsi"/>
          <w:sz w:val="22"/>
          <w:szCs w:val="22"/>
        </w:rPr>
        <w:t>to support a single plane of glass view. Most of these systems are shared capability and used to monitor on premise hardware.</w:t>
      </w:r>
    </w:p>
    <w:p w14:paraId="164B5F73" w14:textId="2A40D18A" w:rsidR="0039270D" w:rsidRPr="0039270D" w:rsidRDefault="008D4E8C" w:rsidP="00B84158">
      <w:pPr>
        <w:pStyle w:val="01TefHeading1"/>
        <w:rPr>
          <w:rFonts w:eastAsia="Calibri"/>
          <w:szCs w:val="28"/>
        </w:rPr>
      </w:pPr>
      <w:bookmarkStart w:id="433" w:name="_Toc87460285"/>
      <w:bookmarkStart w:id="434" w:name="_Ref145911141"/>
      <w:bookmarkStart w:id="435" w:name="_Ref146084658"/>
      <w:bookmarkStart w:id="436" w:name="_Ref149634005"/>
      <w:bookmarkStart w:id="437" w:name="_Toc167978373"/>
      <w:r>
        <w:rPr>
          <w:rFonts w:eastAsia="Calibri"/>
        </w:rPr>
        <w:lastRenderedPageBreak/>
        <w:t>DISASTER RECOVERY AND HA</w:t>
      </w:r>
      <w:bookmarkEnd w:id="433"/>
      <w:bookmarkEnd w:id="434"/>
      <w:bookmarkEnd w:id="435"/>
      <w:bookmarkEnd w:id="436"/>
      <w:bookmarkEnd w:id="437"/>
    </w:p>
    <w:p w14:paraId="5572B98D" w14:textId="1633BA95" w:rsidR="007B656F" w:rsidRPr="007B656F" w:rsidRDefault="00D44F98" w:rsidP="007B656F">
      <w:pPr>
        <w:rPr>
          <w:rFonts w:asciiTheme="minorHAnsi" w:hAnsiTheme="minorHAnsi" w:cstheme="minorHAnsi"/>
          <w:sz w:val="22"/>
          <w:szCs w:val="22"/>
        </w:rPr>
      </w:pPr>
      <w:r w:rsidRPr="00D44F98">
        <w:rPr>
          <w:rFonts w:asciiTheme="minorHAnsi" w:eastAsia="Calibri" w:hAnsiTheme="minorHAnsi" w:cstheme="minorHAnsi"/>
          <w:sz w:val="22"/>
          <w:szCs w:val="22"/>
        </w:rPr>
        <w:t>Telefónica</w:t>
      </w:r>
      <w:r w:rsidR="00E63804">
        <w:rPr>
          <w:rFonts w:asciiTheme="minorHAnsi" w:eastAsia="Calibri" w:hAnsiTheme="minorHAnsi" w:cstheme="minorHAnsi"/>
          <w:szCs w:val="22"/>
        </w:rPr>
        <w:t xml:space="preserve"> </w:t>
      </w:r>
      <w:r w:rsidR="007B656F" w:rsidRPr="007B656F">
        <w:rPr>
          <w:rFonts w:asciiTheme="minorHAnsi" w:eastAsia="Calibri" w:hAnsiTheme="minorHAnsi" w:cstheme="minorHAnsi"/>
          <w:sz w:val="22"/>
          <w:szCs w:val="22"/>
        </w:rPr>
        <w:t xml:space="preserve">have </w:t>
      </w:r>
      <w:r w:rsidR="00E63804">
        <w:rPr>
          <w:rFonts w:asciiTheme="minorHAnsi" w:eastAsia="Calibri" w:hAnsiTheme="minorHAnsi" w:cstheme="minorHAnsi"/>
          <w:szCs w:val="22"/>
        </w:rPr>
        <w:t>three</w:t>
      </w:r>
      <w:r w:rsidR="007B656F" w:rsidRPr="007B656F">
        <w:rPr>
          <w:rFonts w:asciiTheme="minorHAnsi" w:eastAsia="Calibri" w:hAnsiTheme="minorHAnsi" w:cstheme="minorHAnsi"/>
          <w:sz w:val="22"/>
          <w:szCs w:val="22"/>
        </w:rPr>
        <w:t xml:space="preserve"> Availability Performance Measures for the</w:t>
      </w:r>
      <w:r w:rsidR="00960683">
        <w:rPr>
          <w:rFonts w:asciiTheme="minorHAnsi" w:eastAsia="Calibri" w:hAnsiTheme="minorHAnsi" w:cstheme="minorHAnsi"/>
          <w:szCs w:val="22"/>
        </w:rPr>
        <w:t xml:space="preserve"> </w:t>
      </w:r>
      <w:r w:rsidR="007B656F" w:rsidRPr="007B656F">
        <w:rPr>
          <w:rFonts w:asciiTheme="minorHAnsi" w:eastAsia="Calibri" w:hAnsiTheme="minorHAnsi" w:cstheme="minorHAnsi"/>
          <w:sz w:val="22"/>
          <w:szCs w:val="22"/>
        </w:rPr>
        <w:t>SMETS2 service</w:t>
      </w:r>
      <w:r w:rsidR="002C55F9">
        <w:rPr>
          <w:rFonts w:asciiTheme="minorHAnsi" w:eastAsia="Calibri" w:hAnsiTheme="minorHAnsi" w:cstheme="minorHAnsi"/>
          <w:szCs w:val="22"/>
        </w:rPr>
        <w:t xml:space="preserve"> </w:t>
      </w:r>
      <w:r w:rsidR="007B656F" w:rsidRPr="007B656F">
        <w:rPr>
          <w:rFonts w:asciiTheme="minorHAnsi" w:eastAsia="Calibri" w:hAnsiTheme="minorHAnsi" w:cstheme="minorHAnsi"/>
          <w:sz w:val="22"/>
          <w:szCs w:val="22"/>
        </w:rPr>
        <w:t>as summarised below:</w:t>
      </w:r>
    </w:p>
    <w:p w14:paraId="2D454425" w14:textId="77777777" w:rsidR="007B656F" w:rsidRPr="007B656F" w:rsidRDefault="007B656F" w:rsidP="00B84158">
      <w:pPr>
        <w:pStyle w:val="01TEFBullet"/>
      </w:pPr>
      <w:r w:rsidRPr="007B656F">
        <w:t>PM6.1 – Core Network Availability – target of 99.98% has been met 23/24 months in the last 2 years.</w:t>
      </w:r>
    </w:p>
    <w:p w14:paraId="555404D3" w14:textId="111E26BB" w:rsidR="007B656F" w:rsidRPr="007B656F" w:rsidRDefault="007B656F" w:rsidP="00B84158">
      <w:pPr>
        <w:pStyle w:val="01TEFBullet"/>
      </w:pPr>
      <w:r w:rsidRPr="007B656F">
        <w:t xml:space="preserve">PM6.2 – </w:t>
      </w:r>
      <w:r w:rsidR="00475393">
        <w:t>SMWAN</w:t>
      </w:r>
      <w:r w:rsidRPr="007B656F">
        <w:t xml:space="preserve"> Availability – 100% (target 99.98%) has been achieved for past 2 years</w:t>
      </w:r>
    </w:p>
    <w:p w14:paraId="1727A242" w14:textId="76CF2BFF" w:rsidR="007B656F" w:rsidRPr="007B656F" w:rsidRDefault="007B656F" w:rsidP="00B84158">
      <w:pPr>
        <w:pStyle w:val="01TEFBullet"/>
      </w:pPr>
      <w:r w:rsidRPr="007B656F">
        <w:t>PM6.3 – Access Node (“RAN”) Availability – the average performance since go live in November 2016 has been 99.87% (target 99.7%) with no monthly failures across both regions.</w:t>
      </w:r>
    </w:p>
    <w:p w14:paraId="794F215F" w14:textId="2E2A6413" w:rsidR="004B4246" w:rsidRPr="00E82CA1" w:rsidRDefault="00D44F98" w:rsidP="00A83EBE">
      <w:pPr>
        <w:pStyle w:val="01TEFBodyText"/>
      </w:pPr>
      <w:r w:rsidRPr="00D44F98">
        <w:t>Telefónica</w:t>
      </w:r>
      <w:r w:rsidR="007B656F" w:rsidRPr="007B656F">
        <w:t xml:space="preserve"> intends to use Microsoft Azure as the cloud hosting platform for Device Management and </w:t>
      </w:r>
      <w:r w:rsidR="00F6595D">
        <w:t>Traffic Management Gateway</w:t>
      </w:r>
      <w:r w:rsidR="007B656F" w:rsidRPr="007B656F">
        <w:t xml:space="preserve">. </w:t>
      </w:r>
      <w:r w:rsidR="007016EC">
        <w:t xml:space="preserve">The ability to </w:t>
      </w:r>
      <w:r w:rsidR="00CE1AE7">
        <w:t xml:space="preserve">meet </w:t>
      </w:r>
      <w:r w:rsidR="00FF0E9C">
        <w:t>DCC’s</w:t>
      </w:r>
      <w:r w:rsidR="007B656F" w:rsidRPr="007B656F">
        <w:t xml:space="preserve"> High Availability (HA) target</w:t>
      </w:r>
      <w:r w:rsidR="00CE1AE7">
        <w:t>s</w:t>
      </w:r>
      <w:r w:rsidR="00B71B5E">
        <w:t xml:space="preserve"> will </w:t>
      </w:r>
      <w:r w:rsidR="008F2C2C">
        <w:t>consider</w:t>
      </w:r>
      <w:r w:rsidR="007B656F" w:rsidRPr="007B656F">
        <w:t xml:space="preserve"> Microsoft platform capabilities, Core WAN network and design of Device Manager / </w:t>
      </w:r>
      <w:r w:rsidR="00F6595D">
        <w:t>Traffic Management Gateway</w:t>
      </w:r>
      <w:r w:rsidR="007B656F" w:rsidRPr="007B656F">
        <w:t xml:space="preserve"> application. Delivering the highest level of availability to meet DCC targets can be achieved by using </w:t>
      </w:r>
      <w:r w:rsidR="00A83EBE">
        <w:t>r</w:t>
      </w:r>
      <w:r w:rsidR="004B4246" w:rsidRPr="00E82CA1">
        <w:rPr>
          <w:rStyle w:val="normaltextrun"/>
        </w:rPr>
        <w:t xml:space="preserve">esiliency built into the </w:t>
      </w:r>
      <w:r w:rsidR="00E472FD">
        <w:rPr>
          <w:rStyle w:val="normaltextrun"/>
        </w:rPr>
        <w:t>Traffic Management Gateway</w:t>
      </w:r>
      <w:r w:rsidR="004B4246" w:rsidRPr="00E82CA1">
        <w:rPr>
          <w:rStyle w:val="normaltextrun"/>
        </w:rPr>
        <w:t> Cloud application</w:t>
      </w:r>
      <w:r w:rsidR="009E6DA4">
        <w:rPr>
          <w:rStyle w:val="normaltextrun"/>
        </w:rPr>
        <w:t xml:space="preserve">. </w:t>
      </w:r>
      <w:r w:rsidR="004B4246" w:rsidRPr="00EB2C0E">
        <w:rPr>
          <w:rStyle w:val="normaltextrun"/>
        </w:rPr>
        <w:t xml:space="preserve">The </w:t>
      </w:r>
      <w:r w:rsidR="009E6DA4" w:rsidRPr="00EB2C0E">
        <w:rPr>
          <w:rStyle w:val="normaltextrun"/>
        </w:rPr>
        <w:t xml:space="preserve">Traffic Management </w:t>
      </w:r>
      <w:r w:rsidR="004B4246" w:rsidRPr="00EB2C0E">
        <w:rPr>
          <w:rStyle w:val="normaltextrun"/>
        </w:rPr>
        <w:t xml:space="preserve">Gateway is the entry point to the </w:t>
      </w:r>
      <w:r w:rsidRPr="00EB2C0E">
        <w:rPr>
          <w:rStyle w:val="normaltextrun"/>
        </w:rPr>
        <w:t>Telefónica</w:t>
      </w:r>
      <w:r w:rsidR="004B4246" w:rsidRPr="00EB2C0E">
        <w:rPr>
          <w:rStyle w:val="normaltextrun"/>
        </w:rPr>
        <w:t xml:space="preserve"> WAN service and is therefore designed with high availability, resilience, and scale in mind using cloud-based capabilities (see below). </w:t>
      </w:r>
    </w:p>
    <w:p w14:paraId="0B0D00EF" w14:textId="77777777" w:rsidR="00A83EBE" w:rsidRDefault="00A83EBE" w:rsidP="00852ABB">
      <w:pPr>
        <w:pStyle w:val="01TEFBodyText"/>
        <w:rPr>
          <w:rStyle w:val="normaltextrun"/>
        </w:rPr>
      </w:pPr>
    </w:p>
    <w:p w14:paraId="10A8F849" w14:textId="48128F37" w:rsidR="00E82CA1" w:rsidRPr="00852ABB" w:rsidRDefault="00E82CA1" w:rsidP="00852ABB">
      <w:pPr>
        <w:pStyle w:val="01TEFBodyText"/>
      </w:pPr>
      <w:r w:rsidRPr="00852ABB">
        <w:rPr>
          <w:rStyle w:val="normaltextrun"/>
        </w:rPr>
        <w:t>Utilising cloud-based services enables resilience to be established by using underlying capabilities:</w:t>
      </w:r>
      <w:r w:rsidRPr="00852ABB">
        <w:rPr>
          <w:rStyle w:val="eop"/>
        </w:rPr>
        <w:t> </w:t>
      </w:r>
    </w:p>
    <w:p w14:paraId="23A4215F" w14:textId="4C10D9DD" w:rsidR="008E04C1" w:rsidRPr="008E04C1" w:rsidRDefault="007B656F" w:rsidP="008E04C1">
      <w:pPr>
        <w:pStyle w:val="Heading2"/>
      </w:pPr>
      <w:bookmarkStart w:id="438" w:name="_Toc87460286"/>
      <w:bookmarkStart w:id="439" w:name="_Toc167978374"/>
      <w:r w:rsidRPr="007B656F">
        <w:rPr>
          <w:rFonts w:eastAsia="Calibri"/>
        </w:rPr>
        <w:t xml:space="preserve">HA </w:t>
      </w:r>
      <w:r w:rsidR="00052CA6">
        <w:rPr>
          <w:rFonts w:eastAsia="Calibri"/>
        </w:rPr>
        <w:t>OFFERED BY THE AZURE PLATFORM</w:t>
      </w:r>
      <w:bookmarkEnd w:id="438"/>
      <w:bookmarkEnd w:id="439"/>
    </w:p>
    <w:p w14:paraId="1BA33EBF" w14:textId="0A3B6526" w:rsidR="007B656F" w:rsidRPr="007B656F" w:rsidRDefault="007B656F" w:rsidP="00A2328D">
      <w:pPr>
        <w:pStyle w:val="01TEFBodyText"/>
      </w:pPr>
      <w:r w:rsidRPr="00A2328D">
        <w:t>Microsoft Azure proactively mitigates potential failures by using deep fleet telemetry, enables platform failure predictions with Machine Learning and then does an automatic live migration for several types of hardware failure cases e.g. disk failures, I/O latency etc. As a result, Virtual Machines are live migrated off “at-risk” machines before they show signs of failing.</w:t>
      </w:r>
    </w:p>
    <w:p w14:paraId="3E3E37D6" w14:textId="4C0AEB7B" w:rsidR="008E04C1" w:rsidRPr="00A2328D" w:rsidRDefault="007B656F" w:rsidP="00A2328D">
      <w:pPr>
        <w:pStyle w:val="Heading2"/>
        <w:rPr>
          <w:rFonts w:eastAsia="Calibri"/>
        </w:rPr>
      </w:pPr>
      <w:bookmarkStart w:id="440" w:name="_Toc87460287"/>
      <w:bookmarkStart w:id="441" w:name="_Ref153440696"/>
      <w:bookmarkStart w:id="442" w:name="_Toc167978375"/>
      <w:r w:rsidRPr="007B656F">
        <w:rPr>
          <w:rFonts w:eastAsia="Calibri"/>
        </w:rPr>
        <w:t xml:space="preserve">HA </w:t>
      </w:r>
      <w:r w:rsidR="007D22F1">
        <w:rPr>
          <w:rFonts w:eastAsia="Calibri"/>
        </w:rPr>
        <w:t>OFFERED</w:t>
      </w:r>
      <w:r w:rsidRPr="007B656F">
        <w:rPr>
          <w:rFonts w:eastAsia="Calibri"/>
        </w:rPr>
        <w:t xml:space="preserve"> </w:t>
      </w:r>
      <w:r w:rsidR="007D22F1">
        <w:rPr>
          <w:rFonts w:eastAsia="Calibri"/>
        </w:rPr>
        <w:t>BY</w:t>
      </w:r>
      <w:r w:rsidRPr="007B656F">
        <w:rPr>
          <w:rFonts w:eastAsia="Calibri"/>
        </w:rPr>
        <w:t xml:space="preserve"> </w:t>
      </w:r>
      <w:r w:rsidR="007D22F1">
        <w:rPr>
          <w:rFonts w:eastAsia="Calibri"/>
        </w:rPr>
        <w:t>SERVICES</w:t>
      </w:r>
      <w:r w:rsidRPr="007B656F">
        <w:rPr>
          <w:rFonts w:eastAsia="Calibri"/>
        </w:rPr>
        <w:t xml:space="preserve"> </w:t>
      </w:r>
      <w:r w:rsidR="007D22F1">
        <w:rPr>
          <w:rFonts w:eastAsia="Calibri"/>
        </w:rPr>
        <w:t>ON THE AZURE PLATFORM</w:t>
      </w:r>
      <w:bookmarkEnd w:id="440"/>
      <w:bookmarkEnd w:id="441"/>
      <w:bookmarkEnd w:id="442"/>
    </w:p>
    <w:p w14:paraId="46575202" w14:textId="3FDF9C08" w:rsidR="008E04C1" w:rsidRPr="008C7041" w:rsidRDefault="00D44F98" w:rsidP="009575F2">
      <w:pPr>
        <w:pStyle w:val="01TEFBodyText"/>
        <w:rPr>
          <w:b/>
          <w:bCs/>
        </w:rPr>
      </w:pPr>
      <w:r w:rsidRPr="00D44F98">
        <w:t>Telefónica</w:t>
      </w:r>
      <w:r w:rsidR="008E04C1" w:rsidRPr="00A2328D">
        <w:t xml:space="preserve"> will use Azure provided HA services to mitigate against hardware failures, datacentre outage or </w:t>
      </w:r>
      <w:r w:rsidR="001635DD">
        <w:t xml:space="preserve">zonal </w:t>
      </w:r>
      <w:r w:rsidR="008E04C1" w:rsidRPr="00A2328D">
        <w:t>level outage</w:t>
      </w:r>
      <w:r w:rsidR="001635DD">
        <w:t>s</w:t>
      </w:r>
      <w:r w:rsidR="008E04C1" w:rsidRPr="00A2328D">
        <w:t>.</w:t>
      </w:r>
      <w:r w:rsidR="008C7041">
        <w:rPr>
          <w:b/>
          <w:bCs/>
        </w:rPr>
        <w:t xml:space="preserve"> </w:t>
      </w:r>
      <w:r w:rsidR="008E04C1">
        <w:t>T</w:t>
      </w:r>
      <w:r w:rsidR="008E04C1" w:rsidRPr="003A0FAE">
        <w:rPr>
          <w:rFonts w:eastAsia="Calibri" w:cstheme="minorHAnsi"/>
        </w:rPr>
        <w:t>he Disaster Recovery and High Availability model of the Cloud platform is shown below:</w:t>
      </w:r>
    </w:p>
    <w:p w14:paraId="467F48F3" w14:textId="77777777" w:rsidR="009575F2" w:rsidRPr="003A0FAE" w:rsidRDefault="009575F2" w:rsidP="008E04C1">
      <w:pPr>
        <w:rPr>
          <w:rFonts w:asciiTheme="minorHAnsi" w:eastAsia="Calibri" w:hAnsiTheme="minorHAnsi" w:cstheme="minorHAnsi"/>
          <w:szCs w:val="22"/>
        </w:rPr>
      </w:pPr>
    </w:p>
    <w:p w14:paraId="1EF1E9AD" w14:textId="6FC26700" w:rsidR="00716A05" w:rsidRPr="00716A05" w:rsidRDefault="00AE62DE" w:rsidP="00AE62DE">
      <w:pPr>
        <w:spacing w:line="259" w:lineRule="auto"/>
        <w:jc w:val="center"/>
        <w:rPr>
          <w:rFonts w:cstheme="minorHAnsi"/>
          <w:color w:val="002060"/>
          <w:szCs w:val="22"/>
        </w:rPr>
      </w:pPr>
      <w:r w:rsidRPr="00AE62DE">
        <w:rPr>
          <w:rFonts w:cstheme="minorHAnsi"/>
          <w:noProof/>
          <w:color w:val="002060"/>
          <w:szCs w:val="22"/>
        </w:rPr>
        <w:lastRenderedPageBreak/>
        <w:drawing>
          <wp:inline distT="0" distB="0" distL="0" distR="0" wp14:anchorId="6F999BFC" wp14:editId="63091DA0">
            <wp:extent cx="5731510" cy="4926965"/>
            <wp:effectExtent l="0" t="0" r="0" b="635"/>
            <wp:docPr id="413951603" name="Picture 413951603"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51603" name="Picture 1" descr="A diagram of a structure&#10;&#10;Description automatically generated"/>
                    <pic:cNvPicPr/>
                  </pic:nvPicPr>
                  <pic:blipFill>
                    <a:blip r:embed="rId40"/>
                    <a:stretch>
                      <a:fillRect/>
                    </a:stretch>
                  </pic:blipFill>
                  <pic:spPr>
                    <a:xfrm>
                      <a:off x="0" y="0"/>
                      <a:ext cx="5731510" cy="4926965"/>
                    </a:xfrm>
                    <a:prstGeom prst="rect">
                      <a:avLst/>
                    </a:prstGeom>
                  </pic:spPr>
                </pic:pic>
              </a:graphicData>
            </a:graphic>
          </wp:inline>
        </w:drawing>
      </w:r>
    </w:p>
    <w:p w14:paraId="7C6408D2" w14:textId="3CFF7630" w:rsidR="001C3E54" w:rsidRPr="005C6EC8" w:rsidRDefault="001C3E54" w:rsidP="001C3E54">
      <w:pPr>
        <w:pStyle w:val="01TEFFigureTitle"/>
      </w:pPr>
      <w:r>
        <w:t xml:space="preserve">Azure </w:t>
      </w:r>
      <w:r w:rsidR="006761FC">
        <w:t>Disaster Recovery and HA Model</w:t>
      </w:r>
    </w:p>
    <w:p w14:paraId="592D53B5" w14:textId="77777777" w:rsidR="00AC5661" w:rsidRDefault="00AC5661" w:rsidP="00471B3D">
      <w:pPr>
        <w:pStyle w:val="01TEFBodyText"/>
      </w:pPr>
    </w:p>
    <w:p w14:paraId="70466DC7" w14:textId="220C57BD" w:rsidR="008E04C1" w:rsidRPr="003A0FAE" w:rsidRDefault="00CB1592" w:rsidP="00471B3D">
      <w:pPr>
        <w:pStyle w:val="01TEFBodyText"/>
        <w:rPr>
          <w:rFonts w:cstheme="minorHAnsi"/>
        </w:rPr>
      </w:pPr>
      <w:r>
        <w:t xml:space="preserve">The Azure platform </w:t>
      </w:r>
      <w:r w:rsidR="008E04C1" w:rsidRPr="003A0FAE">
        <w:t>offer</w:t>
      </w:r>
      <w:r>
        <w:t>s</w:t>
      </w:r>
      <w:r w:rsidR="008E04C1" w:rsidRPr="003A0FAE">
        <w:t xml:space="preserve"> geo-redundancy capabilities, with deployment</w:t>
      </w:r>
      <w:r w:rsidR="00057B04">
        <w:t xml:space="preserve"> options</w:t>
      </w:r>
      <w:r w:rsidR="008E04C1" w:rsidRPr="003A0FAE">
        <w:t xml:space="preserve"> to UK South and UK W</w:t>
      </w:r>
      <w:r w:rsidR="008E04C1" w:rsidRPr="003A0FAE">
        <w:rPr>
          <w:rFonts w:cstheme="minorHAnsi"/>
        </w:rPr>
        <w:t>est. Microsoft offers two options to recover from regional failures:</w:t>
      </w:r>
    </w:p>
    <w:p w14:paraId="58EE63C7" w14:textId="77777777" w:rsidR="008E04C1" w:rsidRPr="003A0FAE" w:rsidRDefault="008E04C1" w:rsidP="00B84158">
      <w:pPr>
        <w:pStyle w:val="01TEFBullet"/>
        <w:rPr>
          <w:rFonts w:cstheme="minorHAnsi"/>
        </w:rPr>
      </w:pPr>
      <w:r w:rsidRPr="003A0FAE">
        <w:t>Manual failover</w:t>
      </w:r>
    </w:p>
    <w:p w14:paraId="4C76A621" w14:textId="77777777" w:rsidR="008E04C1" w:rsidRPr="00501CCD" w:rsidRDefault="008E04C1" w:rsidP="00B84158">
      <w:pPr>
        <w:pStyle w:val="01TEFBullet"/>
        <w:rPr>
          <w:rFonts w:cstheme="minorHAnsi"/>
        </w:rPr>
      </w:pPr>
      <w:r w:rsidRPr="003A0FAE">
        <w:t>Microsoft initiated failover.</w:t>
      </w:r>
    </w:p>
    <w:p w14:paraId="7ED01BD9" w14:textId="4B2EBBD2" w:rsidR="008E04C1" w:rsidRDefault="00AB7758" w:rsidP="00471B3D">
      <w:pPr>
        <w:pStyle w:val="01TEFBodyText"/>
        <w:rPr>
          <w:rFonts w:cstheme="minorHAnsi"/>
        </w:rPr>
      </w:pPr>
      <w:r>
        <w:t>The</w:t>
      </w:r>
      <w:r w:rsidR="008E04C1" w:rsidRPr="003A0FAE">
        <w:t xml:space="preserve"> manual failover approach provides a lower RTO in line with DCC SLAs as Microsoft do not prioritise specific tenant </w:t>
      </w:r>
      <w:r w:rsidR="008E04C1" w:rsidRPr="003A0FAE">
        <w:rPr>
          <w:rFonts w:cstheme="minorHAnsi"/>
        </w:rPr>
        <w:t>solutions. In addition, the manual approach supports DCC requirements for DR testing.</w:t>
      </w:r>
    </w:p>
    <w:p w14:paraId="52874D81" w14:textId="77777777" w:rsidR="003250DC" w:rsidRDefault="003250DC" w:rsidP="003250DC">
      <w:pPr>
        <w:pStyle w:val="01TEFBodyText"/>
        <w:rPr>
          <w:rFonts w:cstheme="minorHAnsi"/>
        </w:rPr>
      </w:pPr>
    </w:p>
    <w:p w14:paraId="66A3052C" w14:textId="4F219E8E" w:rsidR="001E721E" w:rsidRDefault="003250DC" w:rsidP="003250DC">
      <w:pPr>
        <w:pStyle w:val="01TEFBodyText"/>
      </w:pPr>
      <w:r>
        <w:t xml:space="preserve">However, </w:t>
      </w:r>
      <w:r w:rsidRPr="00AC5661">
        <w:t xml:space="preserve">CSP C&amp;S </w:t>
      </w:r>
      <w:r w:rsidR="00804292">
        <w:t>will</w:t>
      </w:r>
      <w:r w:rsidRPr="00AC5661">
        <w:t xml:space="preserve"> implement the capability using UK south Azure zonal redundancy</w:t>
      </w:r>
      <w:r w:rsidR="00DF16B9">
        <w:t xml:space="preserve"> in line with DCC guidance outlined in </w:t>
      </w:r>
      <w:r w:rsidR="00EA5917">
        <w:t xml:space="preserve">the </w:t>
      </w:r>
      <w:r w:rsidR="00BA026E" w:rsidRPr="00BA026E">
        <w:t xml:space="preserve">Cloud Adoption Framework </w:t>
      </w:r>
      <w:r w:rsidR="00290F8D">
        <w:t>(v</w:t>
      </w:r>
      <w:r w:rsidR="00BA026E" w:rsidRPr="00BA026E">
        <w:t>2.0</w:t>
      </w:r>
      <w:r w:rsidR="00290F8D">
        <w:t>)</w:t>
      </w:r>
      <w:r w:rsidR="001E721E">
        <w:t xml:space="preserve"> which states</w:t>
      </w:r>
      <w:r w:rsidR="009511FF" w:rsidRPr="009511FF">
        <w:t xml:space="preserve"> </w:t>
      </w:r>
      <w:r w:rsidR="009511FF">
        <w:t>the following</w:t>
      </w:r>
      <w:r w:rsidR="001E721E">
        <w:t>:</w:t>
      </w:r>
    </w:p>
    <w:p w14:paraId="47438642" w14:textId="77777777" w:rsidR="001E721E" w:rsidRDefault="001E721E" w:rsidP="001E721E">
      <w:pPr>
        <w:autoSpaceDE w:val="0"/>
        <w:autoSpaceDN w:val="0"/>
        <w:adjustRightInd w:val="0"/>
        <w:rPr>
          <w:rFonts w:ascii="AppleSystemUIFont" w:eastAsiaTheme="minorHAnsi" w:hAnsi="AppleSystemUIFont" w:cs="AppleSystemUIFont"/>
          <w:sz w:val="26"/>
          <w:szCs w:val="26"/>
          <w:lang w:eastAsia="en-US"/>
        </w:rPr>
      </w:pPr>
    </w:p>
    <w:p w14:paraId="01B2134F" w14:textId="0E3A72D7" w:rsidR="001E721E" w:rsidRPr="00074AF0" w:rsidRDefault="001E721E" w:rsidP="001E721E">
      <w:pPr>
        <w:pStyle w:val="01TEFBodyText"/>
        <w:rPr>
          <w:i/>
          <w:iCs/>
        </w:rPr>
      </w:pPr>
      <w:r w:rsidRPr="00074AF0">
        <w:rPr>
          <w:i/>
          <w:iCs/>
        </w:rPr>
        <w:t>DCC service designs should leverage deployment across availability zones and should consider cross-region deployment or replication where architecturally appropriate for improved resilience</w:t>
      </w:r>
      <w:r w:rsidR="00074AF0" w:rsidRPr="00074AF0">
        <w:rPr>
          <w:i/>
          <w:iCs/>
        </w:rPr>
        <w:t>.</w:t>
      </w:r>
    </w:p>
    <w:p w14:paraId="01A73D13" w14:textId="57CC7BA9" w:rsidR="001E721E" w:rsidRDefault="003250DC" w:rsidP="003250DC">
      <w:pPr>
        <w:pStyle w:val="01TEFBodyText"/>
      </w:pPr>
      <w:r w:rsidRPr="00AC5661">
        <w:t xml:space="preserve"> </w:t>
      </w:r>
    </w:p>
    <w:p w14:paraId="16F92124" w14:textId="2BE8B0E0" w:rsidR="001E709B" w:rsidRPr="00A2054B" w:rsidRDefault="006E2DF3" w:rsidP="00454A3B">
      <w:pPr>
        <w:pStyle w:val="01TEFBodyText"/>
      </w:pPr>
      <w:r>
        <w:rPr>
          <w:rStyle w:val="ui-provider"/>
        </w:rPr>
        <w:t xml:space="preserve">Microsoft provide a shared responsibility model, and this underpins how HA/DR is managed in Azure as described </w:t>
      </w:r>
      <w:hyperlink r:id="rId41" w:anchor="shared-responsibility-model" w:history="1">
        <w:r w:rsidRPr="00C97488">
          <w:rPr>
            <w:rStyle w:val="Hyperlink"/>
          </w:rPr>
          <w:t>here</w:t>
        </w:r>
      </w:hyperlink>
      <w:r w:rsidR="00454A3B">
        <w:rPr>
          <w:rStyle w:val="ui-provider"/>
        </w:rPr>
        <w:t xml:space="preserve">. All </w:t>
      </w:r>
      <w:r w:rsidR="00763D0E">
        <w:t xml:space="preserve">of the </w:t>
      </w:r>
      <w:r w:rsidR="003C3491">
        <w:t xml:space="preserve">Azure </w:t>
      </w:r>
      <w:r w:rsidR="00763D0E">
        <w:t xml:space="preserve">infrastructure does support cross region </w:t>
      </w:r>
      <w:r w:rsidR="00086AB5">
        <w:t>redundancy but</w:t>
      </w:r>
      <w:r w:rsidR="00763D0E">
        <w:t xml:space="preserve"> requires additional components to balance traffic across regions as well as doubling down on costs.</w:t>
      </w:r>
      <w:r w:rsidR="003C3491" w:rsidRPr="003C3491">
        <w:t xml:space="preserve"> </w:t>
      </w:r>
      <w:r w:rsidR="001E709B">
        <w:t xml:space="preserve">Whilst </w:t>
      </w:r>
      <w:r w:rsidR="001E709B">
        <w:lastRenderedPageBreak/>
        <w:t>zonal redundancy is acceptable in the cases of availability, it should be reviewed against the SLA offered by each indiv</w:t>
      </w:r>
      <w:r w:rsidR="00086AB5">
        <w:t>idual</w:t>
      </w:r>
      <w:r w:rsidR="001E709B">
        <w:t xml:space="preserve"> service</w:t>
      </w:r>
      <w:r w:rsidR="00086AB5">
        <w:t xml:space="preserve"> described </w:t>
      </w:r>
      <w:hyperlink r:id="rId42" w:history="1">
        <w:r w:rsidR="00086AB5" w:rsidRPr="00086AB5">
          <w:rPr>
            <w:rStyle w:val="Hyperlink"/>
          </w:rPr>
          <w:t>here</w:t>
        </w:r>
      </w:hyperlink>
      <w:r w:rsidR="00086AB5">
        <w:t>.</w:t>
      </w:r>
    </w:p>
    <w:p w14:paraId="1AD61664" w14:textId="77777777" w:rsidR="00086AB5" w:rsidRDefault="00086AB5" w:rsidP="00763D0E">
      <w:pPr>
        <w:pStyle w:val="01TEFBodyText"/>
      </w:pPr>
    </w:p>
    <w:p w14:paraId="477F2906" w14:textId="770BCD76" w:rsidR="00763D0E" w:rsidRDefault="003C3491" w:rsidP="00763D0E">
      <w:pPr>
        <w:pStyle w:val="01TEFBodyText"/>
        <w:rPr>
          <w:sz w:val="24"/>
          <w:szCs w:val="24"/>
        </w:rPr>
      </w:pPr>
      <w:r>
        <w:t>Microsoft Azure’s south region and their zonal HA capability, provides resilience over and above the active-passive site resilience offered by the on-premise solution.</w:t>
      </w:r>
      <w:r w:rsidR="001E709B">
        <w:t xml:space="preserve"> </w:t>
      </w:r>
    </w:p>
    <w:p w14:paraId="7455A70A" w14:textId="77777777" w:rsidR="00763D0E" w:rsidRDefault="00763D0E" w:rsidP="00763D0E">
      <w:pPr>
        <w:pStyle w:val="01TEFBodyText"/>
      </w:pPr>
    </w:p>
    <w:p w14:paraId="64758E02" w14:textId="410FF9EC" w:rsidR="003250DC" w:rsidRPr="00B40C2A" w:rsidRDefault="003250DC" w:rsidP="00B40C2A">
      <w:pPr>
        <w:pStyle w:val="01TEFBodyText"/>
      </w:pPr>
      <w:r w:rsidRPr="00AC5661">
        <w:t xml:space="preserve">BCDR testing / changes to allow for Azure zones (3 within Azure UK South) </w:t>
      </w:r>
      <w:r w:rsidR="00DA79FF">
        <w:t>will</w:t>
      </w:r>
      <w:r w:rsidRPr="00AC5661">
        <w:t xml:space="preserve"> be used without manual interventions</w:t>
      </w:r>
      <w:r w:rsidR="00C71E95">
        <w:t xml:space="preserve"> (including </w:t>
      </w:r>
      <w:r w:rsidR="002D0160">
        <w:t>manual testing</w:t>
      </w:r>
      <w:r w:rsidR="00713D29">
        <w:t xml:space="preserve"> or </w:t>
      </w:r>
      <w:r w:rsidR="002D0160">
        <w:t>failover</w:t>
      </w:r>
      <w:r w:rsidR="00C71E95">
        <w:t>)</w:t>
      </w:r>
      <w:r w:rsidRPr="00AC5661">
        <w:t xml:space="preserve"> and no regional redundancy is</w:t>
      </w:r>
      <w:r w:rsidRPr="00AC5661">
        <w:rPr>
          <w:rStyle w:val="apple-converted-space"/>
        </w:rPr>
        <w:t> </w:t>
      </w:r>
      <w:r w:rsidRPr="00AC5661">
        <w:t>expected as part of the drive to keep costs to a minimum.</w:t>
      </w:r>
      <w:r w:rsidR="002F63B1">
        <w:t xml:space="preserve"> </w:t>
      </w:r>
    </w:p>
    <w:p w14:paraId="1FF0D5B7" w14:textId="77777777" w:rsidR="00AA332F" w:rsidRDefault="00AA332F" w:rsidP="00471B3D">
      <w:pPr>
        <w:pStyle w:val="01TEFBodyText"/>
      </w:pPr>
    </w:p>
    <w:p w14:paraId="10C94833" w14:textId="67375FD0" w:rsidR="008E04C1" w:rsidRPr="003A0FAE" w:rsidRDefault="00321FCA" w:rsidP="00471B3D">
      <w:pPr>
        <w:pStyle w:val="01TEFBodyText"/>
      </w:pPr>
      <w:r>
        <w:t>Azure UK South</w:t>
      </w:r>
      <w:r w:rsidR="008E04C1" w:rsidRPr="003A0FAE">
        <w:t xml:space="preserve"> will consist of </w:t>
      </w:r>
      <w:r w:rsidR="002B2598">
        <w:t>a</w:t>
      </w:r>
      <w:r w:rsidR="008E04C1" w:rsidRPr="003A0FAE">
        <w:t xml:space="preserve">vailability </w:t>
      </w:r>
      <w:r w:rsidR="002B2598">
        <w:t>z</w:t>
      </w:r>
      <w:r w:rsidR="008E04C1" w:rsidRPr="003A0FAE">
        <w:t>ones, each zone being made up of multiple data centres. High-speed fibre links will be available between all data centres within</w:t>
      </w:r>
      <w:r w:rsidR="008E04C1" w:rsidRPr="026AF9BD">
        <w:t xml:space="preserve"> the region.</w:t>
      </w:r>
    </w:p>
    <w:p w14:paraId="05D2E377" w14:textId="77777777" w:rsidR="003E6AED" w:rsidRDefault="003E6AED" w:rsidP="00471B3D">
      <w:pPr>
        <w:pStyle w:val="01TEFBodyText"/>
      </w:pPr>
    </w:p>
    <w:p w14:paraId="203B94A1" w14:textId="44BEBA47" w:rsidR="007B22C0" w:rsidRDefault="007B22C0" w:rsidP="007B22C0">
      <w:pPr>
        <w:pStyle w:val="01TEFBodyText"/>
      </w:pPr>
      <w:r w:rsidRPr="003A0FAE">
        <w:t>The solution will provide service level agreements offered by the public cloud provider in line with DCC SLA requirements.</w:t>
      </w:r>
    </w:p>
    <w:p w14:paraId="0FAF75CD" w14:textId="77777777" w:rsidR="007B22C0" w:rsidRPr="00C40E5D" w:rsidRDefault="007B22C0" w:rsidP="007B22C0">
      <w:pPr>
        <w:pStyle w:val="01TEFBodyText"/>
      </w:pPr>
    </w:p>
    <w:p w14:paraId="746E1EE9" w14:textId="1657FB18" w:rsidR="00441483" w:rsidRDefault="004321E2" w:rsidP="005A1B29">
      <w:pPr>
        <w:pStyle w:val="01TEFBodyText"/>
        <w:rPr>
          <w:rStyle w:val="ui-provider"/>
        </w:rPr>
      </w:pPr>
      <w:r>
        <w:rPr>
          <w:rStyle w:val="ui-provider"/>
        </w:rPr>
        <w:t xml:space="preserve">The following </w:t>
      </w:r>
      <w:r w:rsidR="0022389B">
        <w:rPr>
          <w:rStyle w:val="ui-provider"/>
        </w:rPr>
        <w:t>are the resource types that Traffic Management Gateway solution is comprised of</w:t>
      </w:r>
      <w:r w:rsidR="00441483">
        <w:rPr>
          <w:rStyle w:val="ui-provider"/>
        </w:rPr>
        <w:t>:</w:t>
      </w:r>
    </w:p>
    <w:p w14:paraId="385B6C0A" w14:textId="6F79810D" w:rsidR="00AF070D" w:rsidRDefault="00AF070D" w:rsidP="00B84158">
      <w:pPr>
        <w:pStyle w:val="01TEFBullet"/>
        <w:rPr>
          <w:sz w:val="24"/>
          <w:szCs w:val="24"/>
        </w:rPr>
      </w:pPr>
      <w:r>
        <w:t>App Service Plans (Azure Functions)</w:t>
      </w:r>
      <w:r w:rsidR="00964009">
        <w:t xml:space="preserve"> – </w:t>
      </w:r>
      <w:r w:rsidR="00964009" w:rsidRPr="00D44F98">
        <w:rPr>
          <w:rFonts w:eastAsia="Calibri" w:cstheme="minorHAnsi"/>
        </w:rPr>
        <w:t>Telefónica</w:t>
      </w:r>
      <w:r w:rsidR="00964009" w:rsidRPr="000C0C41">
        <w:rPr>
          <w:rFonts w:eastAsia="Calibri" w:cstheme="minorHAnsi"/>
        </w:rPr>
        <w:t xml:space="preserve"> </w:t>
      </w:r>
      <w:r>
        <w:t>have no control other than to configure zonal redundancy in a single region. As a design principle, Azure functions are only used for triggering backend reports and failure of that service will not impact any critical path. If geo-redundancy is required, then a design change is needed</w:t>
      </w:r>
      <w:r w:rsidR="00182B27">
        <w:t xml:space="preserve"> as described </w:t>
      </w:r>
      <w:hyperlink r:id="rId43" w:anchor="disaster-recovery-in-single-region-geography" w:history="1">
        <w:r w:rsidR="00182B27" w:rsidRPr="00182B27">
          <w:rPr>
            <w:rStyle w:val="Hyperlink"/>
          </w:rPr>
          <w:t>here</w:t>
        </w:r>
      </w:hyperlink>
      <w:r w:rsidR="00EC13AA">
        <w:t>.</w:t>
      </w:r>
    </w:p>
    <w:p w14:paraId="70C17165" w14:textId="4CC46FF0" w:rsidR="00AF070D" w:rsidRDefault="00AF070D" w:rsidP="00B84158">
      <w:pPr>
        <w:pStyle w:val="01TEFBullet"/>
      </w:pPr>
      <w:proofErr w:type="spellStart"/>
      <w:r>
        <w:t>HAProxy</w:t>
      </w:r>
      <w:proofErr w:type="spellEnd"/>
      <w:r w:rsidR="00964009">
        <w:t xml:space="preserve"> –</w:t>
      </w:r>
      <w:r>
        <w:t xml:space="preserve"> </w:t>
      </w:r>
      <w:r w:rsidR="00964009" w:rsidRPr="00D44F98">
        <w:rPr>
          <w:rFonts w:eastAsia="Calibri" w:cstheme="minorHAnsi"/>
        </w:rPr>
        <w:t>Telefónica</w:t>
      </w:r>
      <w:r w:rsidR="00964009" w:rsidRPr="000C0C41">
        <w:rPr>
          <w:rFonts w:eastAsia="Calibri" w:cstheme="minorHAnsi"/>
        </w:rPr>
        <w:t xml:space="preserve"> </w:t>
      </w:r>
      <w:r>
        <w:t>are using virtual machine scale set with 3 VM's set across 3 zones behind a load balancer which is also zone redundant. We can switch off virtual machines manually to replicate a zonal failure, but we have no control of replicating a failure of the load balancer component.</w:t>
      </w:r>
    </w:p>
    <w:p w14:paraId="48281DE9" w14:textId="1EA9A5D1" w:rsidR="00AF070D" w:rsidRDefault="00AF070D" w:rsidP="00B84158">
      <w:pPr>
        <w:pStyle w:val="01TEFBullet"/>
      </w:pPr>
      <w:r>
        <w:t xml:space="preserve">Redis cache </w:t>
      </w:r>
      <w:r w:rsidR="00147A5C">
        <w:t>–</w:t>
      </w:r>
      <w:r>
        <w:t xml:space="preserve"> </w:t>
      </w:r>
      <w:r w:rsidR="002F4921" w:rsidRPr="00D44F98">
        <w:rPr>
          <w:rFonts w:eastAsia="Calibri" w:cstheme="minorHAnsi"/>
        </w:rPr>
        <w:t>Telefónica</w:t>
      </w:r>
      <w:r w:rsidR="002F4921" w:rsidRPr="000C0C41">
        <w:rPr>
          <w:rFonts w:eastAsia="Calibri" w:cstheme="minorHAnsi"/>
        </w:rPr>
        <w:t xml:space="preserve"> </w:t>
      </w:r>
      <w:r w:rsidR="00147A5C">
        <w:t>will adopt</w:t>
      </w:r>
      <w:r>
        <w:t xml:space="preserve"> zonal redundancy but have no control over failover</w:t>
      </w:r>
      <w:r w:rsidR="00C0454B">
        <w:t xml:space="preserve"> as described </w:t>
      </w:r>
      <w:hyperlink r:id="rId44" w:anchor="zone-redundancy" w:history="1">
        <w:r w:rsidR="00C0454B" w:rsidRPr="00C0454B">
          <w:rPr>
            <w:rStyle w:val="Hyperlink"/>
          </w:rPr>
          <w:t>here</w:t>
        </w:r>
      </w:hyperlink>
      <w:r w:rsidR="00C0454B">
        <w:t>.</w:t>
      </w:r>
    </w:p>
    <w:p w14:paraId="30DB4C4D" w14:textId="7131AFB3" w:rsidR="00AF070D" w:rsidRDefault="00AF070D" w:rsidP="00B84158">
      <w:pPr>
        <w:pStyle w:val="01TEFBullet"/>
      </w:pPr>
      <w:proofErr w:type="spellStart"/>
      <w:r>
        <w:t>PostgresDB</w:t>
      </w:r>
      <w:proofErr w:type="spellEnd"/>
      <w:r>
        <w:t xml:space="preserve"> </w:t>
      </w:r>
      <w:r w:rsidR="00594D31">
        <w:t>–</w:t>
      </w:r>
      <w:r>
        <w:t xml:space="preserve"> </w:t>
      </w:r>
      <w:r w:rsidR="002F4921" w:rsidRPr="00D44F98">
        <w:rPr>
          <w:rFonts w:eastAsia="Calibri" w:cstheme="minorHAnsi"/>
        </w:rPr>
        <w:t>Telefónica</w:t>
      </w:r>
      <w:r w:rsidR="002F4921" w:rsidRPr="000C0C41">
        <w:rPr>
          <w:rFonts w:eastAsia="Calibri" w:cstheme="minorHAnsi"/>
        </w:rPr>
        <w:t xml:space="preserve"> </w:t>
      </w:r>
      <w:r w:rsidR="002F4921">
        <w:rPr>
          <w:rFonts w:eastAsia="Calibri" w:cstheme="minorHAnsi"/>
        </w:rPr>
        <w:t xml:space="preserve">will use </w:t>
      </w:r>
      <w:r>
        <w:t>zonal redundancy but have no control over failover</w:t>
      </w:r>
      <w:r w:rsidR="002F4921">
        <w:t xml:space="preserve"> as described </w:t>
      </w:r>
      <w:hyperlink r:id="rId45" w:history="1">
        <w:r w:rsidR="002F4921" w:rsidRPr="002F4921">
          <w:rPr>
            <w:rStyle w:val="Hyperlink"/>
          </w:rPr>
          <w:t>here</w:t>
        </w:r>
      </w:hyperlink>
      <w:r w:rsidR="002F4921">
        <w:t>.</w:t>
      </w:r>
    </w:p>
    <w:p w14:paraId="13F03043" w14:textId="7C85ABAF" w:rsidR="00AF070D" w:rsidRDefault="00AF070D" w:rsidP="00B84158">
      <w:pPr>
        <w:pStyle w:val="01TEFBullet"/>
      </w:pPr>
      <w:r>
        <w:t xml:space="preserve">Azure </w:t>
      </w:r>
      <w:r w:rsidR="00987F54">
        <w:t>Kubernetes</w:t>
      </w:r>
      <w:r>
        <w:t xml:space="preserve"> Service </w:t>
      </w:r>
      <w:r w:rsidR="00594D31">
        <w:t>–</w:t>
      </w:r>
      <w:r>
        <w:t xml:space="preserve"> </w:t>
      </w:r>
      <w:r w:rsidR="00103B8F" w:rsidRPr="00D44F98">
        <w:rPr>
          <w:rFonts w:eastAsia="Calibri" w:cstheme="minorHAnsi"/>
        </w:rPr>
        <w:t>Telefónica</w:t>
      </w:r>
      <w:r w:rsidR="00103B8F" w:rsidRPr="000C0C41">
        <w:rPr>
          <w:rFonts w:eastAsia="Calibri" w:cstheme="minorHAnsi"/>
        </w:rPr>
        <w:t xml:space="preserve"> </w:t>
      </w:r>
      <w:r w:rsidR="00103B8F">
        <w:rPr>
          <w:rFonts w:eastAsia="Calibri" w:cstheme="minorHAnsi"/>
        </w:rPr>
        <w:t xml:space="preserve">will </w:t>
      </w:r>
      <w:r>
        <w:t>use zonal redundancy</w:t>
      </w:r>
      <w:r w:rsidR="00BF1B0E">
        <w:t xml:space="preserve">. In this setup, </w:t>
      </w:r>
      <w:r w:rsidR="00880D4B" w:rsidRPr="00D44F98">
        <w:rPr>
          <w:rFonts w:eastAsia="Calibri" w:cstheme="minorHAnsi"/>
        </w:rPr>
        <w:t>Telefónica</w:t>
      </w:r>
      <w:r w:rsidR="00880D4B" w:rsidRPr="000C0C41">
        <w:rPr>
          <w:rFonts w:eastAsia="Calibri" w:cstheme="minorHAnsi"/>
        </w:rPr>
        <w:t xml:space="preserve"> </w:t>
      </w:r>
      <w:r>
        <w:t xml:space="preserve">can control taking down nodes within the cluster to replicate a zonal failure but cannot do </w:t>
      </w:r>
      <w:r w:rsidR="00880D4B">
        <w:t>so</w:t>
      </w:r>
      <w:r>
        <w:t xml:space="preserve"> for </w:t>
      </w:r>
      <w:r w:rsidR="00880D4B">
        <w:t xml:space="preserve">the </w:t>
      </w:r>
      <w:r>
        <w:t>control plane (only worker nodes)</w:t>
      </w:r>
      <w:r w:rsidR="00880D4B">
        <w:t xml:space="preserve"> as described </w:t>
      </w:r>
      <w:hyperlink r:id="rId46" w:history="1">
        <w:r w:rsidR="0050560F" w:rsidRPr="0050560F">
          <w:rPr>
            <w:rStyle w:val="Hyperlink"/>
          </w:rPr>
          <w:t>here</w:t>
        </w:r>
      </w:hyperlink>
      <w:r w:rsidR="0050560F">
        <w:t>.</w:t>
      </w:r>
    </w:p>
    <w:p w14:paraId="0078262D" w14:textId="52D38A52" w:rsidR="00AF070D" w:rsidRDefault="00AF070D" w:rsidP="00B84158">
      <w:pPr>
        <w:pStyle w:val="01TEFBullet"/>
      </w:pPr>
      <w:r>
        <w:t xml:space="preserve">Azure Load Balancer </w:t>
      </w:r>
      <w:r w:rsidR="00594D31">
        <w:t>–</w:t>
      </w:r>
      <w:r>
        <w:t xml:space="preserve"> </w:t>
      </w:r>
      <w:r w:rsidR="00B23FBC" w:rsidRPr="00D44F98">
        <w:rPr>
          <w:rFonts w:eastAsia="Calibri" w:cstheme="minorHAnsi"/>
        </w:rPr>
        <w:t>Telefónica</w:t>
      </w:r>
      <w:r w:rsidR="00B23FBC" w:rsidRPr="000C0C41">
        <w:rPr>
          <w:rFonts w:eastAsia="Calibri" w:cstheme="minorHAnsi"/>
        </w:rPr>
        <w:t xml:space="preserve"> </w:t>
      </w:r>
      <w:r>
        <w:t>use zonal redundancy but have no control over failover</w:t>
      </w:r>
      <w:r w:rsidR="00842D62">
        <w:t xml:space="preserve"> as described </w:t>
      </w:r>
      <w:hyperlink r:id="rId47" w:history="1">
        <w:r w:rsidR="00842D62" w:rsidRPr="00842D62">
          <w:rPr>
            <w:rStyle w:val="Hyperlink"/>
          </w:rPr>
          <w:t>here</w:t>
        </w:r>
      </w:hyperlink>
      <w:r w:rsidR="00842D62">
        <w:t>.</w:t>
      </w:r>
    </w:p>
    <w:p w14:paraId="681D6C50" w14:textId="37E4D8AA" w:rsidR="00573115" w:rsidRPr="00556BA7" w:rsidRDefault="00573115" w:rsidP="00556BA7">
      <w:pPr>
        <w:pStyle w:val="01TEFBodyText"/>
      </w:pPr>
      <w:r w:rsidRPr="00556BA7">
        <w:t xml:space="preserve">As a result, Telefónica cannot </w:t>
      </w:r>
      <w:r w:rsidR="003D3547" w:rsidRPr="00556BA7">
        <w:t xml:space="preserve">BCDR </w:t>
      </w:r>
      <w:r w:rsidRPr="00556BA7">
        <w:t xml:space="preserve">test </w:t>
      </w:r>
      <w:r w:rsidR="003D3547" w:rsidRPr="00556BA7">
        <w:t>all services provided by the Traffic Management Gateway</w:t>
      </w:r>
      <w:r w:rsidR="009645D7" w:rsidRPr="00556BA7">
        <w:t xml:space="preserve">. </w:t>
      </w:r>
      <w:r w:rsidR="00FD7693" w:rsidRPr="00556BA7">
        <w:t>Where</w:t>
      </w:r>
      <w:r w:rsidR="001C5CFB">
        <w:t xml:space="preserve"> testing of specific services</w:t>
      </w:r>
      <w:r w:rsidR="00FD7693" w:rsidRPr="00556BA7">
        <w:t xml:space="preserve"> is possible, the test will not provide an </w:t>
      </w:r>
      <w:r w:rsidR="00391B48" w:rsidRPr="00556BA7">
        <w:t>end-to-end</w:t>
      </w:r>
      <w:r w:rsidR="00FD7693" w:rsidRPr="00556BA7">
        <w:t xml:space="preserve"> view. </w:t>
      </w:r>
      <w:r w:rsidR="00391B48" w:rsidRPr="00556BA7">
        <w:t xml:space="preserve">Telefónica will </w:t>
      </w:r>
      <w:r w:rsidRPr="00556BA7">
        <w:t xml:space="preserve">provide test evidence that </w:t>
      </w:r>
      <w:r w:rsidR="00DC6123" w:rsidRPr="00556BA7">
        <w:t>the solution</w:t>
      </w:r>
      <w:r w:rsidRPr="00556BA7">
        <w:t xml:space="preserve"> can tolerate those failure types in dev</w:t>
      </w:r>
      <w:r w:rsidR="00044761" w:rsidRPr="00556BA7">
        <w:t>elopment setup</w:t>
      </w:r>
      <w:r w:rsidRPr="00556BA7">
        <w:t xml:space="preserve">. </w:t>
      </w:r>
      <w:r w:rsidR="00D2571D">
        <w:t>The solution</w:t>
      </w:r>
      <w:r w:rsidRPr="00556BA7">
        <w:t xml:space="preserve"> </w:t>
      </w:r>
      <w:r w:rsidR="00556BA7" w:rsidRPr="00556BA7">
        <w:t>will be setup in an</w:t>
      </w:r>
      <w:r w:rsidRPr="00556BA7">
        <w:t xml:space="preserve"> active/active/active</w:t>
      </w:r>
      <w:r w:rsidR="00556BA7" w:rsidRPr="00556BA7">
        <w:t xml:space="preserve"> configuration</w:t>
      </w:r>
      <w:r w:rsidRPr="00556BA7">
        <w:t xml:space="preserve"> across three regions</w:t>
      </w:r>
      <w:r w:rsidR="00556BA7" w:rsidRPr="00556BA7">
        <w:t>.</w:t>
      </w:r>
    </w:p>
    <w:p w14:paraId="410606C3" w14:textId="77777777" w:rsidR="00391B48" w:rsidRDefault="00391B48" w:rsidP="00391B48">
      <w:pPr>
        <w:pStyle w:val="01TEFBodyText"/>
        <w:rPr>
          <w:rFonts w:ascii="Segoe UI" w:hAnsi="Segoe UI" w:cs="Segoe UI"/>
          <w:sz w:val="21"/>
          <w:szCs w:val="21"/>
        </w:rPr>
      </w:pPr>
    </w:p>
    <w:p w14:paraId="65BCD694" w14:textId="03F27018" w:rsidR="00A81C32" w:rsidRDefault="00192D70" w:rsidP="00A81C32">
      <w:pPr>
        <w:pStyle w:val="Heading2"/>
      </w:pPr>
      <w:bookmarkStart w:id="443" w:name="_Toc157592263"/>
      <w:bookmarkStart w:id="444" w:name="_Toc157592264"/>
      <w:bookmarkStart w:id="445" w:name="_Toc157592265"/>
      <w:bookmarkStart w:id="446" w:name="_Toc157592266"/>
      <w:bookmarkStart w:id="447" w:name="_Toc87460288"/>
      <w:bookmarkStart w:id="448" w:name="_Ref165644650"/>
      <w:bookmarkStart w:id="449" w:name="_Toc167978376"/>
      <w:bookmarkEnd w:id="443"/>
      <w:bookmarkEnd w:id="444"/>
      <w:bookmarkEnd w:id="445"/>
      <w:bookmarkEnd w:id="446"/>
      <w:r>
        <w:rPr>
          <w:rFonts w:eastAsia="Calibri"/>
        </w:rPr>
        <w:t>APPROACH TO RESI</w:t>
      </w:r>
      <w:r w:rsidR="00232883">
        <w:rPr>
          <w:rFonts w:eastAsia="Calibri"/>
        </w:rPr>
        <w:t>LIENCE</w:t>
      </w:r>
      <w:bookmarkEnd w:id="447"/>
      <w:bookmarkEnd w:id="448"/>
      <w:bookmarkEnd w:id="449"/>
    </w:p>
    <w:p w14:paraId="049F7FA4" w14:textId="25BCCA62" w:rsidR="007B656F" w:rsidRPr="007B656F" w:rsidRDefault="00D44F98" w:rsidP="00852ABB">
      <w:pPr>
        <w:pStyle w:val="01TEFBodyText"/>
        <w:rPr>
          <w:rFonts w:cstheme="minorHAnsi"/>
        </w:rPr>
      </w:pPr>
      <w:r w:rsidRPr="00D44F98">
        <w:t>Telefónica</w:t>
      </w:r>
      <w:r w:rsidR="007B656F" w:rsidRPr="00852ABB">
        <w:t xml:space="preserve"> has a structured approach to achieve HA and resilience throughout the lifetime of the </w:t>
      </w:r>
      <w:r w:rsidR="00F74CAE">
        <w:t>Traffic Management Gateway</w:t>
      </w:r>
      <w:r w:rsidR="007B656F" w:rsidRPr="00852ABB">
        <w:t xml:space="preserve"> – from design and implementation to deployment and operations</w:t>
      </w:r>
      <w:r w:rsidR="007B656F" w:rsidRPr="007B656F">
        <w:rPr>
          <w:rFonts w:cstheme="minorHAnsi"/>
        </w:rPr>
        <w:t>:</w:t>
      </w:r>
    </w:p>
    <w:p w14:paraId="4DB07A37" w14:textId="68028E2D" w:rsidR="00DD0AB6" w:rsidRDefault="007B656F" w:rsidP="00B84158">
      <w:pPr>
        <w:pStyle w:val="01TEFBullet"/>
      </w:pPr>
      <w:r w:rsidRPr="00374507">
        <w:t xml:space="preserve">Current service’s Network Availability is 99.98% </w:t>
      </w:r>
      <w:r w:rsidR="00AD72B9">
        <w:t>and will be met using the capabilities provided by the Azure pl</w:t>
      </w:r>
      <w:r w:rsidR="00C019A8">
        <w:t>a</w:t>
      </w:r>
      <w:r w:rsidR="00AD72B9">
        <w:t>tform</w:t>
      </w:r>
      <w:r w:rsidRPr="00374507">
        <w:t>.</w:t>
      </w:r>
      <w:r w:rsidR="00FA391D">
        <w:t xml:space="preserve"> </w:t>
      </w:r>
      <w:r w:rsidRPr="00374507">
        <w:t xml:space="preserve">The Microsoft ExpressRoute circuit is 99.95%. Once individual services are identified, build a composite SLA which is based on the SLA’s offered by individual services </w:t>
      </w:r>
      <w:r w:rsidRPr="00374507">
        <w:lastRenderedPageBreak/>
        <w:t xml:space="preserve">selected as part of the architecture like Core WAN network, Load Balancer, API Gateway, </w:t>
      </w:r>
      <w:r w:rsidR="00004EB8">
        <w:t>Postgre</w:t>
      </w:r>
      <w:r w:rsidR="00F52C98">
        <w:t>SQL</w:t>
      </w:r>
      <w:r w:rsidRPr="00374507">
        <w:t xml:space="preserve"> etc.</w:t>
      </w:r>
    </w:p>
    <w:p w14:paraId="40DC0089" w14:textId="65466E79" w:rsidR="00DD0AB6" w:rsidRDefault="007B656F" w:rsidP="00DD0AB6">
      <w:pPr>
        <w:pStyle w:val="01TEFBullet"/>
        <w:numPr>
          <w:ilvl w:val="0"/>
          <w:numId w:val="0"/>
        </w:numPr>
        <w:ind w:left="720"/>
      </w:pPr>
      <w:r w:rsidRPr="007B656F">
        <w:t xml:space="preserve">For example, </w:t>
      </w:r>
      <w:r w:rsidR="00700054">
        <w:t>Azure Kubernetes Service (AKS)</w:t>
      </w:r>
      <w:r w:rsidRPr="007B656F">
        <w:t xml:space="preserve"> offers a 99.95% SLA which writes to an </w:t>
      </w:r>
      <w:r w:rsidR="00FA391D">
        <w:t>Post</w:t>
      </w:r>
      <w:r w:rsidR="00686EC9">
        <w:t>greSQL</w:t>
      </w:r>
      <w:r w:rsidRPr="007B656F">
        <w:t xml:space="preserve"> Database which offers a 99.99% SLA then the composite SLA for this application is 99.95 x 99.99% = 99.94%.</w:t>
      </w:r>
    </w:p>
    <w:p w14:paraId="62940308" w14:textId="5FE05378" w:rsidR="007B656F" w:rsidRPr="007B656F" w:rsidRDefault="007B656F" w:rsidP="00DD0AB6">
      <w:pPr>
        <w:pStyle w:val="01TEFBullet"/>
        <w:numPr>
          <w:ilvl w:val="0"/>
          <w:numId w:val="0"/>
        </w:numPr>
        <w:ind w:left="720"/>
      </w:pPr>
      <w:r w:rsidRPr="007B656F">
        <w:t xml:space="preserve">If the composite SLA is lower than HA requirements, the architecture will be improved by adding fallback paths with increasing complexity and trade-offs in mind. For example. if Azure </w:t>
      </w:r>
      <w:r w:rsidR="004F1366">
        <w:t>PostgreSQL</w:t>
      </w:r>
      <w:r w:rsidRPr="007B656F">
        <w:t xml:space="preserve"> database is offline, transactions are put into a queue to be processed later.</w:t>
      </w:r>
    </w:p>
    <w:p w14:paraId="634545C3" w14:textId="6807F270" w:rsidR="007B656F" w:rsidRPr="00374507" w:rsidRDefault="007B656F" w:rsidP="00B84158">
      <w:pPr>
        <w:pStyle w:val="01TEFBullet"/>
      </w:pPr>
      <w:r w:rsidRPr="00374507">
        <w:t xml:space="preserve">Design the </w:t>
      </w:r>
      <w:r w:rsidR="00F6595D">
        <w:t>Traffic Management Gateway</w:t>
      </w:r>
      <w:r w:rsidRPr="00374507">
        <w:t xml:space="preserve"> to handle hardware, datacentre, regional, transient failures, heavy load, accidental data deletion or corruption and application development failures (non-exhaustive list).</w:t>
      </w:r>
    </w:p>
    <w:p w14:paraId="73922D57" w14:textId="77777777" w:rsidR="007B656F" w:rsidRPr="004A6736" w:rsidRDefault="007B656F" w:rsidP="00B84158">
      <w:pPr>
        <w:pStyle w:val="01TEFBullet"/>
      </w:pPr>
      <w:r w:rsidRPr="004A6736">
        <w:t>Implement strategies to detect and recover from HA failures identified in the Design phase. For example, Load balance across instances to handle spikes in UDP traffic from communication hubs due to Power Outage event or automate deployments with a rollback plan to handle deployment failures.</w:t>
      </w:r>
    </w:p>
    <w:p w14:paraId="49E26B33" w14:textId="7C6F1F27" w:rsidR="007B656F" w:rsidRPr="00374507" w:rsidRDefault="007B656F" w:rsidP="00B84158">
      <w:pPr>
        <w:pStyle w:val="01TEFBullet"/>
      </w:pPr>
      <w:r w:rsidRPr="00374507">
        <w:t xml:space="preserve">Test implementation by load testing, simulating faults and triggering forced failovers in an environment closely resembling production. Some failure scenarios to test (can be combination of HA failure scenarios) with </w:t>
      </w:r>
      <w:r w:rsidR="00F6595D">
        <w:t>Traffic Management Gateway</w:t>
      </w:r>
      <w:r w:rsidRPr="00374507">
        <w:t xml:space="preserve"> would be expired certificates, crash/stop a microservice handling requests coming from </w:t>
      </w:r>
      <w:r w:rsidR="00F6595D">
        <w:t>Traffic Management Gateway</w:t>
      </w:r>
      <w:r w:rsidRPr="00374507">
        <w:t>, change access keys, shutdown DNS service, Load testing and Disaster recovery drills. Recovery times will be measured to verify that the HA requirements are met.</w:t>
      </w:r>
    </w:p>
    <w:p w14:paraId="0E376277" w14:textId="7BE9A8EA" w:rsidR="007B656F" w:rsidRPr="00374507" w:rsidRDefault="007B656F" w:rsidP="00B84158">
      <w:pPr>
        <w:pStyle w:val="01TEFBullet"/>
      </w:pPr>
      <w:r w:rsidRPr="00374507">
        <w:t>Deploy</w:t>
      </w:r>
      <w:r w:rsidR="00647A39">
        <w:t xml:space="preserve"> </w:t>
      </w:r>
      <w:r w:rsidR="00F6595D">
        <w:t>Traffic Management Gateway</w:t>
      </w:r>
      <w:r w:rsidRPr="00374507">
        <w:t xml:space="preserve"> into production using a reliable and repeatable process. Manual deployments of updates to production can present a potential source of errors causing downtime. To automate provisioning of Azure resources, tools like Terraform or Ansible will be used and Azure DevOps (or Jenkins) to automate application deployment into the SIT/PIT/UIT and Production </w:t>
      </w:r>
      <w:r w:rsidR="00B35130" w:rsidRPr="00374507">
        <w:t>environment.</w:t>
      </w:r>
    </w:p>
    <w:p w14:paraId="44996BE2" w14:textId="38BF8B4A" w:rsidR="000C0C41" w:rsidRDefault="007B656F" w:rsidP="00B84158">
      <w:pPr>
        <w:pStyle w:val="01TEFBullet"/>
      </w:pPr>
      <w:r w:rsidRPr="00374507">
        <w:t xml:space="preserve">Monitor the application to detect failures and </w:t>
      </w:r>
      <w:r w:rsidR="00B35130" w:rsidRPr="00374507">
        <w:t>respond</w:t>
      </w:r>
      <w:r w:rsidRPr="00374507">
        <w:t xml:space="preserve"> to failures that require manual interventions. The high availability inherent in the proposed solution is protected by means of comprehensive mature Network Monitoring, and Event and Incident management processes. These processes ensure any failure in the solution is detected and/or resolved.</w:t>
      </w:r>
    </w:p>
    <w:p w14:paraId="323B7CB6" w14:textId="7320D0EB" w:rsidR="000C0C41" w:rsidRDefault="007B656F" w:rsidP="000C0C41">
      <w:pPr>
        <w:pStyle w:val="01TEFBullet"/>
        <w:numPr>
          <w:ilvl w:val="0"/>
          <w:numId w:val="0"/>
        </w:numPr>
        <w:ind w:left="720"/>
        <w:rPr>
          <w:rFonts w:eastAsia="Calibri" w:cstheme="minorHAnsi"/>
        </w:rPr>
      </w:pPr>
      <w:r w:rsidRPr="000C0C41">
        <w:rPr>
          <w:rFonts w:eastAsia="Calibri" w:cstheme="minorHAnsi"/>
        </w:rPr>
        <w:t xml:space="preserve">However, there will be times when repairs/upgrades need to be made. In this scenario, </w:t>
      </w:r>
      <w:r w:rsidR="00D44F98" w:rsidRPr="00D44F98">
        <w:rPr>
          <w:rFonts w:eastAsia="Calibri" w:cstheme="minorHAnsi"/>
        </w:rPr>
        <w:t>Telefónica</w:t>
      </w:r>
      <w:r w:rsidRPr="000C0C41">
        <w:rPr>
          <w:rFonts w:eastAsia="Calibri" w:cstheme="minorHAnsi"/>
        </w:rPr>
        <w:t xml:space="preserve"> operate a robust and proven operational Change process, fully aligned with the DCC process, and integrated with DCC Operations via the DSMS. This well-defined process is followed rigidly in </w:t>
      </w:r>
      <w:r w:rsidR="00D44F98" w:rsidRPr="00D44F98">
        <w:rPr>
          <w:rFonts w:eastAsia="Calibri" w:cstheme="minorHAnsi"/>
        </w:rPr>
        <w:t>Telefónica</w:t>
      </w:r>
      <w:r w:rsidRPr="000C0C41">
        <w:rPr>
          <w:rFonts w:eastAsia="Calibri" w:cstheme="minorHAnsi"/>
        </w:rPr>
        <w:t xml:space="preserve"> with KPIs monitored and reported for Change process adherence and restrictions placed on Change implementer groups if KPI targets are not met. </w:t>
      </w:r>
    </w:p>
    <w:p w14:paraId="7CFA2283" w14:textId="7F802A88" w:rsidR="00E113EC" w:rsidRPr="000C0C41" w:rsidRDefault="007B656F" w:rsidP="008A75A1">
      <w:pPr>
        <w:pStyle w:val="01TEFBullet"/>
        <w:numPr>
          <w:ilvl w:val="0"/>
          <w:numId w:val="0"/>
        </w:numPr>
        <w:ind w:left="720"/>
      </w:pPr>
      <w:r w:rsidRPr="007B656F">
        <w:rPr>
          <w:rFonts w:eastAsia="Calibri" w:cstheme="minorHAnsi"/>
        </w:rPr>
        <w:t>Typically, changes are made on standby side of resilient applications, then activated. All Change, barring emergencies, is implemented at the time of least service impact, in Change windows agreed with Smart DCC.</w:t>
      </w:r>
    </w:p>
    <w:p w14:paraId="28CFAA1F" w14:textId="6CB68961" w:rsidR="00695953" w:rsidRDefault="007D22F1" w:rsidP="005C5DA2">
      <w:pPr>
        <w:pStyle w:val="Heading2"/>
        <w:rPr>
          <w:rStyle w:val="normaltextrun"/>
          <w:rFonts w:eastAsia="MS PGothic"/>
        </w:rPr>
      </w:pPr>
      <w:bookmarkStart w:id="450" w:name="_Toc167978377"/>
      <w:bookmarkStart w:id="451" w:name="_Toc87460290"/>
      <w:r>
        <w:rPr>
          <w:rStyle w:val="normaltextrun"/>
          <w:rFonts w:eastAsia="MS PGothic"/>
        </w:rPr>
        <w:t xml:space="preserve">RETRIES TO THE CH FROM THE </w:t>
      </w:r>
      <w:r w:rsidR="00F6595D">
        <w:rPr>
          <w:rStyle w:val="normaltextrun"/>
          <w:rFonts w:eastAsia="MS PGothic"/>
        </w:rPr>
        <w:t>TRAFFIC MANAGEMENT GATEWAY</w:t>
      </w:r>
      <w:bookmarkEnd w:id="450"/>
      <w:r>
        <w:rPr>
          <w:rStyle w:val="normaltextrun"/>
          <w:rFonts w:eastAsia="MS PGothic"/>
        </w:rPr>
        <w:t xml:space="preserve"> </w:t>
      </w:r>
    </w:p>
    <w:p w14:paraId="67AD4004" w14:textId="35E38F05" w:rsidR="008E6B5C" w:rsidRDefault="008E6B5C" w:rsidP="008E6B5C">
      <w:pPr>
        <w:pStyle w:val="01TEFBodyText"/>
        <w:rPr>
          <w:rStyle w:val="normaltextrun"/>
          <w:rFonts w:eastAsia="MS PGothic"/>
        </w:rPr>
      </w:pPr>
      <w:r>
        <w:rPr>
          <w:rStyle w:val="normaltextrun"/>
          <w:rFonts w:eastAsia="MS PGothic"/>
        </w:rPr>
        <w:t>Please refer to sectio</w:t>
      </w:r>
      <w:r w:rsidR="003F708A">
        <w:rPr>
          <w:rStyle w:val="normaltextrun"/>
          <w:rFonts w:eastAsia="MS PGothic"/>
        </w:rPr>
        <w:t>n</w:t>
      </w:r>
      <w:r w:rsidR="00CA0AC1">
        <w:rPr>
          <w:rStyle w:val="normaltextrun"/>
          <w:rFonts w:eastAsia="MS PGothic"/>
        </w:rPr>
        <w:t xml:space="preserve"> </w:t>
      </w:r>
      <w:r w:rsidR="00CA0AC1">
        <w:rPr>
          <w:rStyle w:val="normaltextrun"/>
          <w:rFonts w:eastAsia="MS PGothic"/>
        </w:rPr>
        <w:fldChar w:fldCharType="begin"/>
      </w:r>
      <w:r w:rsidR="00CA0AC1">
        <w:rPr>
          <w:rStyle w:val="normaltextrun"/>
          <w:rFonts w:eastAsia="MS PGothic"/>
        </w:rPr>
        <w:instrText xml:space="preserve"> REF _Ref151717228 \r \h </w:instrText>
      </w:r>
      <w:r w:rsidR="00CA0AC1">
        <w:rPr>
          <w:rStyle w:val="normaltextrun"/>
          <w:rFonts w:eastAsia="MS PGothic"/>
        </w:rPr>
      </w:r>
      <w:r w:rsidR="00CA0AC1">
        <w:rPr>
          <w:rStyle w:val="normaltextrun"/>
          <w:rFonts w:eastAsia="MS PGothic"/>
        </w:rPr>
        <w:fldChar w:fldCharType="separate"/>
      </w:r>
      <w:r w:rsidR="00D66729">
        <w:rPr>
          <w:rStyle w:val="normaltextrun"/>
          <w:rFonts w:eastAsia="MS PGothic"/>
        </w:rPr>
        <w:t>2.8.2</w:t>
      </w:r>
      <w:r w:rsidR="00CA0AC1">
        <w:rPr>
          <w:rStyle w:val="normaltextrun"/>
          <w:rFonts w:eastAsia="MS PGothic"/>
        </w:rPr>
        <w:fldChar w:fldCharType="end"/>
      </w:r>
      <w:r w:rsidR="003F708A">
        <w:rPr>
          <w:rStyle w:val="normaltextrun"/>
          <w:rFonts w:eastAsia="MS PGothic"/>
        </w:rPr>
        <w:t>.</w:t>
      </w:r>
    </w:p>
    <w:p w14:paraId="0BB94C12" w14:textId="71F5CFB5" w:rsidR="00801DBB" w:rsidRPr="00521AFF" w:rsidRDefault="00521AFF" w:rsidP="005D4840">
      <w:pPr>
        <w:pStyle w:val="Heading2"/>
        <w:rPr>
          <w:rStyle w:val="normaltextrun"/>
          <w:rFonts w:eastAsia="MS PGothic"/>
        </w:rPr>
      </w:pPr>
      <w:bookmarkStart w:id="452" w:name="_Toc87460293"/>
      <w:bookmarkStart w:id="453" w:name="_Toc167978378"/>
      <w:bookmarkEnd w:id="451"/>
      <w:r w:rsidRPr="00521AFF">
        <w:rPr>
          <w:rStyle w:val="normaltextrun"/>
          <w:rFonts w:eastAsia="MS PGothic"/>
        </w:rPr>
        <w:t>STORE AND FORWARD</w:t>
      </w:r>
      <w:bookmarkEnd w:id="452"/>
      <w:bookmarkEnd w:id="453"/>
    </w:p>
    <w:p w14:paraId="5EA81233" w14:textId="1BB16F95" w:rsidR="00801DBB" w:rsidRPr="007A580B" w:rsidRDefault="00D44F98" w:rsidP="007A580B">
      <w:pPr>
        <w:pStyle w:val="01TEFBodyText"/>
      </w:pPr>
      <w:r w:rsidRPr="00D44F98">
        <w:rPr>
          <w:rStyle w:val="normaltextrun"/>
          <w:rFonts w:eastAsia="MS PGothic" w:cstheme="minorHAnsi"/>
        </w:rPr>
        <w:t>Telefónica</w:t>
      </w:r>
      <w:r w:rsidR="00801DBB" w:rsidRPr="007A580B">
        <w:rPr>
          <w:rStyle w:val="normaltextrun"/>
          <w:rFonts w:eastAsia="MS PGothic" w:cstheme="minorHAnsi"/>
        </w:rPr>
        <w:t xml:space="preserve"> will adopt a message based, store and forward integration model (e.g. Azure Event Hub) to support high throughput and reliable delivery. Where services are not available to process the message, it will remain on the broker until such time that the receiver becomes available (or return an error code if a timeout expires). </w:t>
      </w:r>
      <w:r w:rsidR="00801DBB" w:rsidRPr="007A580B">
        <w:rPr>
          <w:rStyle w:val="eop"/>
          <w:rFonts w:cstheme="minorHAnsi"/>
        </w:rPr>
        <w:t> </w:t>
      </w:r>
    </w:p>
    <w:p w14:paraId="154A8F64" w14:textId="77777777" w:rsidR="001D002C" w:rsidRDefault="001D002C" w:rsidP="007A580B">
      <w:pPr>
        <w:pStyle w:val="01TEFBodyText"/>
        <w:rPr>
          <w:rStyle w:val="normaltextrun"/>
          <w:rFonts w:eastAsia="MS PGothic" w:cstheme="minorHAnsi"/>
        </w:rPr>
      </w:pPr>
    </w:p>
    <w:p w14:paraId="70CF0930" w14:textId="0D6B0E71" w:rsidR="00801DBB" w:rsidRPr="007A580B" w:rsidRDefault="00801DBB" w:rsidP="007A580B">
      <w:pPr>
        <w:pStyle w:val="01TEFBodyText"/>
      </w:pPr>
      <w:r w:rsidRPr="007A580B">
        <w:rPr>
          <w:rStyle w:val="normaltextrun"/>
          <w:rFonts w:eastAsia="MS PGothic" w:cstheme="minorHAnsi"/>
        </w:rPr>
        <w:lastRenderedPageBreak/>
        <w:t xml:space="preserve">This feature of durable subscribers will support planned and unplanned scenarios. For example, power outage messages are sent from the communication hub and will be ingested by the event broker that is scaled for large volumes of events and high throughput demand. </w:t>
      </w:r>
      <w:r w:rsidR="000D1C44" w:rsidRPr="00D44F98">
        <w:rPr>
          <w:rFonts w:eastAsia="Calibri" w:cstheme="minorHAnsi"/>
        </w:rPr>
        <w:t>Telefónica</w:t>
      </w:r>
      <w:r w:rsidR="000D1C44" w:rsidRPr="000C0C41">
        <w:rPr>
          <w:rFonts w:eastAsia="Calibri" w:cstheme="minorHAnsi"/>
        </w:rPr>
        <w:t xml:space="preserve"> </w:t>
      </w:r>
      <w:r w:rsidR="000D1C44">
        <w:rPr>
          <w:rFonts w:eastAsia="Calibri" w:cstheme="minorHAnsi"/>
        </w:rPr>
        <w:t xml:space="preserve">will review </w:t>
      </w:r>
      <w:r w:rsidR="00FE22CA">
        <w:rPr>
          <w:rFonts w:eastAsia="Calibri" w:cstheme="minorHAnsi"/>
        </w:rPr>
        <w:t>whether a dedicated event hub node needs to be provisioned to support</w:t>
      </w:r>
      <w:r w:rsidR="0059084D">
        <w:rPr>
          <w:rFonts w:eastAsia="Calibri" w:cstheme="minorHAnsi"/>
        </w:rPr>
        <w:t xml:space="preserve"> Power alerts. </w:t>
      </w:r>
      <w:r w:rsidRPr="007A580B">
        <w:rPr>
          <w:rStyle w:val="normaltextrun"/>
          <w:rFonts w:eastAsia="MS PGothic" w:cstheme="minorHAnsi"/>
        </w:rPr>
        <w:t>If the API that consumes the power outage data at the DSP is not available, the internal consumer can be turned off (in a planned outage scenario) or the solution can be configured to prevent the message from being removed from the broker queue until such time a successful response is received from DSP in an unplanned scenario. The solution can be configured to temporarily pause the service if a set number of HTTP errors are returned by the DSP within a specified period. </w:t>
      </w:r>
      <w:r w:rsidRPr="007A580B">
        <w:rPr>
          <w:rStyle w:val="eop"/>
          <w:rFonts w:cstheme="minorHAnsi"/>
        </w:rPr>
        <w:t> </w:t>
      </w:r>
    </w:p>
    <w:p w14:paraId="07FD8039" w14:textId="77777777" w:rsidR="001D002C" w:rsidRDefault="001D002C" w:rsidP="007A580B">
      <w:pPr>
        <w:pStyle w:val="01TEFBodyText"/>
        <w:rPr>
          <w:rStyle w:val="normaltextrun"/>
          <w:rFonts w:eastAsia="MS PGothic" w:cstheme="minorHAnsi"/>
        </w:rPr>
      </w:pPr>
    </w:p>
    <w:p w14:paraId="51A06E66" w14:textId="686BBB4E" w:rsidR="00801DBB" w:rsidRPr="007A580B" w:rsidRDefault="00D44F98" w:rsidP="007A580B">
      <w:pPr>
        <w:pStyle w:val="01TEFBodyText"/>
      </w:pPr>
      <w:r w:rsidRPr="00D44F98">
        <w:rPr>
          <w:rStyle w:val="normaltextrun"/>
          <w:rFonts w:eastAsia="MS PGothic" w:cstheme="minorHAnsi"/>
        </w:rPr>
        <w:t>Telefónica</w:t>
      </w:r>
      <w:r w:rsidR="00801DBB" w:rsidRPr="007A580B">
        <w:rPr>
          <w:rStyle w:val="normaltextrun"/>
          <w:rFonts w:eastAsia="MS PGothic" w:cstheme="minorHAnsi"/>
        </w:rPr>
        <w:t xml:space="preserve"> will also consider use of persistency to mitigate message loss in the event of failure of a specific broker instance. As persistence incurs cost and performance overhead, the out of box HA capabilities of the Azure platform will be considered to mitigate message loss before persistence is enabled.</w:t>
      </w:r>
      <w:r w:rsidR="00801DBB" w:rsidRPr="007A580B">
        <w:rPr>
          <w:rStyle w:val="eop"/>
          <w:rFonts w:cstheme="minorHAnsi"/>
        </w:rPr>
        <w:t> </w:t>
      </w:r>
    </w:p>
    <w:p w14:paraId="12B8118E" w14:textId="4979D982" w:rsidR="00801DBB" w:rsidRPr="00521AFF" w:rsidRDefault="00801DBB" w:rsidP="00521AFF">
      <w:pPr>
        <w:pStyle w:val="Heading2"/>
        <w:rPr>
          <w:rStyle w:val="normaltextrun"/>
          <w:rFonts w:eastAsia="MS PGothic"/>
        </w:rPr>
      </w:pPr>
      <w:bookmarkStart w:id="454" w:name="_Toc87460294"/>
      <w:bookmarkStart w:id="455" w:name="_Toc167978379"/>
      <w:r w:rsidRPr="00521AFF">
        <w:rPr>
          <w:rStyle w:val="normaltextrun"/>
          <w:rFonts w:eastAsia="MS PGothic"/>
        </w:rPr>
        <w:t xml:space="preserve">API </w:t>
      </w:r>
      <w:r w:rsidR="00521AFF" w:rsidRPr="00521AFF">
        <w:rPr>
          <w:rStyle w:val="normaltextrun"/>
          <w:rFonts w:eastAsia="MS PGothic"/>
        </w:rPr>
        <w:t>PROCESSING</w:t>
      </w:r>
      <w:bookmarkEnd w:id="454"/>
      <w:bookmarkEnd w:id="455"/>
      <w:r w:rsidRPr="00521AFF">
        <w:rPr>
          <w:rStyle w:val="normaltextrun"/>
          <w:rFonts w:eastAsia="MS PGothic"/>
        </w:rPr>
        <w:t> </w:t>
      </w:r>
    </w:p>
    <w:p w14:paraId="3A86278A" w14:textId="77777777" w:rsidR="00801DBB" w:rsidRPr="007A580B" w:rsidRDefault="00801DBB" w:rsidP="007A580B">
      <w:pPr>
        <w:pStyle w:val="01TEFBodyText"/>
        <w:rPr>
          <w:rStyle w:val="eop"/>
          <w:rFonts w:eastAsia="MS PGothic" w:cstheme="minorHAnsi"/>
          <w:lang w:eastAsia="en-US"/>
        </w:rPr>
      </w:pPr>
      <w:r w:rsidRPr="007A580B">
        <w:rPr>
          <w:rStyle w:val="normaltextrun"/>
          <w:rFonts w:eastAsia="MS PGothic" w:cstheme="minorHAnsi"/>
        </w:rPr>
        <w:t>At the API level, incoming traffic from the DSP will be handled by an API management function i.e. Azure API Management within Azure platform. The API manager will allow message rates to be controlled to ensure backend network components e.g. Radio Access Network (RAN) are not overloaded. In addition, if a specific period of peak traffic is expected (e.g. to catch following a planned DSP or DCC Adaptor outage), the Cloud platform can scale to meet demand within the parameters of the agreed Code of Connection.</w:t>
      </w:r>
    </w:p>
    <w:p w14:paraId="7598F218" w14:textId="6FAEF69E" w:rsidR="00971062" w:rsidRPr="00971062" w:rsidRDefault="00971062" w:rsidP="00971062">
      <w:pPr>
        <w:pStyle w:val="Heading2"/>
        <w:rPr>
          <w:rStyle w:val="normaltextrun"/>
          <w:rFonts w:eastAsia="MS PGothic"/>
        </w:rPr>
      </w:pPr>
      <w:bookmarkStart w:id="456" w:name="_Toc87460295"/>
      <w:bookmarkStart w:id="457" w:name="_Toc167978380"/>
      <w:r>
        <w:rPr>
          <w:rStyle w:val="normaltextrun"/>
          <w:rFonts w:eastAsia="MS PGothic"/>
        </w:rPr>
        <w:t xml:space="preserve">RESILIENCE BASED </w:t>
      </w:r>
      <w:r w:rsidRPr="00971062">
        <w:rPr>
          <w:rStyle w:val="normaltextrun"/>
          <w:rFonts w:eastAsia="MS PGothic"/>
        </w:rPr>
        <w:t>TEST</w:t>
      </w:r>
      <w:r>
        <w:rPr>
          <w:rStyle w:val="normaltextrun"/>
          <w:rFonts w:eastAsia="MS PGothic"/>
        </w:rPr>
        <w:t>ING</w:t>
      </w:r>
      <w:bookmarkEnd w:id="456"/>
      <w:bookmarkEnd w:id="457"/>
    </w:p>
    <w:p w14:paraId="47A7A064" w14:textId="2DF39B48" w:rsidR="00801DBB" w:rsidRPr="007A580B" w:rsidRDefault="00801DBB" w:rsidP="00801DBB">
      <w:pPr>
        <w:pStyle w:val="paragraph"/>
        <w:spacing w:before="120" w:beforeAutospacing="0" w:after="0" w:afterAutospacing="0"/>
        <w:textAlignment w:val="baseline"/>
        <w:rPr>
          <w:rFonts w:asciiTheme="minorHAnsi" w:hAnsiTheme="minorHAnsi" w:cstheme="minorHAnsi"/>
          <w:sz w:val="22"/>
          <w:szCs w:val="22"/>
        </w:rPr>
      </w:pPr>
      <w:r w:rsidRPr="007A580B">
        <w:rPr>
          <w:rStyle w:val="normaltextrun"/>
          <w:rFonts w:asciiTheme="minorHAnsi" w:eastAsia="MS PGothic" w:hAnsiTheme="minorHAnsi" w:cstheme="minorHAnsi"/>
          <w:b/>
          <w:bCs/>
          <w:sz w:val="22"/>
          <w:szCs w:val="22"/>
        </w:rPr>
        <w:t>Test</w:t>
      </w:r>
      <w:r w:rsidRPr="007A580B">
        <w:rPr>
          <w:rStyle w:val="normaltextrun"/>
          <w:rFonts w:asciiTheme="minorHAnsi" w:eastAsia="MS PGothic" w:hAnsiTheme="minorHAnsi" w:cstheme="minorHAnsi"/>
          <w:sz w:val="22"/>
          <w:szCs w:val="22"/>
        </w:rPr>
        <w:t> </w:t>
      </w:r>
      <w:r w:rsidRPr="007A580B">
        <w:rPr>
          <w:rStyle w:val="normaltextrun"/>
          <w:rFonts w:asciiTheme="minorHAnsi" w:eastAsia="MS PGothic" w:hAnsiTheme="minorHAnsi" w:cstheme="minorHAnsi"/>
          <w:b/>
          <w:bCs/>
          <w:sz w:val="22"/>
          <w:szCs w:val="22"/>
        </w:rPr>
        <w:t>the implementation</w:t>
      </w:r>
      <w:r w:rsidRPr="007A580B">
        <w:rPr>
          <w:rStyle w:val="normaltextrun"/>
          <w:rFonts w:asciiTheme="minorHAnsi" w:eastAsia="MS PGothic" w:hAnsiTheme="minorHAnsi" w:cstheme="minorHAnsi"/>
          <w:sz w:val="22"/>
          <w:szCs w:val="22"/>
        </w:rPr>
        <w:t> by carrying out test activities to ensure the resilience requirements are met. For example, ensuring that messages are still delivered in the case of a DR event.</w:t>
      </w:r>
      <w:r w:rsidRPr="007A580B">
        <w:rPr>
          <w:rStyle w:val="eop"/>
          <w:rFonts w:asciiTheme="minorHAnsi" w:hAnsiTheme="minorHAnsi" w:cstheme="minorHAnsi"/>
          <w:sz w:val="22"/>
          <w:szCs w:val="22"/>
        </w:rPr>
        <w:t> </w:t>
      </w:r>
    </w:p>
    <w:p w14:paraId="524B3F91" w14:textId="07F327E8" w:rsidR="00521AFF" w:rsidRPr="00521AFF" w:rsidRDefault="00521AFF" w:rsidP="00521AFF">
      <w:pPr>
        <w:pStyle w:val="Heading2"/>
        <w:rPr>
          <w:rStyle w:val="normaltextrun"/>
          <w:rFonts w:eastAsia="MS PGothic"/>
        </w:rPr>
      </w:pPr>
      <w:bookmarkStart w:id="458" w:name="_Toc87460296"/>
      <w:bookmarkStart w:id="459" w:name="_Toc167978381"/>
      <w:r>
        <w:rPr>
          <w:rStyle w:val="normaltextrun"/>
          <w:rFonts w:eastAsia="MS PGothic"/>
        </w:rPr>
        <w:t>DEPLOYMENT</w:t>
      </w:r>
      <w:bookmarkEnd w:id="458"/>
      <w:bookmarkEnd w:id="459"/>
    </w:p>
    <w:p w14:paraId="04C0EC35" w14:textId="2857FB2A" w:rsidR="00801DBB" w:rsidRPr="00521AFF" w:rsidRDefault="00801DBB" w:rsidP="00521AFF">
      <w:pPr>
        <w:pStyle w:val="01TEFBodyText"/>
      </w:pPr>
      <w:r w:rsidRPr="00521AFF">
        <w:rPr>
          <w:rStyle w:val="normaltextrun"/>
          <w:rFonts w:eastAsia="MS PGothic" w:cstheme="minorHAnsi"/>
        </w:rPr>
        <w:t>Deploy the applications into production using a reliable and repeatable process which preserve the data within the system components. Automation tools will be used where available to minimise manual deployments of updates to the SIT/PIT/UIT and Production environment. </w:t>
      </w:r>
      <w:r w:rsidRPr="00521AFF">
        <w:rPr>
          <w:rStyle w:val="eop"/>
          <w:rFonts w:cstheme="minorHAnsi"/>
        </w:rPr>
        <w:t> </w:t>
      </w:r>
    </w:p>
    <w:p w14:paraId="63C66720" w14:textId="06D001C9" w:rsidR="00521AFF" w:rsidRPr="00521AFF" w:rsidRDefault="00EB767F" w:rsidP="00521AFF">
      <w:pPr>
        <w:pStyle w:val="Heading2"/>
        <w:rPr>
          <w:rStyle w:val="normaltextrun"/>
          <w:rFonts w:eastAsia="MS PGothic"/>
        </w:rPr>
      </w:pPr>
      <w:bookmarkStart w:id="460" w:name="_Toc87460297"/>
      <w:bookmarkStart w:id="461" w:name="_Toc167978382"/>
      <w:r>
        <w:rPr>
          <w:rStyle w:val="normaltextrun"/>
          <w:rFonts w:eastAsia="MS PGothic"/>
        </w:rPr>
        <w:t>MONITOR</w:t>
      </w:r>
      <w:bookmarkEnd w:id="460"/>
      <w:bookmarkEnd w:id="461"/>
    </w:p>
    <w:p w14:paraId="07DDB018" w14:textId="55DC0DA3" w:rsidR="00536638" w:rsidRPr="007A580B" w:rsidRDefault="001033AF" w:rsidP="007A580B">
      <w:pPr>
        <w:spacing w:before="120"/>
        <w:rPr>
          <w:rFonts w:asciiTheme="minorHAnsi" w:hAnsiTheme="minorHAnsi" w:cstheme="minorHAnsi"/>
          <w:kern w:val="20"/>
          <w:szCs w:val="22"/>
        </w:rPr>
      </w:pPr>
      <w:r>
        <w:rPr>
          <w:rStyle w:val="normaltextrun"/>
          <w:rFonts w:asciiTheme="minorHAnsi" w:hAnsiTheme="minorHAnsi" w:cstheme="minorHAnsi"/>
          <w:sz w:val="22"/>
          <w:szCs w:val="22"/>
        </w:rPr>
        <w:t>T</w:t>
      </w:r>
      <w:r w:rsidR="00801DBB" w:rsidRPr="007A580B">
        <w:rPr>
          <w:rStyle w:val="normaltextrun"/>
          <w:rFonts w:asciiTheme="minorHAnsi" w:hAnsiTheme="minorHAnsi" w:cstheme="minorHAnsi"/>
          <w:sz w:val="22"/>
          <w:szCs w:val="22"/>
        </w:rPr>
        <w:t>he health of the service, using out of box capabilities to detect failures and monitor indicators of potential failure. Data analysis will provide insights into the service and will enable </w:t>
      </w:r>
      <w:r w:rsidR="00D44F98" w:rsidRPr="00D44F98">
        <w:rPr>
          <w:rStyle w:val="normaltextrun"/>
          <w:rFonts w:asciiTheme="minorHAnsi" w:hAnsiTheme="minorHAnsi" w:cstheme="minorHAnsi"/>
          <w:sz w:val="22"/>
          <w:szCs w:val="22"/>
        </w:rPr>
        <w:t>Telefónica</w:t>
      </w:r>
      <w:r w:rsidR="00801DBB" w:rsidRPr="007A580B">
        <w:rPr>
          <w:rStyle w:val="normaltextrun"/>
          <w:rFonts w:asciiTheme="minorHAnsi" w:hAnsiTheme="minorHAnsi" w:cstheme="minorHAnsi"/>
          <w:sz w:val="22"/>
          <w:szCs w:val="22"/>
        </w:rPr>
        <w:t xml:space="preserve"> to take proactive measures to prevent a service degradation and failure, for example, if a change in traffic flows occur through a load balancer highlighting the failure of a specific system instance. </w:t>
      </w:r>
      <w:r w:rsidR="00D44F98" w:rsidRPr="00D44F98">
        <w:rPr>
          <w:rStyle w:val="normaltextrun"/>
          <w:rFonts w:asciiTheme="minorHAnsi" w:hAnsiTheme="minorHAnsi" w:cstheme="minorHAnsi"/>
          <w:sz w:val="22"/>
          <w:szCs w:val="22"/>
        </w:rPr>
        <w:t>Telefónica</w:t>
      </w:r>
      <w:r w:rsidR="00801DBB" w:rsidRPr="007A580B">
        <w:rPr>
          <w:rStyle w:val="normaltextrun"/>
          <w:rFonts w:asciiTheme="minorHAnsi" w:hAnsiTheme="minorHAnsi" w:cstheme="minorHAnsi"/>
          <w:sz w:val="22"/>
          <w:szCs w:val="22"/>
        </w:rPr>
        <w:t xml:space="preserve"> will implement transaction tagging and use the data to show both the reliability and performance of the overall service. Any areas in the service that have constant failings will be identified and reviewed to check whether further improvements can be made as part of the service improvement process.</w:t>
      </w:r>
      <w:r w:rsidR="00801DBB" w:rsidRPr="007A580B">
        <w:rPr>
          <w:rStyle w:val="eop"/>
          <w:rFonts w:asciiTheme="minorHAnsi" w:hAnsiTheme="minorHAnsi" w:cstheme="minorHAnsi"/>
          <w:sz w:val="22"/>
          <w:szCs w:val="22"/>
        </w:rPr>
        <w:t> </w:t>
      </w:r>
    </w:p>
    <w:p w14:paraId="20E63D26" w14:textId="1EFC89AD" w:rsidR="00521AFF" w:rsidRPr="00521AFF" w:rsidRDefault="00346599" w:rsidP="00521AFF">
      <w:pPr>
        <w:pStyle w:val="Heading2"/>
        <w:rPr>
          <w:rStyle w:val="normaltextrun"/>
          <w:rFonts w:eastAsia="MS PGothic"/>
        </w:rPr>
      </w:pPr>
      <w:bookmarkStart w:id="462" w:name="_Toc87460298"/>
      <w:bookmarkStart w:id="463" w:name="_Toc167978383"/>
      <w:r>
        <w:rPr>
          <w:rStyle w:val="normaltextrun"/>
          <w:rFonts w:eastAsia="MS PGothic"/>
        </w:rPr>
        <w:t>AZURE</w:t>
      </w:r>
      <w:r w:rsidR="00521AFF" w:rsidRPr="00521AFF">
        <w:rPr>
          <w:rStyle w:val="normaltextrun"/>
          <w:rFonts w:eastAsia="MS PGothic"/>
        </w:rPr>
        <w:t xml:space="preserve"> CLOUD INTERCONNECT</w:t>
      </w:r>
      <w:bookmarkEnd w:id="462"/>
      <w:bookmarkEnd w:id="463"/>
    </w:p>
    <w:p w14:paraId="7231AF37" w14:textId="54BC5FDD" w:rsidR="003A0FAE" w:rsidRPr="007A580B" w:rsidRDefault="003A0FAE" w:rsidP="00521AFF">
      <w:pPr>
        <w:pStyle w:val="01TEFBodyText"/>
      </w:pPr>
      <w:r w:rsidRPr="003A0FAE">
        <w:t xml:space="preserve">A new </w:t>
      </w:r>
      <w:r w:rsidR="006A2E31">
        <w:t>Azure</w:t>
      </w:r>
      <w:r w:rsidRPr="003A0FAE">
        <w:t xml:space="preserve"> Cloud Interconnect will be implemented to support the LIVE  </w:t>
      </w:r>
      <w:r w:rsidR="00BE07FA">
        <w:t xml:space="preserve">Smart Metering </w:t>
      </w:r>
      <w:r w:rsidRPr="003A0FAE">
        <w:t xml:space="preserve">service from the </w:t>
      </w:r>
      <w:r w:rsidR="00D44F98" w:rsidRPr="00D44F98">
        <w:t>Telefónica</w:t>
      </w:r>
      <w:r w:rsidRPr="003A0FAE">
        <w:t xml:space="preserve"> IP network to Microsoft Azure Cloud using </w:t>
      </w:r>
      <w:r w:rsidR="00621A7E" w:rsidRPr="00D44F98">
        <w:t>Telefónica</w:t>
      </w:r>
      <w:r w:rsidR="00621A7E" w:rsidRPr="003A0FAE">
        <w:t xml:space="preserve"> </w:t>
      </w:r>
      <w:r w:rsidR="006A2E31">
        <w:t>Virtual Fo</w:t>
      </w:r>
      <w:r w:rsidR="00BE07FA">
        <w:t>r</w:t>
      </w:r>
      <w:r w:rsidR="006A2E31">
        <w:t xml:space="preserve">warding Routing </w:t>
      </w:r>
      <w:r w:rsidR="00621A7E">
        <w:t xml:space="preserve">(VRF) service </w:t>
      </w:r>
      <w:r w:rsidRPr="003A0FAE">
        <w:t xml:space="preserve">. This will ensure dedicated bandwidth for smart metering traffic and allow the link to be optimal terminated in the appropriate LAN inside </w:t>
      </w:r>
      <w:r w:rsidR="00D44F98" w:rsidRPr="00D44F98">
        <w:t>Telefónica</w:t>
      </w:r>
      <w:r w:rsidRPr="003A0FAE">
        <w:t xml:space="preserve">’s network to underpin the Smart Metering Service. </w:t>
      </w:r>
    </w:p>
    <w:p w14:paraId="771BD021" w14:textId="49B3CF2B" w:rsidR="00716A05" w:rsidRPr="00716A05" w:rsidRDefault="008156C6" w:rsidP="00716A05">
      <w:pPr>
        <w:spacing w:line="259" w:lineRule="auto"/>
        <w:rPr>
          <w:rFonts w:cstheme="minorHAnsi"/>
          <w:color w:val="002060"/>
          <w:szCs w:val="22"/>
        </w:rPr>
      </w:pPr>
      <w:r>
        <w:rPr>
          <w:rFonts w:cstheme="minorHAnsi"/>
          <w:noProof/>
          <w:color w:val="002060"/>
          <w:szCs w:val="22"/>
        </w:rPr>
        <w:lastRenderedPageBreak/>
        <w:drawing>
          <wp:inline distT="0" distB="0" distL="0" distR="0" wp14:anchorId="24BFCC10" wp14:editId="748C9BDB">
            <wp:extent cx="5731510" cy="3226435"/>
            <wp:effectExtent l="0" t="0" r="0" b="0"/>
            <wp:docPr id="483800532" name="Picture 483800532" descr="Ground to/from Cloud &#10;Hub and spoke networking) &#10;GCP &#10;Azure &#10;AWS &#10;Others &#10;Equinix Cloud &#10;Pre-agreed &#10;Common &#10;FW rules &#10;Cloud Interconnect VRF &#10;VM &#10;SDDC &#10;VM &#10;Corporate &#10;02 &#10;Corporate &#10;Data &#10;Network &#10;02 &#10;02 &#10;WiFi &#10;&quot;Enterprise&quot; &#10;18/01/2023 &#10;Denied by &#10;default &#10;(SbD only) &#10;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ound to/from Cloud &#10;Hub and spoke networking) &#10;GCP &#10;Azure &#10;AWS &#10;Others &#10;Equinix Cloud &#10;Pre-agreed &#10;Common &#10;FW rules &#10;Cloud Interconnect VRF &#10;VM &#10;SDDC &#10;VM &#10;Corporate &#10;02 &#10;Corporate &#10;Data &#10;Network &#10;02 &#10;02 &#10;WiFi &#10;&quot;Enterprise&quot; &#10;18/01/2023 &#10;Denied by &#10;default &#10;(SbD only) &#10;3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1FFE58DF" w14:textId="09B5E037" w:rsidR="008D64DC" w:rsidRPr="005C6EC8" w:rsidRDefault="00597C5F" w:rsidP="008D64DC">
      <w:pPr>
        <w:pStyle w:val="01TEFFigureTitle"/>
      </w:pPr>
      <w:r>
        <w:t>Cloud Interconnect</w:t>
      </w:r>
    </w:p>
    <w:p w14:paraId="42FEF071" w14:textId="0ED0B241" w:rsidR="003A0FAE" w:rsidRPr="00322574" w:rsidRDefault="00034617" w:rsidP="0012508D">
      <w:pPr>
        <w:pStyle w:val="01TEFBodyText"/>
      </w:pPr>
      <w:r>
        <w:t>The</w:t>
      </w:r>
      <w:r w:rsidR="003A0FAE" w:rsidRPr="00322574">
        <w:t xml:space="preserve"> Cloud connections from </w:t>
      </w:r>
      <w:r w:rsidR="00D44F98" w:rsidRPr="00D44F98">
        <w:t>Telefónica</w:t>
      </w:r>
      <w:r w:rsidR="003A0FAE" w:rsidRPr="00322574">
        <w:t xml:space="preserve"> will be connected to diverse Azure </w:t>
      </w:r>
      <w:proofErr w:type="spellStart"/>
      <w:r w:rsidR="003A0FAE" w:rsidRPr="00322574">
        <w:t>PoPs</w:t>
      </w:r>
      <w:proofErr w:type="spellEnd"/>
      <w:r w:rsidR="003A0FAE" w:rsidRPr="00322574">
        <w:t xml:space="preserve"> (Point of Presence) providing Geo resilience capability for the overall solution.</w:t>
      </w:r>
    </w:p>
    <w:p w14:paraId="4B1965D8" w14:textId="77777777" w:rsidR="007E5BE8" w:rsidRDefault="007E5BE8" w:rsidP="0012508D">
      <w:pPr>
        <w:pStyle w:val="01TEFBodyText"/>
      </w:pPr>
    </w:p>
    <w:p w14:paraId="42BA6C9C" w14:textId="50ADBC22" w:rsidR="003A0FAE" w:rsidRPr="00322574" w:rsidRDefault="003A0FAE" w:rsidP="0012508D">
      <w:pPr>
        <w:pStyle w:val="01TEFBodyText"/>
      </w:pPr>
      <w:r w:rsidRPr="00322574">
        <w:t xml:space="preserve">New fully resilient network and security components (i.e., routers, firewalls and IPS) will be used to link to the on-premise Smart Metering network. The Cloud connections and the new </w:t>
      </w:r>
      <w:r w:rsidR="00123265">
        <w:t>landin</w:t>
      </w:r>
      <w:r w:rsidR="002E63BC">
        <w:t>g</w:t>
      </w:r>
      <w:r w:rsidR="00123265">
        <w:t xml:space="preserve"> zone or Virtual Routing and Forwarding (VRF)</w:t>
      </w:r>
      <w:r w:rsidRPr="00322574">
        <w:t xml:space="preserve"> will allow connectivity to the communication hub, DSP, SMKI and smart metering operational systems. Any third-party or </w:t>
      </w:r>
      <w:r w:rsidR="00D44F98" w:rsidRPr="00D44F98">
        <w:t>Telefónica</w:t>
      </w:r>
      <w:r w:rsidRPr="00322574">
        <w:t xml:space="preserve"> access to support the applications in the Cloud will also go via the Cloud Interconnect. The highly resilient </w:t>
      </w:r>
      <w:r w:rsidR="00D44F98" w:rsidRPr="00D44F98">
        <w:t>Telefónica</w:t>
      </w:r>
      <w:r w:rsidRPr="00322574">
        <w:t xml:space="preserve"> MPLS core will provide on-premise connectivity across the required </w:t>
      </w:r>
      <w:r w:rsidR="00D44F98" w:rsidRPr="00D44F98">
        <w:t>Telefónica</w:t>
      </w:r>
      <w:r w:rsidRPr="00322574">
        <w:t xml:space="preserve"> sites and switch centres for the management and delivery of data.</w:t>
      </w:r>
    </w:p>
    <w:p w14:paraId="21EBCD7D" w14:textId="77777777" w:rsidR="0012508D" w:rsidRDefault="0012508D" w:rsidP="0012508D">
      <w:pPr>
        <w:pStyle w:val="01TEFBodyText"/>
      </w:pPr>
    </w:p>
    <w:p w14:paraId="64B1C160" w14:textId="728E86F9" w:rsidR="003A0FAE" w:rsidRPr="00322574" w:rsidRDefault="003A0FAE" w:rsidP="0012508D">
      <w:pPr>
        <w:pStyle w:val="01TEFBodyText"/>
      </w:pPr>
      <w:r w:rsidRPr="00322574">
        <w:t xml:space="preserve">With the introduction of new cloud capabilities, </w:t>
      </w:r>
      <w:r w:rsidR="00D44F98" w:rsidRPr="00D44F98">
        <w:t>Telefónica</w:t>
      </w:r>
      <w:r w:rsidRPr="00322574">
        <w:t xml:space="preserve"> will adopt an agile, shift left approach to delivery, testing the integrated solution as early as possible during the delivery cycle. A development and test pipeline approach will be adopted to support the DevOps, Continuous Integration (CI) and Continuous Development (CD) approach to run builds, test, and deploy automatically across all environments. </w:t>
      </w:r>
    </w:p>
    <w:p w14:paraId="744A3005" w14:textId="77777777" w:rsidR="00B44946" w:rsidRDefault="00B44946" w:rsidP="0012508D">
      <w:pPr>
        <w:pStyle w:val="01TEFBodyText"/>
      </w:pPr>
    </w:p>
    <w:p w14:paraId="29C7ADDD" w14:textId="564E7C7B" w:rsidR="00723F28" w:rsidRPr="00322574" w:rsidRDefault="003A0FAE" w:rsidP="0012508D">
      <w:pPr>
        <w:pStyle w:val="01TEFBodyText"/>
      </w:pPr>
      <w:r w:rsidRPr="00322574">
        <w:t xml:space="preserve">The environments that underpin the </w:t>
      </w:r>
      <w:r w:rsidR="00BE07FA">
        <w:t>Smart Metering</w:t>
      </w:r>
      <w:r w:rsidRPr="00322574">
        <w:t xml:space="preserve"> service are described in section </w:t>
      </w:r>
      <w:r w:rsidR="00AD62CE">
        <w:fldChar w:fldCharType="begin"/>
      </w:r>
      <w:r w:rsidR="00AD62CE">
        <w:instrText xml:space="preserve"> REF _Ref139969389 \r \h </w:instrText>
      </w:r>
      <w:r w:rsidR="00AD62CE">
        <w:fldChar w:fldCharType="separate"/>
      </w:r>
      <w:r w:rsidR="00D66729">
        <w:t>0</w:t>
      </w:r>
      <w:r w:rsidR="00AD62CE">
        <w:fldChar w:fldCharType="end"/>
      </w:r>
      <w:r w:rsidRPr="00322574">
        <w:t>. The build of the Cloud based development and test environments will adopt a programmatic approach e.g. the use of Azure Resource Manager Templates (ARM) to build environments automatically.  On agreement with the DCC, environments will be stood up or brought down leveraging this automated process.</w:t>
      </w:r>
    </w:p>
    <w:p w14:paraId="1E803758" w14:textId="77777777" w:rsidR="004C3046" w:rsidRDefault="004C3046">
      <w:pPr>
        <w:spacing w:after="200" w:line="276" w:lineRule="auto"/>
        <w:rPr>
          <w:rFonts w:asciiTheme="minorHAnsi" w:eastAsia="Calibri" w:hAnsiTheme="minorHAnsi"/>
          <w:b/>
          <w:bCs/>
          <w:caps/>
          <w:color w:val="4F81BD" w:themeColor="accent1"/>
          <w:kern w:val="32"/>
          <w:sz w:val="28"/>
          <w:szCs w:val="32"/>
          <w:lang w:eastAsia="en-US"/>
        </w:rPr>
      </w:pPr>
      <w:bookmarkStart w:id="464" w:name="_Toc87460299"/>
      <w:bookmarkStart w:id="465" w:name="_Ref139969389"/>
      <w:bookmarkStart w:id="466" w:name="_Ref145911160"/>
      <w:r>
        <w:rPr>
          <w:rFonts w:eastAsia="Calibri"/>
        </w:rPr>
        <w:br w:type="page"/>
      </w:r>
    </w:p>
    <w:p w14:paraId="33E26D1B" w14:textId="766BBEB6" w:rsidR="005B5DB3" w:rsidRDefault="00B97C71" w:rsidP="00B84158">
      <w:pPr>
        <w:pStyle w:val="01TefHeading1"/>
        <w:rPr>
          <w:rFonts w:eastAsia="Calibri"/>
        </w:rPr>
      </w:pPr>
      <w:bookmarkStart w:id="467" w:name="_Toc167978384"/>
      <w:bookmarkStart w:id="468" w:name="_Ref168042041"/>
      <w:r>
        <w:rPr>
          <w:rFonts w:eastAsia="Calibri"/>
        </w:rPr>
        <w:lastRenderedPageBreak/>
        <w:t>ENVIRONMENTS</w:t>
      </w:r>
      <w:bookmarkEnd w:id="464"/>
      <w:bookmarkEnd w:id="465"/>
      <w:bookmarkEnd w:id="466"/>
      <w:bookmarkEnd w:id="467"/>
      <w:bookmarkEnd w:id="468"/>
    </w:p>
    <w:p w14:paraId="4D3EDA93" w14:textId="62542421" w:rsidR="00D4078C" w:rsidRPr="00D4078C" w:rsidRDefault="00D4078C" w:rsidP="009A1CB7">
      <w:pPr>
        <w:pStyle w:val="01TEFBodyText"/>
      </w:pPr>
      <w:r w:rsidRPr="00D4078C">
        <w:t xml:space="preserve">The following section details the environment strategy to support development, Test and Production for the </w:t>
      </w:r>
      <w:r w:rsidR="003D4107">
        <w:t>Traffic Management</w:t>
      </w:r>
      <w:r w:rsidRPr="00D4078C">
        <w:t xml:space="preserve"> service.</w:t>
      </w:r>
    </w:p>
    <w:p w14:paraId="7F541736" w14:textId="77777777" w:rsidR="00D4078C" w:rsidRPr="00D4078C" w:rsidRDefault="00D4078C" w:rsidP="009A1CB7">
      <w:pPr>
        <w:pStyle w:val="01TEFBodyText"/>
      </w:pPr>
      <w:r w:rsidRPr="00D4078C">
        <w:t>Each environment has the necessary IT, Network and security components that provide the service, thereby enabling the test capability of the solution in each of the test phases.</w:t>
      </w:r>
    </w:p>
    <w:p w14:paraId="580B5C57" w14:textId="77777777" w:rsidR="00D4078C" w:rsidRPr="00D4078C" w:rsidRDefault="00D4078C" w:rsidP="00B84158">
      <w:pPr>
        <w:pStyle w:val="01TEFBullet"/>
      </w:pPr>
      <w:r w:rsidRPr="00D4078C">
        <w:t>PIT – Pre-Integration Testing</w:t>
      </w:r>
    </w:p>
    <w:p w14:paraId="74C3866D" w14:textId="77777777" w:rsidR="00D4078C" w:rsidRPr="00D4078C" w:rsidRDefault="00D4078C" w:rsidP="00B84158">
      <w:pPr>
        <w:pStyle w:val="01TEFBullet"/>
      </w:pPr>
      <w:r w:rsidRPr="00D4078C">
        <w:t xml:space="preserve">SIT – System Integration Testing </w:t>
      </w:r>
    </w:p>
    <w:p w14:paraId="0C08F6C4" w14:textId="77777777" w:rsidR="00D4078C" w:rsidRPr="00D4078C" w:rsidRDefault="00D4078C" w:rsidP="00B84158">
      <w:pPr>
        <w:pStyle w:val="01TEFBullet"/>
      </w:pPr>
      <w:r w:rsidRPr="00D4078C">
        <w:t xml:space="preserve">UIT/UTS – User Test Service </w:t>
      </w:r>
    </w:p>
    <w:p w14:paraId="4EEF77B9" w14:textId="77777777" w:rsidR="00D4078C" w:rsidRDefault="00D4078C" w:rsidP="0012508D">
      <w:pPr>
        <w:pStyle w:val="01TEFBodyText"/>
        <w:rPr>
          <w:rFonts w:ascii="Calibri" w:hAnsi="Calibri" w:cs="Calibri"/>
        </w:rPr>
      </w:pPr>
      <w:r w:rsidRPr="0012508D">
        <w:t>These environments are set up to support the following test phases</w:t>
      </w:r>
      <w:r w:rsidRPr="00D4078C">
        <w:rPr>
          <w:rFonts w:ascii="Calibri" w:hAnsi="Calibri" w:cs="Calibri"/>
        </w:rPr>
        <w:t>:</w:t>
      </w:r>
    </w:p>
    <w:p w14:paraId="44862CE2" w14:textId="77777777" w:rsidR="003D4107" w:rsidRPr="00D4078C" w:rsidRDefault="003D4107" w:rsidP="0012508D">
      <w:pPr>
        <w:pStyle w:val="01TEFBodyText"/>
      </w:pPr>
    </w:p>
    <w:tbl>
      <w:tblPr>
        <w:tblStyle w:val="TableGrid"/>
        <w:tblW w:w="0" w:type="auto"/>
        <w:tblLook w:val="06A0" w:firstRow="1" w:lastRow="0" w:firstColumn="1" w:lastColumn="0" w:noHBand="1" w:noVBand="1"/>
      </w:tblPr>
      <w:tblGrid>
        <w:gridCol w:w="1725"/>
        <w:gridCol w:w="1455"/>
        <w:gridCol w:w="5265"/>
      </w:tblGrid>
      <w:tr w:rsidR="00D4078C" w14:paraId="21979F4C" w14:textId="77777777" w:rsidTr="00DC41BA">
        <w:trPr>
          <w:tblHeader/>
        </w:trPr>
        <w:tc>
          <w:tcPr>
            <w:tcW w:w="1725" w:type="dxa"/>
            <w:tcBorders>
              <w:top w:val="single" w:sz="8" w:space="0" w:color="A3A3A3"/>
              <w:left w:val="single" w:sz="8" w:space="0" w:color="A3A3A3"/>
              <w:bottom w:val="single" w:sz="8" w:space="0" w:color="A3A3A3"/>
              <w:right w:val="single" w:sz="8" w:space="0" w:color="A3A3A3"/>
            </w:tcBorders>
            <w:shd w:val="clear" w:color="auto" w:fill="4F81BD" w:themeFill="accent1"/>
            <w:vAlign w:val="center"/>
          </w:tcPr>
          <w:p w14:paraId="53D0C8BA" w14:textId="77777777" w:rsidR="00D4078C" w:rsidRDefault="00D4078C" w:rsidP="0095592E">
            <w:r w:rsidRPr="68AE7B77">
              <w:rPr>
                <w:rFonts w:ascii="Calibri" w:eastAsia="Calibri" w:hAnsi="Calibri" w:cs="Calibri"/>
                <w:b/>
                <w:bCs/>
                <w:color w:val="002060"/>
                <w:szCs w:val="22"/>
                <w:lang w:val="en-US"/>
              </w:rPr>
              <w:t>CSP Environment</w:t>
            </w:r>
            <w:r w:rsidRPr="68AE7B77">
              <w:rPr>
                <w:rFonts w:ascii="Calibri" w:eastAsia="Calibri" w:hAnsi="Calibri" w:cs="Calibri"/>
                <w:color w:val="002060"/>
                <w:szCs w:val="22"/>
                <w:lang w:val="en-US"/>
              </w:rPr>
              <w:t xml:space="preserve"> </w:t>
            </w:r>
          </w:p>
        </w:tc>
        <w:tc>
          <w:tcPr>
            <w:tcW w:w="1455" w:type="dxa"/>
            <w:tcBorders>
              <w:top w:val="single" w:sz="8" w:space="0" w:color="A3A3A3"/>
              <w:left w:val="single" w:sz="8" w:space="0" w:color="A3A3A3"/>
              <w:bottom w:val="single" w:sz="8" w:space="0" w:color="A3A3A3"/>
              <w:right w:val="single" w:sz="8" w:space="0" w:color="A3A3A3"/>
            </w:tcBorders>
            <w:shd w:val="clear" w:color="auto" w:fill="4F81BD" w:themeFill="accent1"/>
            <w:vAlign w:val="center"/>
          </w:tcPr>
          <w:p w14:paraId="0BB15D38" w14:textId="77777777" w:rsidR="00D4078C" w:rsidRDefault="00D4078C" w:rsidP="0095592E">
            <w:r w:rsidRPr="68AE7B77">
              <w:rPr>
                <w:rFonts w:ascii="Calibri" w:eastAsia="Calibri" w:hAnsi="Calibri" w:cs="Calibri"/>
                <w:b/>
                <w:bCs/>
                <w:color w:val="002060"/>
                <w:szCs w:val="22"/>
                <w:lang w:val="en-US"/>
              </w:rPr>
              <w:t xml:space="preserve">Test Function </w:t>
            </w:r>
            <w:r w:rsidRPr="68AE7B77">
              <w:rPr>
                <w:rFonts w:ascii="Calibri" w:eastAsia="Calibri" w:hAnsi="Calibri" w:cs="Calibri"/>
                <w:color w:val="002060"/>
                <w:szCs w:val="22"/>
                <w:lang w:val="en-US"/>
              </w:rPr>
              <w:t xml:space="preserve"> </w:t>
            </w:r>
          </w:p>
        </w:tc>
        <w:tc>
          <w:tcPr>
            <w:tcW w:w="5265" w:type="dxa"/>
            <w:tcBorders>
              <w:top w:val="single" w:sz="8" w:space="0" w:color="A3A3A3"/>
              <w:left w:val="single" w:sz="8" w:space="0" w:color="A3A3A3"/>
              <w:bottom w:val="single" w:sz="8" w:space="0" w:color="A3A3A3"/>
              <w:right w:val="single" w:sz="8" w:space="0" w:color="A3A3A3"/>
            </w:tcBorders>
            <w:shd w:val="clear" w:color="auto" w:fill="4F81BD" w:themeFill="accent1"/>
            <w:vAlign w:val="center"/>
          </w:tcPr>
          <w:p w14:paraId="2E51D20F" w14:textId="77777777" w:rsidR="00D4078C" w:rsidRDefault="00D4078C" w:rsidP="0095592E">
            <w:r w:rsidRPr="68AE7B77">
              <w:rPr>
                <w:rFonts w:ascii="Calibri" w:eastAsia="Calibri" w:hAnsi="Calibri" w:cs="Calibri"/>
                <w:b/>
                <w:bCs/>
                <w:color w:val="002060"/>
                <w:szCs w:val="22"/>
                <w:lang w:val="en-US"/>
              </w:rPr>
              <w:t xml:space="preserve">Testing Capability </w:t>
            </w:r>
            <w:r w:rsidRPr="68AE7B77">
              <w:rPr>
                <w:rFonts w:ascii="Calibri" w:eastAsia="Calibri" w:hAnsi="Calibri" w:cs="Calibri"/>
                <w:color w:val="002060"/>
                <w:szCs w:val="22"/>
                <w:lang w:val="en-US"/>
              </w:rPr>
              <w:t xml:space="preserve"> </w:t>
            </w:r>
          </w:p>
          <w:p w14:paraId="13F46371" w14:textId="77777777" w:rsidR="00D4078C" w:rsidRDefault="00D4078C" w:rsidP="0095592E">
            <w:r w:rsidRPr="68AE7B77">
              <w:rPr>
                <w:rFonts w:ascii="Calibri" w:eastAsia="Calibri" w:hAnsi="Calibri" w:cs="Calibri"/>
                <w:b/>
                <w:bCs/>
                <w:color w:val="002060"/>
                <w:szCs w:val="22"/>
                <w:lang w:val="en-US"/>
              </w:rPr>
              <w:t>Supported</w:t>
            </w:r>
            <w:r w:rsidRPr="68AE7B77">
              <w:rPr>
                <w:rFonts w:ascii="Calibri" w:eastAsia="Calibri" w:hAnsi="Calibri" w:cs="Calibri"/>
                <w:color w:val="002060"/>
                <w:szCs w:val="22"/>
                <w:lang w:val="en-US"/>
              </w:rPr>
              <w:t xml:space="preserve"> </w:t>
            </w:r>
          </w:p>
        </w:tc>
      </w:tr>
      <w:tr w:rsidR="00D4078C" w14:paraId="269EBE67" w14:textId="77777777" w:rsidTr="00DC41BA">
        <w:trPr>
          <w:tblHeader/>
        </w:trPr>
        <w:tc>
          <w:tcPr>
            <w:tcW w:w="1725" w:type="dxa"/>
            <w:tcBorders>
              <w:top w:val="single" w:sz="8" w:space="0" w:color="A3A3A3"/>
              <w:left w:val="single" w:sz="8" w:space="0" w:color="A3A3A3"/>
              <w:bottom w:val="single" w:sz="8" w:space="0" w:color="A3A3A3"/>
              <w:right w:val="single" w:sz="8" w:space="0" w:color="A3A3A3"/>
            </w:tcBorders>
            <w:vAlign w:val="center"/>
          </w:tcPr>
          <w:p w14:paraId="50C6F7C2" w14:textId="77777777" w:rsidR="00D4078C" w:rsidRPr="00D4078C" w:rsidRDefault="00D4078C" w:rsidP="0012508D">
            <w:pPr>
              <w:pStyle w:val="01TEFBodyText"/>
            </w:pPr>
            <w:r w:rsidRPr="00D4078C">
              <w:rPr>
                <w:lang w:val="en-US"/>
              </w:rPr>
              <w:t xml:space="preserve">Ref 0 </w:t>
            </w:r>
          </w:p>
        </w:tc>
        <w:tc>
          <w:tcPr>
            <w:tcW w:w="1455" w:type="dxa"/>
            <w:tcBorders>
              <w:top w:val="single" w:sz="8" w:space="0" w:color="A3A3A3"/>
              <w:left w:val="single" w:sz="8" w:space="0" w:color="A3A3A3"/>
              <w:bottom w:val="single" w:sz="8" w:space="0" w:color="A3A3A3"/>
              <w:right w:val="single" w:sz="8" w:space="0" w:color="A3A3A3"/>
            </w:tcBorders>
            <w:vAlign w:val="center"/>
          </w:tcPr>
          <w:p w14:paraId="7C1B9C73" w14:textId="77777777" w:rsidR="00D4078C" w:rsidRPr="00D4078C" w:rsidRDefault="00D4078C" w:rsidP="0012508D">
            <w:pPr>
              <w:pStyle w:val="01TEFBodyText"/>
            </w:pPr>
            <w:r w:rsidRPr="00D4078C">
              <w:rPr>
                <w:lang w:val="en-US"/>
              </w:rPr>
              <w:t xml:space="preserve">SIT B </w:t>
            </w:r>
          </w:p>
        </w:tc>
        <w:tc>
          <w:tcPr>
            <w:tcW w:w="5265" w:type="dxa"/>
            <w:tcBorders>
              <w:top w:val="single" w:sz="8" w:space="0" w:color="A3A3A3"/>
              <w:left w:val="single" w:sz="8" w:space="0" w:color="A3A3A3"/>
              <w:bottom w:val="single" w:sz="8" w:space="0" w:color="A3A3A3"/>
              <w:right w:val="single" w:sz="8" w:space="0" w:color="A3A3A3"/>
            </w:tcBorders>
            <w:vAlign w:val="center"/>
          </w:tcPr>
          <w:p w14:paraId="4A4DD2D9" w14:textId="14664375" w:rsidR="00D4078C" w:rsidRPr="00D4078C" w:rsidRDefault="00D4078C" w:rsidP="0012508D">
            <w:pPr>
              <w:pStyle w:val="01TEFBodyText"/>
            </w:pPr>
            <w:r w:rsidRPr="00D4078C">
              <w:rPr>
                <w:lang w:val="en-US"/>
              </w:rPr>
              <w:t>Production +1 test SIT</w:t>
            </w:r>
          </w:p>
        </w:tc>
      </w:tr>
      <w:tr w:rsidR="00D4078C" w14:paraId="0B6D3048" w14:textId="77777777" w:rsidTr="00DC41BA">
        <w:trPr>
          <w:tblHeader/>
        </w:trPr>
        <w:tc>
          <w:tcPr>
            <w:tcW w:w="1725" w:type="dxa"/>
            <w:tcBorders>
              <w:top w:val="single" w:sz="8" w:space="0" w:color="A3A3A3"/>
              <w:left w:val="single" w:sz="8" w:space="0" w:color="A3A3A3"/>
              <w:bottom w:val="single" w:sz="8" w:space="0" w:color="A3A3A3"/>
              <w:right w:val="single" w:sz="8" w:space="0" w:color="A3A3A3"/>
            </w:tcBorders>
            <w:vAlign w:val="center"/>
          </w:tcPr>
          <w:p w14:paraId="32FB3AA7" w14:textId="77777777" w:rsidR="00D4078C" w:rsidRPr="00D4078C" w:rsidRDefault="00D4078C" w:rsidP="0012508D">
            <w:pPr>
              <w:pStyle w:val="01TEFBodyText"/>
            </w:pPr>
            <w:r w:rsidRPr="00D4078C">
              <w:rPr>
                <w:lang w:val="en-US"/>
              </w:rPr>
              <w:t xml:space="preserve">Ref 1  </w:t>
            </w:r>
          </w:p>
        </w:tc>
        <w:tc>
          <w:tcPr>
            <w:tcW w:w="1455" w:type="dxa"/>
            <w:tcBorders>
              <w:top w:val="single" w:sz="8" w:space="0" w:color="A3A3A3"/>
              <w:left w:val="single" w:sz="8" w:space="0" w:color="A3A3A3"/>
              <w:bottom w:val="single" w:sz="8" w:space="0" w:color="A3A3A3"/>
              <w:right w:val="single" w:sz="8" w:space="0" w:color="A3A3A3"/>
            </w:tcBorders>
            <w:vAlign w:val="center"/>
          </w:tcPr>
          <w:p w14:paraId="6B05EC36" w14:textId="77777777" w:rsidR="00D4078C" w:rsidRPr="00D4078C" w:rsidRDefault="00D4078C" w:rsidP="0012508D">
            <w:pPr>
              <w:pStyle w:val="01TEFBodyText"/>
            </w:pPr>
            <w:r w:rsidRPr="00D4078C">
              <w:rPr>
                <w:lang w:val="en-US"/>
              </w:rPr>
              <w:t xml:space="preserve">PITB  </w:t>
            </w:r>
          </w:p>
        </w:tc>
        <w:tc>
          <w:tcPr>
            <w:tcW w:w="5265" w:type="dxa"/>
            <w:tcBorders>
              <w:top w:val="single" w:sz="8" w:space="0" w:color="A3A3A3"/>
              <w:left w:val="single" w:sz="8" w:space="0" w:color="A3A3A3"/>
              <w:bottom w:val="single" w:sz="8" w:space="0" w:color="A3A3A3"/>
              <w:right w:val="single" w:sz="8" w:space="0" w:color="A3A3A3"/>
            </w:tcBorders>
            <w:vAlign w:val="center"/>
          </w:tcPr>
          <w:p w14:paraId="5D43C1C3" w14:textId="267E185E" w:rsidR="00D4078C" w:rsidRPr="00D4078C" w:rsidRDefault="00D4078C" w:rsidP="0012508D">
            <w:pPr>
              <w:pStyle w:val="01TEFBodyText"/>
            </w:pPr>
            <w:r w:rsidRPr="00D4078C">
              <w:rPr>
                <w:lang w:val="en-US"/>
              </w:rPr>
              <w:t>Production +1 test PIT</w:t>
            </w:r>
          </w:p>
        </w:tc>
      </w:tr>
      <w:tr w:rsidR="00D4078C" w14:paraId="3470D894" w14:textId="77777777" w:rsidTr="00DC41BA">
        <w:trPr>
          <w:tblHeader/>
        </w:trPr>
        <w:tc>
          <w:tcPr>
            <w:tcW w:w="1725" w:type="dxa"/>
            <w:tcBorders>
              <w:top w:val="single" w:sz="8" w:space="0" w:color="A3A3A3"/>
              <w:left w:val="single" w:sz="8" w:space="0" w:color="A3A3A3"/>
              <w:bottom w:val="single" w:sz="8" w:space="0" w:color="A3A3A3"/>
              <w:right w:val="single" w:sz="8" w:space="0" w:color="A3A3A3"/>
            </w:tcBorders>
            <w:vAlign w:val="center"/>
          </w:tcPr>
          <w:p w14:paraId="76E1F6D8" w14:textId="77777777" w:rsidR="00D4078C" w:rsidRPr="00D4078C" w:rsidRDefault="00D4078C" w:rsidP="0012508D">
            <w:pPr>
              <w:pStyle w:val="01TEFBodyText"/>
            </w:pPr>
            <w:r w:rsidRPr="00D4078C">
              <w:rPr>
                <w:lang w:val="en-US"/>
              </w:rPr>
              <w:t xml:space="preserve">Ref 2 </w:t>
            </w:r>
          </w:p>
        </w:tc>
        <w:tc>
          <w:tcPr>
            <w:tcW w:w="1455" w:type="dxa"/>
            <w:tcBorders>
              <w:top w:val="single" w:sz="8" w:space="0" w:color="A3A3A3"/>
              <w:left w:val="single" w:sz="8" w:space="0" w:color="A3A3A3"/>
              <w:bottom w:val="single" w:sz="8" w:space="0" w:color="A3A3A3"/>
              <w:right w:val="single" w:sz="8" w:space="0" w:color="A3A3A3"/>
            </w:tcBorders>
            <w:vAlign w:val="center"/>
          </w:tcPr>
          <w:p w14:paraId="55C7C19E" w14:textId="77777777" w:rsidR="00D4078C" w:rsidRPr="00D4078C" w:rsidRDefault="00D4078C" w:rsidP="0012508D">
            <w:pPr>
              <w:pStyle w:val="01TEFBodyText"/>
            </w:pPr>
            <w:r w:rsidRPr="00D4078C">
              <w:rPr>
                <w:lang w:val="en-US"/>
              </w:rPr>
              <w:t xml:space="preserve">PIT A </w:t>
            </w:r>
          </w:p>
        </w:tc>
        <w:tc>
          <w:tcPr>
            <w:tcW w:w="5265" w:type="dxa"/>
            <w:tcBorders>
              <w:top w:val="single" w:sz="8" w:space="0" w:color="A3A3A3"/>
              <w:left w:val="single" w:sz="8" w:space="0" w:color="A3A3A3"/>
              <w:bottom w:val="single" w:sz="8" w:space="0" w:color="A3A3A3"/>
              <w:right w:val="single" w:sz="8" w:space="0" w:color="A3A3A3"/>
            </w:tcBorders>
            <w:vAlign w:val="center"/>
          </w:tcPr>
          <w:p w14:paraId="6B5B9BB1" w14:textId="2E803DB1" w:rsidR="00D4078C" w:rsidRPr="00D4078C" w:rsidRDefault="00D4078C" w:rsidP="0012508D">
            <w:pPr>
              <w:pStyle w:val="01TEFBodyText"/>
            </w:pPr>
            <w:r w:rsidRPr="00D4078C">
              <w:rPr>
                <w:lang w:val="en-US"/>
              </w:rPr>
              <w:t>Defect Fix on Fail</w:t>
            </w:r>
          </w:p>
        </w:tc>
      </w:tr>
      <w:tr w:rsidR="00D4078C" w14:paraId="6EBC0224" w14:textId="77777777" w:rsidTr="00DC41BA">
        <w:trPr>
          <w:tblHeader/>
        </w:trPr>
        <w:tc>
          <w:tcPr>
            <w:tcW w:w="1725" w:type="dxa"/>
            <w:tcBorders>
              <w:top w:val="single" w:sz="8" w:space="0" w:color="A3A3A3"/>
              <w:left w:val="single" w:sz="8" w:space="0" w:color="A3A3A3"/>
              <w:bottom w:val="single" w:sz="8" w:space="0" w:color="A3A3A3"/>
              <w:right w:val="single" w:sz="8" w:space="0" w:color="A3A3A3"/>
            </w:tcBorders>
            <w:vAlign w:val="center"/>
          </w:tcPr>
          <w:p w14:paraId="6831623B" w14:textId="77777777" w:rsidR="00D4078C" w:rsidRPr="00D4078C" w:rsidRDefault="00D4078C" w:rsidP="0012508D">
            <w:pPr>
              <w:pStyle w:val="01TEFBodyText"/>
            </w:pPr>
            <w:r w:rsidRPr="00D4078C">
              <w:rPr>
                <w:lang w:val="en-US"/>
              </w:rPr>
              <w:t xml:space="preserve">Ref 4 </w:t>
            </w:r>
          </w:p>
        </w:tc>
        <w:tc>
          <w:tcPr>
            <w:tcW w:w="1455" w:type="dxa"/>
            <w:tcBorders>
              <w:top w:val="single" w:sz="8" w:space="0" w:color="A3A3A3"/>
              <w:left w:val="single" w:sz="8" w:space="0" w:color="A3A3A3"/>
              <w:bottom w:val="single" w:sz="8" w:space="0" w:color="A3A3A3"/>
              <w:right w:val="single" w:sz="8" w:space="0" w:color="A3A3A3"/>
            </w:tcBorders>
            <w:vAlign w:val="center"/>
          </w:tcPr>
          <w:p w14:paraId="499261AD" w14:textId="77777777" w:rsidR="00D4078C" w:rsidRPr="00D4078C" w:rsidRDefault="00D4078C" w:rsidP="0012508D">
            <w:pPr>
              <w:pStyle w:val="01TEFBodyText"/>
            </w:pPr>
            <w:r w:rsidRPr="00D4078C">
              <w:rPr>
                <w:lang w:val="en-US"/>
              </w:rPr>
              <w:t xml:space="preserve">UIT A  </w:t>
            </w:r>
          </w:p>
        </w:tc>
        <w:tc>
          <w:tcPr>
            <w:tcW w:w="5265" w:type="dxa"/>
            <w:tcBorders>
              <w:top w:val="single" w:sz="8" w:space="0" w:color="A3A3A3"/>
              <w:left w:val="single" w:sz="8" w:space="0" w:color="A3A3A3"/>
              <w:bottom w:val="single" w:sz="8" w:space="0" w:color="A3A3A3"/>
              <w:right w:val="single" w:sz="8" w:space="0" w:color="A3A3A3"/>
            </w:tcBorders>
            <w:vAlign w:val="center"/>
          </w:tcPr>
          <w:p w14:paraId="0FBA0770" w14:textId="08CB8D44" w:rsidR="00D4078C" w:rsidRPr="00D4078C" w:rsidRDefault="00D4078C" w:rsidP="0012508D">
            <w:pPr>
              <w:pStyle w:val="01TEFBodyText"/>
            </w:pPr>
            <w:r w:rsidRPr="00D4078C">
              <w:rPr>
                <w:lang w:val="en-US"/>
              </w:rPr>
              <w:t xml:space="preserve">Defect Fix on Fail on production platform UIT </w:t>
            </w:r>
          </w:p>
        </w:tc>
      </w:tr>
      <w:tr w:rsidR="00D4078C" w14:paraId="4B261A28" w14:textId="77777777" w:rsidTr="00DC41BA">
        <w:trPr>
          <w:tblHeader/>
        </w:trPr>
        <w:tc>
          <w:tcPr>
            <w:tcW w:w="1725" w:type="dxa"/>
            <w:tcBorders>
              <w:top w:val="single" w:sz="8" w:space="0" w:color="A3A3A3"/>
              <w:left w:val="single" w:sz="8" w:space="0" w:color="A3A3A3"/>
              <w:bottom w:val="single" w:sz="8" w:space="0" w:color="A3A3A3"/>
              <w:right w:val="single" w:sz="8" w:space="0" w:color="A3A3A3"/>
            </w:tcBorders>
            <w:vAlign w:val="center"/>
          </w:tcPr>
          <w:p w14:paraId="3DAB1098" w14:textId="77777777" w:rsidR="00D4078C" w:rsidRPr="00D4078C" w:rsidRDefault="00D4078C" w:rsidP="0012508D">
            <w:pPr>
              <w:pStyle w:val="01TEFBodyText"/>
            </w:pPr>
            <w:r w:rsidRPr="00D4078C">
              <w:rPr>
                <w:lang w:val="en-US"/>
              </w:rPr>
              <w:t xml:space="preserve">Ref 6  </w:t>
            </w:r>
          </w:p>
        </w:tc>
        <w:tc>
          <w:tcPr>
            <w:tcW w:w="1455" w:type="dxa"/>
            <w:tcBorders>
              <w:top w:val="single" w:sz="8" w:space="0" w:color="A3A3A3"/>
              <w:left w:val="single" w:sz="8" w:space="0" w:color="A3A3A3"/>
              <w:bottom w:val="single" w:sz="8" w:space="0" w:color="A3A3A3"/>
              <w:right w:val="single" w:sz="8" w:space="0" w:color="A3A3A3"/>
            </w:tcBorders>
            <w:vAlign w:val="center"/>
          </w:tcPr>
          <w:p w14:paraId="66A87840" w14:textId="77777777" w:rsidR="00D4078C" w:rsidRPr="00D4078C" w:rsidRDefault="00D4078C" w:rsidP="0012508D">
            <w:pPr>
              <w:pStyle w:val="01TEFBodyText"/>
            </w:pPr>
            <w:r w:rsidRPr="00D4078C">
              <w:rPr>
                <w:lang w:val="en-US"/>
              </w:rPr>
              <w:t xml:space="preserve">SIT A </w:t>
            </w:r>
          </w:p>
        </w:tc>
        <w:tc>
          <w:tcPr>
            <w:tcW w:w="5265" w:type="dxa"/>
            <w:tcBorders>
              <w:top w:val="single" w:sz="8" w:space="0" w:color="A3A3A3"/>
              <w:left w:val="single" w:sz="8" w:space="0" w:color="A3A3A3"/>
              <w:bottom w:val="single" w:sz="8" w:space="0" w:color="A3A3A3"/>
              <w:right w:val="single" w:sz="8" w:space="0" w:color="A3A3A3"/>
            </w:tcBorders>
            <w:vAlign w:val="center"/>
          </w:tcPr>
          <w:p w14:paraId="681A11B4" w14:textId="735C4474" w:rsidR="00D4078C" w:rsidRPr="00D4078C" w:rsidRDefault="00D4078C" w:rsidP="0012508D">
            <w:pPr>
              <w:pStyle w:val="01TEFBodyText"/>
            </w:pPr>
            <w:r w:rsidRPr="00D4078C">
              <w:rPr>
                <w:lang w:val="en-US"/>
              </w:rPr>
              <w:t>Defect Fix on Fail SIT</w:t>
            </w:r>
          </w:p>
        </w:tc>
      </w:tr>
      <w:tr w:rsidR="00D4078C" w14:paraId="66B55189" w14:textId="77777777" w:rsidTr="00DC41BA">
        <w:trPr>
          <w:tblHeader/>
        </w:trPr>
        <w:tc>
          <w:tcPr>
            <w:tcW w:w="1725" w:type="dxa"/>
            <w:tcBorders>
              <w:top w:val="single" w:sz="8" w:space="0" w:color="A3A3A3"/>
              <w:left w:val="single" w:sz="8" w:space="0" w:color="A3A3A3"/>
              <w:bottom w:val="single" w:sz="8" w:space="0" w:color="A3A3A3"/>
              <w:right w:val="single" w:sz="8" w:space="0" w:color="A3A3A3"/>
            </w:tcBorders>
            <w:vAlign w:val="center"/>
          </w:tcPr>
          <w:p w14:paraId="0FC63C5D" w14:textId="77777777" w:rsidR="00D4078C" w:rsidRPr="00D4078C" w:rsidRDefault="00D4078C" w:rsidP="0012508D">
            <w:pPr>
              <w:pStyle w:val="01TEFBodyText"/>
            </w:pPr>
            <w:r w:rsidRPr="00D4078C">
              <w:rPr>
                <w:lang w:val="en-US"/>
              </w:rPr>
              <w:t xml:space="preserve">Ref 7 </w:t>
            </w:r>
          </w:p>
        </w:tc>
        <w:tc>
          <w:tcPr>
            <w:tcW w:w="1455" w:type="dxa"/>
            <w:tcBorders>
              <w:top w:val="single" w:sz="8" w:space="0" w:color="A3A3A3"/>
              <w:left w:val="single" w:sz="8" w:space="0" w:color="A3A3A3"/>
              <w:bottom w:val="single" w:sz="8" w:space="0" w:color="A3A3A3"/>
              <w:right w:val="single" w:sz="8" w:space="0" w:color="A3A3A3"/>
            </w:tcBorders>
            <w:vAlign w:val="center"/>
          </w:tcPr>
          <w:p w14:paraId="4306685E" w14:textId="77777777" w:rsidR="00D4078C" w:rsidRPr="00D4078C" w:rsidRDefault="00D4078C" w:rsidP="0012508D">
            <w:pPr>
              <w:pStyle w:val="01TEFBodyText"/>
            </w:pPr>
            <w:r w:rsidRPr="00D4078C">
              <w:rPr>
                <w:lang w:val="en-US"/>
              </w:rPr>
              <w:t xml:space="preserve">UIT B  </w:t>
            </w:r>
          </w:p>
        </w:tc>
        <w:tc>
          <w:tcPr>
            <w:tcW w:w="5265" w:type="dxa"/>
            <w:tcBorders>
              <w:top w:val="single" w:sz="8" w:space="0" w:color="A3A3A3"/>
              <w:left w:val="single" w:sz="8" w:space="0" w:color="A3A3A3"/>
              <w:bottom w:val="single" w:sz="8" w:space="0" w:color="A3A3A3"/>
              <w:right w:val="single" w:sz="8" w:space="0" w:color="A3A3A3"/>
            </w:tcBorders>
            <w:vAlign w:val="center"/>
          </w:tcPr>
          <w:p w14:paraId="67DEBAE8" w14:textId="4849F542" w:rsidR="00D4078C" w:rsidRPr="00D4078C" w:rsidRDefault="00D4078C" w:rsidP="0012508D">
            <w:pPr>
              <w:pStyle w:val="01TEFBodyText"/>
            </w:pPr>
            <w:r w:rsidRPr="00D4078C">
              <w:rPr>
                <w:lang w:val="en-US"/>
              </w:rPr>
              <w:t>Production +1 test UIT</w:t>
            </w:r>
          </w:p>
        </w:tc>
      </w:tr>
    </w:tbl>
    <w:p w14:paraId="1D51D493" w14:textId="4436B3FD" w:rsidR="00CF5CEC" w:rsidRDefault="00CF5CEC">
      <w:pPr>
        <w:pStyle w:val="01TableTitle"/>
        <w:tabs>
          <w:tab w:val="clear" w:pos="360"/>
        </w:tabs>
        <w:pPrChange w:id="469" w:author="Asif Maruf (UK)" w:date="2024-07-10T15:28:00Z">
          <w:pPr>
            <w:pStyle w:val="01TableTitle"/>
          </w:pPr>
        </w:pPrChange>
      </w:pPr>
      <w:r>
        <w:t>Environments</w:t>
      </w:r>
    </w:p>
    <w:p w14:paraId="0CDFB02A" w14:textId="03FCF20F" w:rsidR="00D4078C" w:rsidRDefault="00D4078C" w:rsidP="009A1CB7">
      <w:pPr>
        <w:pStyle w:val="01TEFBodyText"/>
      </w:pPr>
      <w:r w:rsidRPr="00D4078C">
        <w:t xml:space="preserve">In order to minimise the number of additional environments and the associated costs to build out and maintain, the capabilities in the existing environments will be re-used and enhanced to support the new solution. The diagram below shows the environment estate that </w:t>
      </w:r>
      <w:r w:rsidR="00D44F98" w:rsidRPr="00DA3D35">
        <w:t>Telefónica</w:t>
      </w:r>
      <w:r w:rsidRPr="00DA3D35">
        <w:t xml:space="preserve"> </w:t>
      </w:r>
      <w:r w:rsidRPr="00D4078C">
        <w:t xml:space="preserve">will </w:t>
      </w:r>
      <w:r w:rsidR="00207CEE">
        <w:t xml:space="preserve">continue to </w:t>
      </w:r>
      <w:r w:rsidR="00B83627">
        <w:t xml:space="preserve">use to </w:t>
      </w:r>
      <w:r w:rsidRPr="00D4078C">
        <w:t xml:space="preserve">meet its obligations on the existing service. </w:t>
      </w:r>
    </w:p>
    <w:p w14:paraId="764E09A6" w14:textId="77777777" w:rsidR="00FB0408" w:rsidRPr="00D4078C" w:rsidRDefault="00FB0408" w:rsidP="009A1CB7">
      <w:pPr>
        <w:pStyle w:val="01TEFBodyText"/>
      </w:pPr>
    </w:p>
    <w:p w14:paraId="543789C0" w14:textId="66C5FDB1" w:rsidR="00D4078C" w:rsidRDefault="00FB0408" w:rsidP="00D4078C">
      <w:pPr>
        <w:jc w:val="center"/>
      </w:pPr>
      <w:r w:rsidRPr="00FB0408">
        <w:rPr>
          <w:noProof/>
        </w:rPr>
        <w:drawing>
          <wp:inline distT="0" distB="0" distL="0" distR="0" wp14:anchorId="54A26E4E" wp14:editId="7263A7FA">
            <wp:extent cx="5731510" cy="2718435"/>
            <wp:effectExtent l="0" t="0" r="0" b="0"/>
            <wp:docPr id="93694867" name="Picture 936948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4867" name="Picture 1" descr="A screenshot of a computer program&#10;&#10;Description automatically generated"/>
                    <pic:cNvPicPr/>
                  </pic:nvPicPr>
                  <pic:blipFill>
                    <a:blip r:embed="rId49"/>
                    <a:stretch>
                      <a:fillRect/>
                    </a:stretch>
                  </pic:blipFill>
                  <pic:spPr>
                    <a:xfrm>
                      <a:off x="0" y="0"/>
                      <a:ext cx="5731510" cy="2718435"/>
                    </a:xfrm>
                    <a:prstGeom prst="rect">
                      <a:avLst/>
                    </a:prstGeom>
                  </pic:spPr>
                </pic:pic>
              </a:graphicData>
            </a:graphic>
          </wp:inline>
        </w:drawing>
      </w:r>
    </w:p>
    <w:p w14:paraId="21675D26" w14:textId="5D8EC0D4" w:rsidR="00597C5F" w:rsidRPr="005C6EC8" w:rsidRDefault="00597C5F" w:rsidP="00597C5F">
      <w:pPr>
        <w:pStyle w:val="01TEFFigureTitle"/>
      </w:pPr>
      <w:r>
        <w:t xml:space="preserve"> Environment Setup</w:t>
      </w:r>
    </w:p>
    <w:p w14:paraId="0C7EFEDE" w14:textId="40A31329" w:rsidR="00D4078C" w:rsidRPr="00D4078C" w:rsidRDefault="00D4078C" w:rsidP="009A1CB7">
      <w:pPr>
        <w:pStyle w:val="01TEFBodyText"/>
      </w:pPr>
      <w:r w:rsidRPr="00D4078C">
        <w:t xml:space="preserve">Enhancements to the </w:t>
      </w:r>
      <w:r w:rsidR="00C9262C">
        <w:t>Smart Metering</w:t>
      </w:r>
      <w:r w:rsidRPr="00D4078C">
        <w:t xml:space="preserve"> service will be developed and configuration changes will be required where platforms are reused to support the </w:t>
      </w:r>
      <w:r w:rsidR="007F6B35">
        <w:t>Traffic Management Gateway</w:t>
      </w:r>
      <w:r w:rsidR="00683F72">
        <w:t xml:space="preserve"> </w:t>
      </w:r>
      <w:r w:rsidRPr="00D4078C">
        <w:t xml:space="preserve">solution and the </w:t>
      </w:r>
      <w:r w:rsidRPr="00D4078C">
        <w:lastRenderedPageBreak/>
        <w:t xml:space="preserve">integration between legacy on premise and new cloud-based solution e.g., enhancements to the </w:t>
      </w:r>
      <w:proofErr w:type="spellStart"/>
      <w:r w:rsidR="00F7697B">
        <w:t>Vitria</w:t>
      </w:r>
      <w:proofErr w:type="spellEnd"/>
      <w:r w:rsidRPr="00D4078C">
        <w:t xml:space="preserve"> solution.</w:t>
      </w:r>
    </w:p>
    <w:p w14:paraId="28481CC7" w14:textId="77777777" w:rsidR="007F6B35" w:rsidRDefault="007F6B35" w:rsidP="009A1CB7">
      <w:pPr>
        <w:pStyle w:val="01TEFBodyText"/>
      </w:pPr>
    </w:p>
    <w:p w14:paraId="7F0447B6" w14:textId="38296D05" w:rsidR="00D4078C" w:rsidRPr="00D4078C" w:rsidRDefault="00D4078C" w:rsidP="009A1CB7">
      <w:pPr>
        <w:pStyle w:val="01TEFBodyText"/>
      </w:pPr>
      <w:r w:rsidRPr="00D4078C">
        <w:t xml:space="preserve">It is the intention that as legacy environment tech refresh occurs then components would </w:t>
      </w:r>
      <w:r w:rsidR="00D953DA">
        <w:t>be</w:t>
      </w:r>
      <w:r w:rsidRPr="00D4078C">
        <w:t xml:space="preserve"> repurposed as microservices rather than deploying new on-premise equipment. </w:t>
      </w:r>
    </w:p>
    <w:p w14:paraId="405527F4" w14:textId="77777777" w:rsidR="009531BC" w:rsidRDefault="009531BC" w:rsidP="009A1CB7">
      <w:pPr>
        <w:pStyle w:val="01TEFBodyText"/>
      </w:pPr>
    </w:p>
    <w:p w14:paraId="624012BE" w14:textId="619C32C9" w:rsidR="00D4078C" w:rsidRPr="00D4078C" w:rsidRDefault="00D44F98" w:rsidP="009A1CB7">
      <w:pPr>
        <w:pStyle w:val="01TEFBodyText"/>
      </w:pPr>
      <w:r w:rsidRPr="00D44F98">
        <w:t>Telefónica</w:t>
      </w:r>
      <w:r w:rsidR="00D4078C" w:rsidRPr="00D4078C">
        <w:t xml:space="preserve"> will review the capability to create Cloud environments and the Smart Metering services programmatically (</w:t>
      </w:r>
      <w:proofErr w:type="spellStart"/>
      <w:r w:rsidR="00D4078C" w:rsidRPr="00D4078C">
        <w:t>IaaC</w:t>
      </w:r>
      <w:proofErr w:type="spellEnd"/>
      <w:r w:rsidR="00D4078C" w:rsidRPr="00D4078C">
        <w:t xml:space="preserve">). Azure, for example, exposes a set of APIs and the Azure Resource Manager Templates (ARM) to build environments automatically.  </w:t>
      </w:r>
    </w:p>
    <w:p w14:paraId="0640DB6C" w14:textId="4D8F33A1" w:rsidR="00CF5CEC" w:rsidRDefault="00D44F98" w:rsidP="00CF5CEC">
      <w:pPr>
        <w:pStyle w:val="01TEFBodyText"/>
      </w:pPr>
      <w:r w:rsidRPr="00D44F98">
        <w:t>Telefónica</w:t>
      </w:r>
      <w:r w:rsidR="00D4078C" w:rsidRPr="00D4078C">
        <w:t xml:space="preserve"> will adopt an agile approach to deliver DevOps, Continuous Integration (CI) and Continuous Development (CD) approach to run builds, test, and deploy automatically in both test and production environments. </w:t>
      </w:r>
      <w:bookmarkStart w:id="470" w:name="_Toc87460300"/>
    </w:p>
    <w:bookmarkEnd w:id="470"/>
    <w:p w14:paraId="1112B46C" w14:textId="77777777" w:rsidR="00F6212E" w:rsidRPr="00FD1D95" w:rsidRDefault="00F6212E" w:rsidP="00F6212E">
      <w:pPr>
        <w:rPr>
          <w:rFonts w:asciiTheme="minorHAnsi" w:eastAsia="Calibri" w:hAnsiTheme="minorHAnsi" w:cstheme="minorHAnsi"/>
          <w:b/>
          <w:bCs/>
          <w:sz w:val="22"/>
          <w:szCs w:val="22"/>
        </w:rPr>
      </w:pPr>
    </w:p>
    <w:p w14:paraId="3234116B" w14:textId="77777777" w:rsidR="00BB298C" w:rsidRDefault="00BB298C" w:rsidP="00BB298C">
      <w:pPr>
        <w:pStyle w:val="Heading2"/>
        <w:rPr>
          <w:rFonts w:eastAsia="Calibri"/>
        </w:rPr>
      </w:pPr>
      <w:bookmarkStart w:id="471" w:name="_Toc87460301"/>
      <w:bookmarkStart w:id="472" w:name="_Toc167978385"/>
      <w:r>
        <w:rPr>
          <w:rFonts w:eastAsia="Calibri"/>
        </w:rPr>
        <w:t>STRATEGY</w:t>
      </w:r>
      <w:bookmarkEnd w:id="471"/>
      <w:bookmarkEnd w:id="472"/>
    </w:p>
    <w:p w14:paraId="15A03FBF" w14:textId="24826DDF" w:rsidR="00F6212E" w:rsidRPr="00FD1D95" w:rsidRDefault="00BB298C" w:rsidP="00BB298C">
      <w:pPr>
        <w:pStyle w:val="01TEFBodyText"/>
      </w:pPr>
      <w:r>
        <w:t xml:space="preserve">The strategy involves: </w:t>
      </w:r>
    </w:p>
    <w:p w14:paraId="3FBA31D1" w14:textId="77777777" w:rsidR="00F6212E" w:rsidRPr="00FD1D95" w:rsidRDefault="00F6212E" w:rsidP="00B84158">
      <w:pPr>
        <w:pStyle w:val="ListParagraph"/>
        <w:numPr>
          <w:ilvl w:val="0"/>
          <w:numId w:val="17"/>
        </w:numPr>
        <w:spacing w:line="259" w:lineRule="auto"/>
        <w:rPr>
          <w:rFonts w:asciiTheme="minorHAnsi" w:eastAsia="Calibri" w:hAnsiTheme="minorHAnsi"/>
          <w:color w:val="auto"/>
          <w:sz w:val="22"/>
          <w:szCs w:val="22"/>
        </w:rPr>
      </w:pPr>
      <w:r w:rsidRPr="00FD1D95">
        <w:rPr>
          <w:rFonts w:asciiTheme="minorHAnsi" w:eastAsia="Calibri" w:hAnsiTheme="minorHAnsi"/>
          <w:color w:val="auto"/>
          <w:sz w:val="22"/>
          <w:szCs w:val="22"/>
        </w:rPr>
        <w:t>Instrumentation and monitoring systems at the application, service, and infrastructure levels. These systems capture key metrics, such as response times, queue lengths, CPU utilization, and memory usage</w:t>
      </w:r>
    </w:p>
    <w:p w14:paraId="6515F7F0" w14:textId="77777777" w:rsidR="00F6212E" w:rsidRPr="00FD1D95" w:rsidRDefault="00F6212E" w:rsidP="00B84158">
      <w:pPr>
        <w:pStyle w:val="ListParagraph"/>
        <w:numPr>
          <w:ilvl w:val="0"/>
          <w:numId w:val="17"/>
        </w:numPr>
        <w:spacing w:line="259" w:lineRule="auto"/>
        <w:rPr>
          <w:rFonts w:asciiTheme="minorHAnsi" w:eastAsia="Calibri" w:hAnsiTheme="minorHAnsi"/>
          <w:color w:val="auto"/>
          <w:sz w:val="22"/>
          <w:szCs w:val="22"/>
        </w:rPr>
      </w:pPr>
      <w:r w:rsidRPr="00FD1D95">
        <w:rPr>
          <w:rFonts w:asciiTheme="minorHAnsi" w:eastAsia="Calibri" w:hAnsiTheme="minorHAnsi"/>
          <w:color w:val="auto"/>
          <w:sz w:val="22"/>
          <w:szCs w:val="22"/>
        </w:rPr>
        <w:t>Decision-making logic that evaluates these metrics against predefined thresholds or schedules and decides whether to scale</w:t>
      </w:r>
    </w:p>
    <w:p w14:paraId="16D5AA4D" w14:textId="77777777" w:rsidR="00F6212E" w:rsidRPr="00FD1D95" w:rsidRDefault="00F6212E" w:rsidP="00B84158">
      <w:pPr>
        <w:pStyle w:val="ListParagraph"/>
        <w:numPr>
          <w:ilvl w:val="0"/>
          <w:numId w:val="17"/>
        </w:numPr>
        <w:spacing w:line="259" w:lineRule="auto"/>
        <w:rPr>
          <w:rFonts w:asciiTheme="minorHAnsi" w:eastAsia="Calibri" w:hAnsiTheme="minorHAnsi"/>
          <w:color w:val="auto"/>
          <w:sz w:val="22"/>
          <w:szCs w:val="22"/>
        </w:rPr>
      </w:pPr>
      <w:r w:rsidRPr="00FD1D95">
        <w:rPr>
          <w:rFonts w:asciiTheme="minorHAnsi" w:eastAsia="Calibri" w:hAnsiTheme="minorHAnsi"/>
          <w:color w:val="auto"/>
          <w:sz w:val="22"/>
          <w:szCs w:val="22"/>
        </w:rPr>
        <w:t>Components that scale the system</w:t>
      </w:r>
    </w:p>
    <w:p w14:paraId="1DF305F8" w14:textId="77777777" w:rsidR="00F6212E" w:rsidRPr="00FD1D95" w:rsidRDefault="00F6212E" w:rsidP="00B84158">
      <w:pPr>
        <w:pStyle w:val="ListParagraph"/>
        <w:numPr>
          <w:ilvl w:val="0"/>
          <w:numId w:val="17"/>
        </w:numPr>
        <w:spacing w:line="259" w:lineRule="auto"/>
        <w:rPr>
          <w:rFonts w:asciiTheme="minorHAnsi" w:eastAsia="Calibri" w:hAnsiTheme="minorHAnsi"/>
          <w:color w:val="auto"/>
          <w:sz w:val="22"/>
          <w:szCs w:val="22"/>
        </w:rPr>
      </w:pPr>
      <w:r w:rsidRPr="00FD1D95">
        <w:rPr>
          <w:rFonts w:asciiTheme="minorHAnsi" w:eastAsia="Calibri" w:hAnsiTheme="minorHAnsi"/>
          <w:color w:val="auto"/>
          <w:sz w:val="22"/>
          <w:szCs w:val="22"/>
        </w:rPr>
        <w:t>Testing, monitoring, and tuning of the autoscaling strategy to ensure that it functions as expected</w:t>
      </w:r>
    </w:p>
    <w:p w14:paraId="0F6AC23A" w14:textId="77777777" w:rsidR="00C63D45" w:rsidRDefault="00C63D45" w:rsidP="00F6212E">
      <w:pPr>
        <w:rPr>
          <w:rFonts w:asciiTheme="minorHAnsi" w:eastAsia="Calibri" w:hAnsiTheme="minorHAnsi" w:cstheme="minorHAnsi"/>
          <w:sz w:val="22"/>
          <w:szCs w:val="22"/>
        </w:rPr>
      </w:pPr>
    </w:p>
    <w:p w14:paraId="0F38C533" w14:textId="1DE590CE" w:rsidR="00F6212E" w:rsidRPr="00FD1D95" w:rsidRDefault="005B199A" w:rsidP="00F6212E">
      <w:pPr>
        <w:rPr>
          <w:rFonts w:asciiTheme="minorHAnsi" w:eastAsia="Calibri" w:hAnsiTheme="minorHAnsi" w:cstheme="minorHAnsi"/>
          <w:sz w:val="22"/>
          <w:szCs w:val="22"/>
        </w:rPr>
      </w:pPr>
      <w:r>
        <w:rPr>
          <w:rFonts w:asciiTheme="minorHAnsi" w:eastAsia="Calibri" w:hAnsiTheme="minorHAnsi" w:cstheme="minorHAnsi"/>
          <w:sz w:val="22"/>
          <w:szCs w:val="22"/>
        </w:rPr>
        <w:t>The Traffic Management Gateway</w:t>
      </w:r>
      <w:r w:rsidR="00F6212E" w:rsidRPr="00FD1D95">
        <w:rPr>
          <w:rFonts w:asciiTheme="minorHAnsi" w:eastAsia="Calibri" w:hAnsiTheme="minorHAnsi" w:cstheme="minorHAnsi"/>
          <w:sz w:val="22"/>
          <w:szCs w:val="22"/>
        </w:rPr>
        <w:t xml:space="preserve"> solution covers </w:t>
      </w:r>
      <w:r>
        <w:rPr>
          <w:rFonts w:asciiTheme="minorHAnsi" w:eastAsia="Calibri" w:hAnsiTheme="minorHAnsi" w:cstheme="minorHAnsi"/>
          <w:sz w:val="22"/>
          <w:szCs w:val="22"/>
        </w:rPr>
        <w:t>the</w:t>
      </w:r>
      <w:r w:rsidR="00F6212E" w:rsidRPr="00FD1D95">
        <w:rPr>
          <w:rFonts w:asciiTheme="minorHAnsi" w:eastAsia="Calibri" w:hAnsiTheme="minorHAnsi" w:cstheme="minorHAnsi"/>
          <w:sz w:val="22"/>
          <w:szCs w:val="22"/>
        </w:rPr>
        <w:t xml:space="preserve"> cloud infrastructure and there are two approaches for the solution to scale to meet DCC requirements:</w:t>
      </w:r>
    </w:p>
    <w:p w14:paraId="0FF201A8" w14:textId="77777777" w:rsidR="00F6212E" w:rsidRPr="00FD1D95" w:rsidRDefault="00F6212E" w:rsidP="00B84158">
      <w:pPr>
        <w:pStyle w:val="ListParagraph"/>
        <w:numPr>
          <w:ilvl w:val="0"/>
          <w:numId w:val="16"/>
        </w:numPr>
        <w:spacing w:line="259" w:lineRule="auto"/>
        <w:rPr>
          <w:rFonts w:asciiTheme="minorHAnsi" w:eastAsia="Calibri" w:hAnsiTheme="minorHAnsi"/>
          <w:b/>
          <w:bCs/>
          <w:color w:val="auto"/>
          <w:sz w:val="22"/>
          <w:szCs w:val="22"/>
        </w:rPr>
      </w:pPr>
      <w:r w:rsidRPr="00FD1D95">
        <w:rPr>
          <w:rFonts w:asciiTheme="minorHAnsi" w:eastAsia="Calibri" w:hAnsiTheme="minorHAnsi"/>
          <w:b/>
          <w:bCs/>
          <w:color w:val="auto"/>
          <w:sz w:val="22"/>
          <w:szCs w:val="22"/>
        </w:rPr>
        <w:t>Vertical scaling</w:t>
      </w:r>
      <w:r w:rsidRPr="00FD1D95">
        <w:rPr>
          <w:rFonts w:asciiTheme="minorHAnsi" w:eastAsia="Calibri" w:hAnsiTheme="minorHAnsi"/>
          <w:color w:val="auto"/>
          <w:sz w:val="22"/>
          <w:szCs w:val="22"/>
        </w:rPr>
        <w:t xml:space="preserve"> typically seen On Premise, also called scaling up and down, means changing the capacity of a resource. For example, move an application to a larger virtual machine size. Vertical scaling typically requires making the system instance temporarily unavailable while it is being redeployed and not an ideal candidate for automation.</w:t>
      </w:r>
    </w:p>
    <w:p w14:paraId="5236527C" w14:textId="6D0E4004" w:rsidR="00F6212E" w:rsidRPr="00FD1D95" w:rsidRDefault="00F6212E" w:rsidP="00B84158">
      <w:pPr>
        <w:pStyle w:val="ListParagraph"/>
        <w:numPr>
          <w:ilvl w:val="0"/>
          <w:numId w:val="16"/>
        </w:numPr>
        <w:spacing w:line="259" w:lineRule="auto"/>
        <w:rPr>
          <w:rFonts w:asciiTheme="minorHAnsi" w:eastAsia="Calibri" w:hAnsiTheme="minorHAnsi"/>
          <w:b/>
          <w:bCs/>
          <w:color w:val="auto"/>
          <w:sz w:val="22"/>
          <w:szCs w:val="22"/>
        </w:rPr>
      </w:pPr>
      <w:r w:rsidRPr="00FD1D95">
        <w:rPr>
          <w:rFonts w:asciiTheme="minorHAnsi" w:eastAsia="Calibri" w:hAnsiTheme="minorHAnsi"/>
          <w:b/>
          <w:bCs/>
          <w:color w:val="auto"/>
          <w:sz w:val="22"/>
          <w:szCs w:val="22"/>
        </w:rPr>
        <w:t xml:space="preserve">Horizontal scaling </w:t>
      </w:r>
      <w:r w:rsidRPr="00FD1D95">
        <w:rPr>
          <w:rFonts w:asciiTheme="minorHAnsi" w:eastAsia="Calibri" w:hAnsiTheme="minorHAnsi"/>
          <w:color w:val="auto"/>
          <w:sz w:val="22"/>
          <w:szCs w:val="22"/>
        </w:rPr>
        <w:t xml:space="preserve">typically seen on Cloud platforms, also called scaling out and in, means adding or removing instances of a resource. For example, the </w:t>
      </w:r>
      <w:r w:rsidR="00F6595D">
        <w:rPr>
          <w:rFonts w:asciiTheme="minorHAnsi" w:eastAsia="Calibri" w:hAnsiTheme="minorHAnsi"/>
          <w:color w:val="auto"/>
          <w:sz w:val="22"/>
          <w:szCs w:val="22"/>
        </w:rPr>
        <w:t>Traffic Management Gateway</w:t>
      </w:r>
      <w:r w:rsidRPr="00FD1D95">
        <w:rPr>
          <w:rFonts w:asciiTheme="minorHAnsi" w:eastAsia="Calibri" w:hAnsiTheme="minorHAnsi"/>
          <w:color w:val="auto"/>
          <w:sz w:val="22"/>
          <w:szCs w:val="22"/>
        </w:rPr>
        <w:t xml:space="preserve"> service continue running without interruption as new resources are provisioned to handle an increase in traffic volume. When the provisioning process is complete, the services are deployed on these additional resources. If demand drops, the additional resources can be shut down cleanly and deallocated.</w:t>
      </w:r>
    </w:p>
    <w:p w14:paraId="5FFD1EEC" w14:textId="77777777" w:rsidR="007B2EAF" w:rsidRDefault="007B2EAF" w:rsidP="00F6212E">
      <w:pPr>
        <w:rPr>
          <w:rFonts w:asciiTheme="minorHAnsi" w:eastAsia="Calibri" w:hAnsiTheme="minorHAnsi" w:cstheme="minorHAnsi"/>
          <w:sz w:val="22"/>
          <w:szCs w:val="22"/>
        </w:rPr>
      </w:pPr>
    </w:p>
    <w:p w14:paraId="090751B1" w14:textId="28BFD4AE" w:rsidR="00F6212E" w:rsidRPr="00FD1D95" w:rsidRDefault="00D44F98" w:rsidP="00F6212E">
      <w:pPr>
        <w:rPr>
          <w:rFonts w:asciiTheme="minorHAnsi" w:eastAsia="Calibri" w:hAnsiTheme="minorHAnsi" w:cstheme="minorHAnsi"/>
          <w:sz w:val="22"/>
          <w:szCs w:val="22"/>
        </w:rPr>
      </w:pPr>
      <w:r w:rsidRPr="00D44F98">
        <w:rPr>
          <w:rFonts w:asciiTheme="minorHAnsi" w:eastAsia="Calibri" w:hAnsiTheme="minorHAnsi" w:cstheme="minorHAnsi"/>
          <w:sz w:val="22"/>
          <w:szCs w:val="22"/>
        </w:rPr>
        <w:t>Telefónica</w:t>
      </w:r>
      <w:r w:rsidR="00F6212E" w:rsidRPr="00FD1D95">
        <w:rPr>
          <w:rFonts w:asciiTheme="minorHAnsi" w:eastAsia="Calibri" w:hAnsiTheme="minorHAnsi" w:cstheme="minorHAnsi"/>
          <w:sz w:val="22"/>
          <w:szCs w:val="22"/>
        </w:rPr>
        <w:t xml:space="preserve"> is currently the largest CSP, with assets across Radio Access Network (RAN), packet core, HLR, underlying transport &amp; data networking (IP/MPLS/leased lines/optical fibre transmission) as well as the Smart Metering specific applications and infrastructure. To run such a large and complex operations, Capacity Management and scaling is fundamental to </w:t>
      </w:r>
      <w:r w:rsidRPr="00D44F98">
        <w:rPr>
          <w:rFonts w:asciiTheme="minorHAnsi" w:eastAsia="Calibri" w:hAnsiTheme="minorHAnsi" w:cstheme="minorHAnsi"/>
          <w:sz w:val="22"/>
          <w:szCs w:val="22"/>
        </w:rPr>
        <w:t>Telefónica</w:t>
      </w:r>
      <w:r w:rsidR="00F6212E" w:rsidRPr="00FD1D95">
        <w:rPr>
          <w:rFonts w:asciiTheme="minorHAnsi" w:eastAsia="Calibri" w:hAnsiTheme="minorHAnsi" w:cstheme="minorHAnsi"/>
          <w:sz w:val="22"/>
          <w:szCs w:val="22"/>
        </w:rPr>
        <w:t xml:space="preserve">’s operations and is practised across all disciplines. </w:t>
      </w:r>
    </w:p>
    <w:p w14:paraId="42E16001" w14:textId="77777777" w:rsidR="007B2EAF" w:rsidRDefault="007B2EAF" w:rsidP="00F6212E">
      <w:pPr>
        <w:rPr>
          <w:rFonts w:asciiTheme="minorHAnsi" w:eastAsia="Calibri" w:hAnsiTheme="minorHAnsi" w:cstheme="minorHAnsi"/>
          <w:sz w:val="22"/>
          <w:szCs w:val="22"/>
        </w:rPr>
      </w:pPr>
    </w:p>
    <w:p w14:paraId="78D5A354" w14:textId="5B2CEA8B" w:rsidR="00F6212E" w:rsidRPr="00FD1D95" w:rsidRDefault="00F6212E" w:rsidP="00F6212E">
      <w:pPr>
        <w:rPr>
          <w:rFonts w:asciiTheme="minorHAnsi" w:eastAsia="Calibri" w:hAnsiTheme="minorHAnsi" w:cstheme="minorHAnsi"/>
          <w:sz w:val="22"/>
          <w:szCs w:val="22"/>
        </w:rPr>
      </w:pPr>
      <w:r w:rsidRPr="00FD1D95">
        <w:rPr>
          <w:rFonts w:asciiTheme="minorHAnsi" w:eastAsia="Calibri" w:hAnsiTheme="minorHAnsi" w:cstheme="minorHAnsi"/>
          <w:sz w:val="22"/>
          <w:szCs w:val="22"/>
        </w:rPr>
        <w:t>The COVID-19 pandemic highlighted the need for a more flexible approach to demand management. The number of installs dropped considerably during the lockdown. In this scenario in future, the proposed architecture will automatically scale as capacity and throughput demands decrease. As any lockdown eases, the capacity will automatically increase in line with demand, providing an automated, cost-effective approach to capacity management.</w:t>
      </w:r>
    </w:p>
    <w:p w14:paraId="4A580E9D" w14:textId="77777777" w:rsidR="007B2EAF" w:rsidRDefault="007B2EAF" w:rsidP="00F6212E">
      <w:pPr>
        <w:rPr>
          <w:rFonts w:asciiTheme="minorHAnsi" w:eastAsia="Calibri" w:hAnsiTheme="minorHAnsi" w:cstheme="minorHAnsi"/>
          <w:sz w:val="22"/>
          <w:szCs w:val="22"/>
        </w:rPr>
      </w:pPr>
    </w:p>
    <w:p w14:paraId="36E7B7EA" w14:textId="61747EA5" w:rsidR="00F6212E" w:rsidRPr="00FD1D95" w:rsidRDefault="00D44F98" w:rsidP="00F6212E">
      <w:pPr>
        <w:rPr>
          <w:rFonts w:asciiTheme="minorHAnsi" w:eastAsia="Calibri" w:hAnsiTheme="minorHAnsi" w:cstheme="minorHAnsi"/>
          <w:sz w:val="22"/>
          <w:szCs w:val="22"/>
        </w:rPr>
      </w:pPr>
      <w:r w:rsidRPr="00D44F98">
        <w:rPr>
          <w:rFonts w:asciiTheme="minorHAnsi" w:eastAsia="Calibri" w:hAnsiTheme="minorHAnsi" w:cstheme="minorHAnsi"/>
          <w:sz w:val="22"/>
          <w:szCs w:val="22"/>
        </w:rPr>
        <w:t>Telefónica</w:t>
      </w:r>
      <w:r w:rsidR="00F6212E" w:rsidRPr="00FD1D95">
        <w:rPr>
          <w:rFonts w:asciiTheme="minorHAnsi" w:eastAsia="Calibri" w:hAnsiTheme="minorHAnsi" w:cstheme="minorHAnsi"/>
          <w:sz w:val="22"/>
          <w:szCs w:val="22"/>
        </w:rPr>
        <w:t xml:space="preserve">’s existing and proven Capacity Management process will </w:t>
      </w:r>
      <w:r w:rsidR="0057408B">
        <w:rPr>
          <w:rFonts w:asciiTheme="minorHAnsi" w:eastAsia="Calibri" w:hAnsiTheme="minorHAnsi" w:cstheme="minorHAnsi"/>
          <w:sz w:val="22"/>
          <w:szCs w:val="22"/>
        </w:rPr>
        <w:t>continue to be</w:t>
      </w:r>
      <w:r w:rsidR="00F6212E" w:rsidRPr="00FD1D95">
        <w:rPr>
          <w:rFonts w:asciiTheme="minorHAnsi" w:eastAsia="Calibri" w:hAnsiTheme="minorHAnsi" w:cstheme="minorHAnsi"/>
          <w:sz w:val="22"/>
          <w:szCs w:val="22"/>
        </w:rPr>
        <w:t xml:space="preserve"> used to ensure each component of the end to end architecture is sized to meet demand thereby ensuring that adequate capacity is available to meet </w:t>
      </w:r>
      <w:r w:rsidR="0057408B">
        <w:rPr>
          <w:rFonts w:asciiTheme="minorHAnsi" w:eastAsia="Calibri" w:hAnsiTheme="minorHAnsi" w:cstheme="minorHAnsi"/>
          <w:sz w:val="22"/>
          <w:szCs w:val="22"/>
        </w:rPr>
        <w:t>future</w:t>
      </w:r>
      <w:r w:rsidR="00F6212E" w:rsidRPr="00FD1D95">
        <w:rPr>
          <w:rFonts w:asciiTheme="minorHAnsi" w:eastAsia="Calibri" w:hAnsiTheme="minorHAnsi" w:cstheme="minorHAnsi"/>
          <w:sz w:val="22"/>
          <w:szCs w:val="22"/>
        </w:rPr>
        <w:t xml:space="preserve"> </w:t>
      </w:r>
      <w:r w:rsidR="0057408B">
        <w:rPr>
          <w:rFonts w:asciiTheme="minorHAnsi" w:eastAsia="Calibri" w:hAnsiTheme="minorHAnsi" w:cstheme="minorHAnsi"/>
          <w:sz w:val="22"/>
          <w:szCs w:val="22"/>
        </w:rPr>
        <w:t xml:space="preserve">demands up to </w:t>
      </w:r>
      <w:r w:rsidR="00F17FFD">
        <w:rPr>
          <w:rFonts w:asciiTheme="minorHAnsi" w:eastAsia="Calibri" w:hAnsiTheme="minorHAnsi" w:cstheme="minorHAnsi"/>
          <w:sz w:val="22"/>
          <w:szCs w:val="22"/>
        </w:rPr>
        <w:t xml:space="preserve">an install base of 13m </w:t>
      </w:r>
      <w:r w:rsidR="00F91A14">
        <w:rPr>
          <w:rFonts w:asciiTheme="minorHAnsi" w:eastAsia="Calibri" w:hAnsiTheme="minorHAnsi" w:cstheme="minorHAnsi"/>
          <w:sz w:val="22"/>
          <w:szCs w:val="22"/>
        </w:rPr>
        <w:t>Communication Hub</w:t>
      </w:r>
      <w:r w:rsidR="00F17FFD">
        <w:rPr>
          <w:rFonts w:asciiTheme="minorHAnsi" w:eastAsia="Calibri" w:hAnsiTheme="minorHAnsi" w:cstheme="minorHAnsi"/>
          <w:sz w:val="22"/>
          <w:szCs w:val="22"/>
        </w:rPr>
        <w:t>s.</w:t>
      </w:r>
      <w:r w:rsidR="00F6212E" w:rsidRPr="00FD1D95">
        <w:rPr>
          <w:rFonts w:asciiTheme="minorHAnsi" w:eastAsia="Calibri" w:hAnsiTheme="minorHAnsi" w:cstheme="minorHAnsi"/>
          <w:sz w:val="22"/>
          <w:szCs w:val="22"/>
        </w:rPr>
        <w:t xml:space="preserve"> </w:t>
      </w:r>
    </w:p>
    <w:p w14:paraId="12673DC3" w14:textId="77777777" w:rsidR="00F17FFD" w:rsidRDefault="00F17FFD" w:rsidP="00F6212E">
      <w:pPr>
        <w:rPr>
          <w:rFonts w:asciiTheme="minorHAnsi" w:eastAsia="Calibri" w:hAnsiTheme="minorHAnsi" w:cstheme="minorHAnsi"/>
          <w:sz w:val="22"/>
          <w:szCs w:val="22"/>
        </w:rPr>
      </w:pPr>
    </w:p>
    <w:p w14:paraId="72876326" w14:textId="4F6C8CED" w:rsidR="00F6212E" w:rsidRPr="00FD1D95" w:rsidRDefault="00F6212E" w:rsidP="00F6212E">
      <w:pPr>
        <w:rPr>
          <w:rFonts w:asciiTheme="minorHAnsi" w:eastAsia="Calibri" w:hAnsiTheme="minorHAnsi" w:cstheme="minorHAnsi"/>
          <w:sz w:val="22"/>
          <w:szCs w:val="22"/>
        </w:rPr>
      </w:pPr>
      <w:r w:rsidRPr="00FD1D95">
        <w:rPr>
          <w:rFonts w:asciiTheme="minorHAnsi" w:eastAsia="Calibri" w:hAnsiTheme="minorHAnsi" w:cstheme="minorHAnsi"/>
          <w:sz w:val="22"/>
          <w:szCs w:val="22"/>
        </w:rPr>
        <w:t xml:space="preserve">The DCC forecast and order forecast data from supply chain provides input into the capacity management process as highlighted below: </w:t>
      </w:r>
    </w:p>
    <w:p w14:paraId="4EF38C29" w14:textId="77777777" w:rsidR="00716A05" w:rsidRPr="00716A05" w:rsidRDefault="00F6212E" w:rsidP="00716A05">
      <w:pPr>
        <w:jc w:val="center"/>
        <w:rPr>
          <w:rFonts w:asciiTheme="minorHAnsi" w:hAnsiTheme="minorHAnsi" w:cstheme="minorHAnsi"/>
          <w:sz w:val="22"/>
          <w:szCs w:val="22"/>
        </w:rPr>
      </w:pPr>
      <w:r w:rsidRPr="00FD1D95">
        <w:rPr>
          <w:rFonts w:asciiTheme="minorHAnsi" w:hAnsiTheme="minorHAnsi" w:cstheme="minorHAnsi"/>
          <w:noProof/>
          <w:sz w:val="22"/>
          <w:szCs w:val="22"/>
        </w:rPr>
        <w:drawing>
          <wp:inline distT="0" distB="0" distL="0" distR="0" wp14:anchorId="531DB5F8" wp14:editId="35DAD053">
            <wp:extent cx="4572000" cy="3248025"/>
            <wp:effectExtent l="0" t="0" r="0" b="0"/>
            <wp:docPr id="14330612" name="Picture 143306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612" name="Picture 14330612" descr="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572000" cy="3248025"/>
                    </a:xfrm>
                    <a:prstGeom prst="rect">
                      <a:avLst/>
                    </a:prstGeom>
                  </pic:spPr>
                </pic:pic>
              </a:graphicData>
            </a:graphic>
          </wp:inline>
        </w:drawing>
      </w:r>
    </w:p>
    <w:p w14:paraId="30794AA6" w14:textId="53F9BA99" w:rsidR="00597C5F" w:rsidRPr="005C6EC8" w:rsidRDefault="00597C5F" w:rsidP="00597C5F">
      <w:pPr>
        <w:pStyle w:val="01TEFFigureTitle"/>
      </w:pPr>
      <w:r>
        <w:t>Capacity Modelling</w:t>
      </w:r>
    </w:p>
    <w:p w14:paraId="7054D556" w14:textId="11C57ED4" w:rsidR="00F6212E" w:rsidRPr="00FD1D95" w:rsidRDefault="00D44F98" w:rsidP="00F6212E">
      <w:pPr>
        <w:rPr>
          <w:rFonts w:asciiTheme="minorHAnsi" w:eastAsia="Calibri" w:hAnsiTheme="minorHAnsi" w:cstheme="minorHAnsi"/>
          <w:sz w:val="22"/>
          <w:szCs w:val="22"/>
        </w:rPr>
      </w:pPr>
      <w:r w:rsidRPr="00D44F98">
        <w:rPr>
          <w:rFonts w:asciiTheme="minorHAnsi" w:eastAsia="Calibri" w:hAnsiTheme="minorHAnsi" w:cstheme="minorHAnsi"/>
          <w:sz w:val="22"/>
          <w:szCs w:val="22"/>
        </w:rPr>
        <w:t>Telefónica</w:t>
      </w:r>
      <w:r w:rsidR="00F6212E" w:rsidRPr="00FD1D95">
        <w:rPr>
          <w:rFonts w:asciiTheme="minorHAnsi" w:eastAsia="Calibri" w:hAnsiTheme="minorHAnsi" w:cstheme="minorHAnsi"/>
          <w:sz w:val="22"/>
          <w:szCs w:val="22"/>
        </w:rPr>
        <w:t xml:space="preserve"> then models this forecast with actual volumes that have been seen over the duration of the service.  The capacity model output is then used to create a technical, granular view (CPU, memory, IO disk, queue depth) of </w:t>
      </w:r>
      <w:r w:rsidRPr="00D44F98">
        <w:rPr>
          <w:rFonts w:asciiTheme="minorHAnsi" w:eastAsia="Calibri" w:hAnsiTheme="minorHAnsi" w:cstheme="minorHAnsi"/>
          <w:sz w:val="22"/>
          <w:szCs w:val="22"/>
        </w:rPr>
        <w:t>Telefónica</w:t>
      </w:r>
      <w:r w:rsidR="00F6212E" w:rsidRPr="00FD1D95">
        <w:rPr>
          <w:rFonts w:asciiTheme="minorHAnsi" w:eastAsia="Calibri" w:hAnsiTheme="minorHAnsi" w:cstheme="minorHAnsi"/>
          <w:sz w:val="22"/>
          <w:szCs w:val="22"/>
        </w:rPr>
        <w:t xml:space="preserve">’s ability to manage capacity against the DCC forecast. </w:t>
      </w:r>
    </w:p>
    <w:p w14:paraId="01893949" w14:textId="77777777" w:rsidR="00F6212E" w:rsidRPr="00FD1D95" w:rsidRDefault="00F6212E" w:rsidP="00F6212E">
      <w:pPr>
        <w:rPr>
          <w:rFonts w:asciiTheme="minorHAnsi" w:eastAsia="Calibri" w:hAnsiTheme="minorHAnsi" w:cstheme="minorHAnsi"/>
          <w:sz w:val="22"/>
          <w:szCs w:val="22"/>
        </w:rPr>
      </w:pPr>
      <w:r w:rsidRPr="00FD1D95">
        <w:rPr>
          <w:rFonts w:asciiTheme="minorHAnsi" w:eastAsia="Calibri" w:hAnsiTheme="minorHAnsi" w:cstheme="minorHAnsi"/>
          <w:sz w:val="22"/>
          <w:szCs w:val="22"/>
        </w:rPr>
        <w:t>In addition, the model is used to ensure the performance test volumes and rates align with the DCC’s projections. The output from performance test is analysed to determine the non-functional impact of a change to the live service with plans to remove potential bottlenecks either through configuration, code updates or through an infrastructure upgrade path.</w:t>
      </w:r>
    </w:p>
    <w:p w14:paraId="4A678B32" w14:textId="77777777" w:rsidR="002732B0" w:rsidRDefault="002732B0" w:rsidP="00F6212E">
      <w:pPr>
        <w:rPr>
          <w:rFonts w:asciiTheme="minorHAnsi" w:eastAsia="Calibri" w:hAnsiTheme="minorHAnsi" w:cstheme="minorHAnsi"/>
          <w:sz w:val="22"/>
          <w:szCs w:val="22"/>
        </w:rPr>
      </w:pPr>
    </w:p>
    <w:p w14:paraId="08674E82" w14:textId="0C601819" w:rsidR="00F6212E" w:rsidRPr="00FD1D95" w:rsidRDefault="00F6212E" w:rsidP="00F6212E">
      <w:pPr>
        <w:rPr>
          <w:rFonts w:asciiTheme="minorHAnsi" w:eastAsia="Calibri" w:hAnsiTheme="minorHAnsi" w:cstheme="minorHAnsi"/>
          <w:sz w:val="22"/>
          <w:szCs w:val="22"/>
        </w:rPr>
      </w:pPr>
      <w:r w:rsidRPr="00FD1D95">
        <w:rPr>
          <w:rFonts w:asciiTheme="minorHAnsi" w:eastAsia="Calibri" w:hAnsiTheme="minorHAnsi" w:cstheme="minorHAnsi"/>
          <w:sz w:val="22"/>
          <w:szCs w:val="22"/>
        </w:rPr>
        <w:t xml:space="preserve">As part of this response, </w:t>
      </w:r>
      <w:r w:rsidR="00D44F98" w:rsidRPr="00D44F98">
        <w:rPr>
          <w:rFonts w:asciiTheme="minorHAnsi" w:eastAsia="Calibri" w:hAnsiTheme="minorHAnsi" w:cstheme="minorHAnsi"/>
          <w:sz w:val="22"/>
          <w:szCs w:val="22"/>
        </w:rPr>
        <w:t>Telefónica</w:t>
      </w:r>
      <w:r w:rsidRPr="00FD1D95">
        <w:rPr>
          <w:rFonts w:asciiTheme="minorHAnsi" w:eastAsia="Calibri" w:hAnsiTheme="minorHAnsi" w:cstheme="minorHAnsi"/>
          <w:sz w:val="22"/>
          <w:szCs w:val="22"/>
        </w:rPr>
        <w:t xml:space="preserve"> created a Volumetric engineering model using data from running the existing solution and forecasts shared by DCC. This gave us the peak number of messages (for 5 years) passing through the ingress and egress along with the data size volume and a view on the ability of existing systems to scale and choices for new systems (e.g. services on Azure cloud) to satisfy DCC technical requirements.</w:t>
      </w:r>
    </w:p>
    <w:p w14:paraId="21A58348" w14:textId="77777777" w:rsidR="002732B0" w:rsidRDefault="002732B0" w:rsidP="00F6212E">
      <w:pPr>
        <w:rPr>
          <w:rFonts w:asciiTheme="minorHAnsi" w:eastAsia="Calibri" w:hAnsiTheme="minorHAnsi" w:cstheme="minorHAnsi"/>
          <w:sz w:val="22"/>
          <w:szCs w:val="22"/>
        </w:rPr>
      </w:pPr>
    </w:p>
    <w:p w14:paraId="7E3B9269" w14:textId="369F8B08" w:rsidR="00F6212E" w:rsidRPr="00B07F57" w:rsidRDefault="00F6212E" w:rsidP="00F6212E">
      <w:pPr>
        <w:rPr>
          <w:rFonts w:asciiTheme="minorHAnsi" w:eastAsia="Calibri" w:hAnsiTheme="minorHAnsi" w:cstheme="minorHAnsi"/>
          <w:sz w:val="22"/>
          <w:szCs w:val="22"/>
        </w:rPr>
      </w:pPr>
      <w:r w:rsidRPr="00FD1D95">
        <w:rPr>
          <w:rFonts w:asciiTheme="minorHAnsi" w:eastAsia="Calibri" w:hAnsiTheme="minorHAnsi" w:cstheme="minorHAnsi"/>
          <w:sz w:val="22"/>
          <w:szCs w:val="22"/>
        </w:rPr>
        <w:t xml:space="preserve"> </w:t>
      </w:r>
      <w:r w:rsidRPr="00B07F57">
        <w:rPr>
          <w:rFonts w:asciiTheme="minorHAnsi" w:eastAsia="Calibri" w:hAnsiTheme="minorHAnsi" w:cstheme="minorHAnsi"/>
          <w:sz w:val="22"/>
          <w:szCs w:val="22"/>
        </w:rPr>
        <w:t>We used the following assumptions to build the model:</w:t>
      </w:r>
    </w:p>
    <w:p w14:paraId="4E6CD2E6" w14:textId="4901C024" w:rsidR="00F6212E" w:rsidRPr="00B07F57" w:rsidRDefault="00F163D1" w:rsidP="00B84158">
      <w:pPr>
        <w:pStyle w:val="ListParagraph"/>
        <w:numPr>
          <w:ilvl w:val="0"/>
          <w:numId w:val="16"/>
        </w:numPr>
        <w:spacing w:line="259" w:lineRule="auto"/>
        <w:rPr>
          <w:rFonts w:asciiTheme="minorHAnsi" w:eastAsia="Calibri" w:hAnsiTheme="minorHAnsi"/>
          <w:color w:val="auto"/>
          <w:sz w:val="22"/>
          <w:szCs w:val="22"/>
        </w:rPr>
      </w:pPr>
      <w:r w:rsidRPr="00B07F57">
        <w:rPr>
          <w:rFonts w:asciiTheme="minorHAnsi" w:eastAsia="Calibri" w:hAnsiTheme="minorHAnsi"/>
          <w:color w:val="auto"/>
          <w:sz w:val="22"/>
          <w:szCs w:val="22"/>
        </w:rPr>
        <w:t>2</w:t>
      </w:r>
      <w:r w:rsidR="00697075" w:rsidRPr="00B07F57">
        <w:rPr>
          <w:rFonts w:asciiTheme="minorHAnsi" w:eastAsia="Calibri" w:hAnsiTheme="minorHAnsi"/>
          <w:color w:val="auto"/>
          <w:sz w:val="22"/>
          <w:szCs w:val="22"/>
        </w:rPr>
        <w:t>3</w:t>
      </w:r>
      <w:r w:rsidR="00F6212E" w:rsidRPr="00B07F57">
        <w:rPr>
          <w:rFonts w:asciiTheme="minorHAnsi" w:eastAsia="Calibri" w:hAnsiTheme="minorHAnsi"/>
          <w:color w:val="auto"/>
          <w:sz w:val="22"/>
          <w:szCs w:val="22"/>
        </w:rPr>
        <w:t xml:space="preserve"> </w:t>
      </w:r>
      <w:r w:rsidR="009D5EF0" w:rsidRPr="00B07F57">
        <w:rPr>
          <w:rFonts w:asciiTheme="minorHAnsi" w:eastAsia="Calibri" w:hAnsiTheme="minorHAnsi"/>
          <w:color w:val="auto"/>
          <w:sz w:val="22"/>
          <w:szCs w:val="22"/>
        </w:rPr>
        <w:t>SR</w:t>
      </w:r>
      <w:r w:rsidR="00F6212E" w:rsidRPr="00B07F57">
        <w:rPr>
          <w:rFonts w:asciiTheme="minorHAnsi" w:eastAsia="Calibri" w:hAnsiTheme="minorHAnsi"/>
          <w:color w:val="auto"/>
          <w:sz w:val="22"/>
          <w:szCs w:val="22"/>
        </w:rPr>
        <w:t xml:space="preserve"> commands, responses, and alerts per communication hub per day </w:t>
      </w:r>
    </w:p>
    <w:p w14:paraId="3FE39074" w14:textId="6D08464F" w:rsidR="00F6212E" w:rsidRPr="00B07F57" w:rsidRDefault="00F6212E" w:rsidP="00B84158">
      <w:pPr>
        <w:pStyle w:val="ListParagraph"/>
        <w:numPr>
          <w:ilvl w:val="0"/>
          <w:numId w:val="16"/>
        </w:numPr>
        <w:spacing w:line="259" w:lineRule="auto"/>
        <w:rPr>
          <w:rFonts w:asciiTheme="minorHAnsi" w:eastAsia="Calibri" w:hAnsiTheme="minorHAnsi"/>
          <w:color w:val="auto"/>
          <w:sz w:val="22"/>
          <w:szCs w:val="22"/>
        </w:rPr>
      </w:pPr>
      <w:r w:rsidRPr="00B07F57">
        <w:rPr>
          <w:rFonts w:asciiTheme="minorHAnsi" w:eastAsia="Calibri" w:hAnsiTheme="minorHAnsi"/>
          <w:color w:val="auto"/>
          <w:sz w:val="22"/>
          <w:szCs w:val="22"/>
        </w:rPr>
        <w:t xml:space="preserve">3.5 Device Management (DMM) commands, responses, and alerts per communication hub per day </w:t>
      </w:r>
    </w:p>
    <w:p w14:paraId="1829963F" w14:textId="633503B6" w:rsidR="00F6212E" w:rsidRPr="00B07F57" w:rsidRDefault="00F6212E" w:rsidP="00B84158">
      <w:pPr>
        <w:pStyle w:val="ListParagraph"/>
        <w:numPr>
          <w:ilvl w:val="0"/>
          <w:numId w:val="16"/>
        </w:numPr>
        <w:spacing w:line="259" w:lineRule="auto"/>
        <w:rPr>
          <w:rFonts w:asciiTheme="minorHAnsi" w:eastAsia="Calibri" w:hAnsiTheme="minorHAnsi"/>
          <w:color w:val="auto"/>
          <w:sz w:val="22"/>
          <w:szCs w:val="22"/>
        </w:rPr>
      </w:pPr>
      <w:r w:rsidRPr="00B07F57">
        <w:rPr>
          <w:rFonts w:asciiTheme="minorHAnsi" w:eastAsia="Calibri" w:hAnsiTheme="minorHAnsi"/>
          <w:color w:val="auto"/>
          <w:sz w:val="22"/>
          <w:szCs w:val="22"/>
        </w:rPr>
        <w:t xml:space="preserve">Average </w:t>
      </w:r>
      <w:r w:rsidR="009D5EF0" w:rsidRPr="00B07F57">
        <w:rPr>
          <w:rFonts w:asciiTheme="minorHAnsi" w:eastAsia="Calibri" w:hAnsiTheme="minorHAnsi"/>
          <w:color w:val="auto"/>
          <w:sz w:val="22"/>
          <w:szCs w:val="22"/>
        </w:rPr>
        <w:t>SR</w:t>
      </w:r>
      <w:r w:rsidRPr="00B07F57">
        <w:rPr>
          <w:rFonts w:asciiTheme="minorHAnsi" w:eastAsia="Calibri" w:hAnsiTheme="minorHAnsi"/>
          <w:color w:val="auto"/>
          <w:sz w:val="22"/>
          <w:szCs w:val="22"/>
        </w:rPr>
        <w:t xml:space="preserve"> command payload size: 472 bytes</w:t>
      </w:r>
    </w:p>
    <w:p w14:paraId="0E75BC24" w14:textId="03DC46C5" w:rsidR="00F6212E" w:rsidRPr="00B07F57" w:rsidRDefault="00F6212E" w:rsidP="00B84158">
      <w:pPr>
        <w:pStyle w:val="ListParagraph"/>
        <w:numPr>
          <w:ilvl w:val="0"/>
          <w:numId w:val="16"/>
        </w:numPr>
        <w:spacing w:line="259" w:lineRule="auto"/>
        <w:rPr>
          <w:rFonts w:asciiTheme="minorHAnsi" w:eastAsia="Calibri" w:hAnsiTheme="minorHAnsi"/>
          <w:color w:val="auto"/>
          <w:sz w:val="22"/>
          <w:szCs w:val="22"/>
        </w:rPr>
      </w:pPr>
      <w:r w:rsidRPr="00B07F57">
        <w:rPr>
          <w:rFonts w:asciiTheme="minorHAnsi" w:eastAsia="Calibri" w:hAnsiTheme="minorHAnsi"/>
          <w:color w:val="auto"/>
          <w:sz w:val="22"/>
          <w:szCs w:val="22"/>
        </w:rPr>
        <w:t xml:space="preserve">Average </w:t>
      </w:r>
      <w:r w:rsidR="009D5EF0" w:rsidRPr="00B07F57">
        <w:rPr>
          <w:rFonts w:asciiTheme="minorHAnsi" w:eastAsia="Calibri" w:hAnsiTheme="minorHAnsi"/>
          <w:color w:val="auto"/>
          <w:sz w:val="22"/>
          <w:szCs w:val="22"/>
        </w:rPr>
        <w:t>SR</w:t>
      </w:r>
      <w:r w:rsidRPr="00B07F57">
        <w:rPr>
          <w:rFonts w:asciiTheme="minorHAnsi" w:eastAsia="Calibri" w:hAnsiTheme="minorHAnsi"/>
          <w:color w:val="auto"/>
          <w:sz w:val="22"/>
          <w:szCs w:val="22"/>
        </w:rPr>
        <w:t xml:space="preserve"> response payload size: 475 bytes</w:t>
      </w:r>
    </w:p>
    <w:p w14:paraId="55BF6EF8" w14:textId="77777777" w:rsidR="00F6212E" w:rsidRPr="00B07F57" w:rsidRDefault="00F6212E" w:rsidP="00B84158">
      <w:pPr>
        <w:pStyle w:val="ListParagraph"/>
        <w:numPr>
          <w:ilvl w:val="0"/>
          <w:numId w:val="16"/>
        </w:numPr>
        <w:spacing w:line="259" w:lineRule="auto"/>
        <w:rPr>
          <w:rFonts w:asciiTheme="minorHAnsi" w:eastAsia="Calibri" w:hAnsiTheme="minorHAnsi"/>
          <w:color w:val="auto"/>
          <w:sz w:val="22"/>
          <w:szCs w:val="22"/>
        </w:rPr>
      </w:pPr>
      <w:r w:rsidRPr="00B07F57">
        <w:rPr>
          <w:rFonts w:asciiTheme="minorHAnsi" w:eastAsia="Calibri" w:hAnsiTheme="minorHAnsi"/>
          <w:color w:val="auto"/>
          <w:sz w:val="22"/>
          <w:szCs w:val="22"/>
        </w:rPr>
        <w:t>Average GBCS alerts payload size: 129 bytes</w:t>
      </w:r>
    </w:p>
    <w:p w14:paraId="2C10FB48" w14:textId="77777777" w:rsidR="00F6212E" w:rsidRPr="00B07F57" w:rsidRDefault="00F6212E" w:rsidP="00B84158">
      <w:pPr>
        <w:pStyle w:val="ListParagraph"/>
        <w:numPr>
          <w:ilvl w:val="0"/>
          <w:numId w:val="16"/>
        </w:numPr>
        <w:spacing w:line="259" w:lineRule="auto"/>
        <w:rPr>
          <w:rFonts w:asciiTheme="minorHAnsi" w:eastAsia="Calibri" w:hAnsiTheme="minorHAnsi"/>
          <w:color w:val="auto"/>
          <w:sz w:val="22"/>
          <w:szCs w:val="22"/>
        </w:rPr>
      </w:pPr>
      <w:r w:rsidRPr="00B07F57">
        <w:rPr>
          <w:rFonts w:asciiTheme="minorHAnsi" w:eastAsia="Calibri" w:hAnsiTheme="minorHAnsi"/>
          <w:color w:val="auto"/>
          <w:sz w:val="22"/>
          <w:szCs w:val="22"/>
        </w:rPr>
        <w:t>Average DMM command payload size: 339 bytes</w:t>
      </w:r>
    </w:p>
    <w:p w14:paraId="2284D52C" w14:textId="77777777" w:rsidR="00F6212E" w:rsidRPr="00B07F57" w:rsidRDefault="00F6212E" w:rsidP="00B84158">
      <w:pPr>
        <w:pStyle w:val="ListParagraph"/>
        <w:numPr>
          <w:ilvl w:val="0"/>
          <w:numId w:val="16"/>
        </w:numPr>
        <w:spacing w:line="259" w:lineRule="auto"/>
        <w:rPr>
          <w:rFonts w:asciiTheme="minorHAnsi" w:eastAsia="Calibri" w:hAnsiTheme="minorHAnsi"/>
          <w:color w:val="auto"/>
          <w:sz w:val="22"/>
          <w:szCs w:val="22"/>
        </w:rPr>
      </w:pPr>
      <w:r w:rsidRPr="00B07F57">
        <w:rPr>
          <w:rFonts w:asciiTheme="minorHAnsi" w:eastAsia="Calibri" w:hAnsiTheme="minorHAnsi"/>
          <w:color w:val="auto"/>
          <w:sz w:val="22"/>
          <w:szCs w:val="22"/>
        </w:rPr>
        <w:lastRenderedPageBreak/>
        <w:t>Average DMM response payload size: 251 bytes</w:t>
      </w:r>
    </w:p>
    <w:p w14:paraId="5CF2AE8F" w14:textId="77777777" w:rsidR="00F6212E" w:rsidRPr="00B07F57" w:rsidRDefault="00F6212E" w:rsidP="00B84158">
      <w:pPr>
        <w:pStyle w:val="ListParagraph"/>
        <w:numPr>
          <w:ilvl w:val="0"/>
          <w:numId w:val="16"/>
        </w:numPr>
        <w:spacing w:line="259" w:lineRule="auto"/>
        <w:rPr>
          <w:rFonts w:asciiTheme="minorHAnsi" w:eastAsia="Calibri" w:hAnsiTheme="minorHAnsi"/>
          <w:color w:val="auto"/>
          <w:sz w:val="22"/>
          <w:szCs w:val="22"/>
        </w:rPr>
      </w:pPr>
      <w:r w:rsidRPr="00B07F57">
        <w:rPr>
          <w:rFonts w:asciiTheme="minorHAnsi" w:eastAsia="Calibri" w:hAnsiTheme="minorHAnsi"/>
          <w:color w:val="auto"/>
          <w:sz w:val="22"/>
          <w:szCs w:val="22"/>
        </w:rPr>
        <w:t>Average DMM alert payload size: 304 bytes</w:t>
      </w:r>
    </w:p>
    <w:p w14:paraId="651F78EA" w14:textId="77777777" w:rsidR="00F6212E" w:rsidRPr="00B07F57" w:rsidRDefault="01D2C0F4" w:rsidP="00B84158">
      <w:pPr>
        <w:pStyle w:val="ListParagraph"/>
        <w:numPr>
          <w:ilvl w:val="0"/>
          <w:numId w:val="16"/>
        </w:numPr>
        <w:spacing w:line="259" w:lineRule="auto"/>
        <w:rPr>
          <w:rFonts w:asciiTheme="minorHAnsi" w:eastAsia="Calibri" w:hAnsiTheme="minorHAnsi"/>
          <w:color w:val="auto"/>
          <w:sz w:val="22"/>
          <w:szCs w:val="22"/>
        </w:rPr>
      </w:pPr>
      <w:r w:rsidRPr="00B07F57">
        <w:rPr>
          <w:rFonts w:asciiTheme="minorHAnsi" w:eastAsia="Calibri" w:hAnsiTheme="minorHAnsi"/>
          <w:color w:val="auto"/>
          <w:sz w:val="22"/>
          <w:szCs w:val="22"/>
        </w:rPr>
        <w:t>Average communication hub installation per year: 1.2M</w:t>
      </w:r>
    </w:p>
    <w:p w14:paraId="036EA877" w14:textId="77777777" w:rsidR="00F6212E" w:rsidRPr="00B07F57" w:rsidRDefault="00F6212E" w:rsidP="00F6212E">
      <w:pPr>
        <w:rPr>
          <w:rFonts w:asciiTheme="minorHAnsi" w:eastAsia="Calibri" w:hAnsiTheme="minorHAnsi" w:cstheme="minorHAnsi"/>
          <w:sz w:val="22"/>
          <w:szCs w:val="22"/>
        </w:rPr>
      </w:pPr>
      <w:r w:rsidRPr="00B07F57">
        <w:rPr>
          <w:rFonts w:asciiTheme="minorHAnsi" w:eastAsia="Calibri" w:hAnsiTheme="minorHAnsi" w:cstheme="minorHAnsi"/>
          <w:sz w:val="22"/>
          <w:szCs w:val="22"/>
        </w:rPr>
        <w:t xml:space="preserve"> Using these assumptions, we derived the peak number of messages: </w:t>
      </w:r>
    </w:p>
    <w:p w14:paraId="47418F95" w14:textId="32804B5C" w:rsidR="00F6212E" w:rsidRPr="00B07F57" w:rsidRDefault="00F6212E" w:rsidP="00B84158">
      <w:pPr>
        <w:pStyle w:val="ListParagraph"/>
        <w:numPr>
          <w:ilvl w:val="0"/>
          <w:numId w:val="16"/>
        </w:numPr>
        <w:spacing w:line="259" w:lineRule="auto"/>
        <w:rPr>
          <w:rFonts w:asciiTheme="minorHAnsi" w:eastAsia="Calibri" w:hAnsiTheme="minorHAnsi"/>
          <w:color w:val="auto"/>
          <w:sz w:val="22"/>
          <w:szCs w:val="22"/>
        </w:rPr>
      </w:pPr>
      <w:r w:rsidRPr="00B07F57">
        <w:rPr>
          <w:rFonts w:asciiTheme="minorHAnsi" w:eastAsia="Calibri" w:hAnsiTheme="minorHAnsi"/>
          <w:color w:val="auto"/>
          <w:sz w:val="22"/>
          <w:szCs w:val="22"/>
        </w:rPr>
        <w:t xml:space="preserve">Egress: </w:t>
      </w:r>
      <w:r w:rsidR="00813F2B" w:rsidRPr="00B07F57">
        <w:rPr>
          <w:rFonts w:asciiTheme="minorHAnsi" w:eastAsia="Calibri" w:hAnsiTheme="minorHAnsi"/>
          <w:color w:val="auto"/>
          <w:sz w:val="22"/>
          <w:szCs w:val="22"/>
        </w:rPr>
        <w:t>346</w:t>
      </w:r>
      <w:r w:rsidRPr="00B07F57">
        <w:rPr>
          <w:rFonts w:asciiTheme="minorHAnsi" w:eastAsia="Calibri" w:hAnsiTheme="minorHAnsi"/>
          <w:color w:val="auto"/>
          <w:sz w:val="22"/>
          <w:szCs w:val="22"/>
        </w:rPr>
        <w:t xml:space="preserve"> million GBCS and DMM messages, </w:t>
      </w:r>
      <w:r w:rsidR="00F163D1" w:rsidRPr="00B07F57">
        <w:rPr>
          <w:rFonts w:asciiTheme="minorHAnsi" w:eastAsia="Calibri" w:hAnsiTheme="minorHAnsi"/>
          <w:color w:val="auto"/>
          <w:sz w:val="22"/>
          <w:szCs w:val="22"/>
        </w:rPr>
        <w:t>131</w:t>
      </w:r>
      <w:r w:rsidRPr="00B07F57">
        <w:rPr>
          <w:rFonts w:asciiTheme="minorHAnsi" w:eastAsia="Calibri" w:hAnsiTheme="minorHAnsi"/>
          <w:color w:val="auto"/>
          <w:sz w:val="22"/>
          <w:szCs w:val="22"/>
        </w:rPr>
        <w:t xml:space="preserve"> GB data per day</w:t>
      </w:r>
    </w:p>
    <w:p w14:paraId="392E235E" w14:textId="2C3E08DC" w:rsidR="00F6212E" w:rsidRPr="00B07F57" w:rsidRDefault="00F6212E" w:rsidP="00B84158">
      <w:pPr>
        <w:pStyle w:val="ListParagraph"/>
        <w:numPr>
          <w:ilvl w:val="0"/>
          <w:numId w:val="16"/>
        </w:numPr>
        <w:spacing w:line="259" w:lineRule="auto"/>
        <w:rPr>
          <w:rFonts w:asciiTheme="minorHAnsi" w:eastAsia="Calibri" w:hAnsiTheme="minorHAnsi"/>
          <w:color w:val="auto"/>
          <w:sz w:val="22"/>
          <w:szCs w:val="22"/>
        </w:rPr>
      </w:pPr>
      <w:r w:rsidRPr="00B07F57">
        <w:rPr>
          <w:rFonts w:asciiTheme="minorHAnsi" w:eastAsia="Calibri" w:hAnsiTheme="minorHAnsi"/>
          <w:color w:val="auto"/>
          <w:sz w:val="22"/>
          <w:szCs w:val="22"/>
        </w:rPr>
        <w:t xml:space="preserve">Ingress: </w:t>
      </w:r>
      <w:r w:rsidR="00F343B1" w:rsidRPr="00B07F57">
        <w:rPr>
          <w:rFonts w:asciiTheme="minorHAnsi" w:eastAsia="Calibri" w:hAnsiTheme="minorHAnsi"/>
          <w:color w:val="auto"/>
          <w:sz w:val="22"/>
          <w:szCs w:val="22"/>
        </w:rPr>
        <w:t>326</w:t>
      </w:r>
      <w:r w:rsidRPr="00B07F57">
        <w:rPr>
          <w:rFonts w:asciiTheme="minorHAnsi" w:eastAsia="Calibri" w:hAnsiTheme="minorHAnsi"/>
          <w:color w:val="auto"/>
          <w:sz w:val="22"/>
          <w:szCs w:val="22"/>
        </w:rPr>
        <w:t xml:space="preserve"> million GBCS messages, </w:t>
      </w:r>
      <w:r w:rsidR="00F24A27" w:rsidRPr="00B07F57">
        <w:rPr>
          <w:rFonts w:asciiTheme="minorHAnsi" w:eastAsia="Calibri" w:hAnsiTheme="minorHAnsi"/>
          <w:color w:val="auto"/>
          <w:sz w:val="22"/>
          <w:szCs w:val="22"/>
        </w:rPr>
        <w:t>438</w:t>
      </w:r>
      <w:r w:rsidRPr="00B07F57">
        <w:rPr>
          <w:rFonts w:asciiTheme="minorHAnsi" w:eastAsia="Calibri" w:hAnsiTheme="minorHAnsi"/>
          <w:color w:val="auto"/>
          <w:sz w:val="22"/>
          <w:szCs w:val="22"/>
        </w:rPr>
        <w:t xml:space="preserve"> GB data (includes JSON / HTTP header) per day </w:t>
      </w:r>
    </w:p>
    <w:p w14:paraId="64B58BED" w14:textId="5EC228FC" w:rsidR="00ED5646" w:rsidRPr="00B07F57" w:rsidRDefault="00F6212E" w:rsidP="00B84158">
      <w:pPr>
        <w:pStyle w:val="ListParagraph"/>
        <w:numPr>
          <w:ilvl w:val="0"/>
          <w:numId w:val="16"/>
        </w:numPr>
        <w:spacing w:line="259" w:lineRule="auto"/>
        <w:rPr>
          <w:rFonts w:asciiTheme="minorHAnsi" w:eastAsia="Calibri" w:hAnsiTheme="minorHAnsi"/>
          <w:sz w:val="22"/>
          <w:szCs w:val="22"/>
        </w:rPr>
      </w:pPr>
      <w:r w:rsidRPr="00B07F57">
        <w:rPr>
          <w:rFonts w:asciiTheme="minorHAnsi" w:eastAsia="Calibri" w:hAnsiTheme="minorHAnsi"/>
          <w:color w:val="auto"/>
          <w:sz w:val="22"/>
          <w:szCs w:val="22"/>
        </w:rPr>
        <w:t>Device Manager: 21 million DMM messages, 22 GB data per day</w:t>
      </w:r>
    </w:p>
    <w:p w14:paraId="33C7A6EF" w14:textId="3729551C" w:rsidR="00F6212E" w:rsidRPr="00FD1D95" w:rsidRDefault="00F6212E" w:rsidP="00F6212E">
      <w:pPr>
        <w:jc w:val="center"/>
        <w:rPr>
          <w:rFonts w:asciiTheme="minorHAnsi" w:hAnsiTheme="minorHAnsi" w:cstheme="minorHAnsi"/>
          <w:sz w:val="22"/>
          <w:szCs w:val="22"/>
        </w:rPr>
      </w:pPr>
    </w:p>
    <w:p w14:paraId="0D5BECFB" w14:textId="77777777" w:rsidR="00F6212E" w:rsidRPr="00FD1D95" w:rsidRDefault="00F6212E" w:rsidP="00F6212E">
      <w:pPr>
        <w:rPr>
          <w:rFonts w:asciiTheme="minorHAnsi" w:eastAsia="Calibri" w:hAnsiTheme="minorHAnsi" w:cstheme="minorHAnsi"/>
          <w:sz w:val="22"/>
          <w:szCs w:val="22"/>
        </w:rPr>
      </w:pPr>
      <w:r w:rsidRPr="00FD1D95">
        <w:rPr>
          <w:rFonts w:asciiTheme="minorHAnsi" w:eastAsia="Calibri" w:hAnsiTheme="minorHAnsi" w:cstheme="minorHAnsi"/>
          <w:sz w:val="22"/>
          <w:szCs w:val="22"/>
        </w:rPr>
        <w:t xml:space="preserve">With these numbers as reference, the following technical choices were identified that can address </w:t>
      </w:r>
      <w:proofErr w:type="spellStart"/>
      <w:r w:rsidRPr="00FD1D95">
        <w:rPr>
          <w:rFonts w:asciiTheme="minorHAnsi" w:eastAsia="Calibri" w:hAnsiTheme="minorHAnsi" w:cstheme="minorHAnsi"/>
          <w:sz w:val="22"/>
          <w:szCs w:val="22"/>
        </w:rPr>
        <w:t>autoscale</w:t>
      </w:r>
      <w:proofErr w:type="spellEnd"/>
      <w:r w:rsidRPr="00FD1D95">
        <w:rPr>
          <w:rFonts w:asciiTheme="minorHAnsi" w:eastAsia="Calibri" w:hAnsiTheme="minorHAnsi" w:cstheme="minorHAnsi"/>
          <w:sz w:val="22"/>
          <w:szCs w:val="22"/>
        </w:rPr>
        <w:t xml:space="preserve"> to align with the DCC requirements, without impacting operational service.</w:t>
      </w:r>
    </w:p>
    <w:p w14:paraId="0E3FA855" w14:textId="2F0C9DEB" w:rsidR="00F6212E" w:rsidRPr="00BB298C" w:rsidRDefault="00C311C8" w:rsidP="00BB298C">
      <w:pPr>
        <w:pStyle w:val="Heading2"/>
        <w:rPr>
          <w:rFonts w:eastAsia="Calibri"/>
        </w:rPr>
      </w:pPr>
      <w:bookmarkStart w:id="473" w:name="_Toc87460303"/>
      <w:bookmarkStart w:id="474" w:name="_Toc167978386"/>
      <w:r>
        <w:rPr>
          <w:rFonts w:eastAsia="Calibri"/>
        </w:rPr>
        <w:t>ON CLOUD</w:t>
      </w:r>
      <w:bookmarkEnd w:id="473"/>
      <w:bookmarkEnd w:id="474"/>
    </w:p>
    <w:p w14:paraId="41A1C53B" w14:textId="1EF320B3" w:rsidR="00F6212E" w:rsidRPr="00BB298C" w:rsidRDefault="003922D3" w:rsidP="00BB298C">
      <w:pPr>
        <w:pStyle w:val="03TEFHeading3"/>
      </w:pPr>
      <w:bookmarkStart w:id="475" w:name="_Toc87460304"/>
      <w:bookmarkStart w:id="476" w:name="_Toc167978387"/>
      <w:r>
        <w:t>THE AZURE</w:t>
      </w:r>
      <w:r w:rsidR="00F6212E" w:rsidRPr="00BB298C">
        <w:t xml:space="preserve"> </w:t>
      </w:r>
      <w:r>
        <w:t>PLATFORM AND SERVICES</w:t>
      </w:r>
      <w:bookmarkEnd w:id="475"/>
      <w:bookmarkEnd w:id="476"/>
    </w:p>
    <w:p w14:paraId="761838FB" w14:textId="57491534" w:rsidR="00F6212E" w:rsidRPr="00FD1D95" w:rsidRDefault="00F6212E" w:rsidP="00F6212E">
      <w:pPr>
        <w:rPr>
          <w:rFonts w:asciiTheme="minorHAnsi" w:eastAsia="Calibri" w:hAnsiTheme="minorHAnsi" w:cstheme="minorHAnsi"/>
          <w:sz w:val="22"/>
          <w:szCs w:val="22"/>
        </w:rPr>
      </w:pPr>
      <w:r w:rsidRPr="00FD1D95">
        <w:rPr>
          <w:rFonts w:asciiTheme="minorHAnsi" w:eastAsia="Calibri" w:hAnsiTheme="minorHAnsi" w:cstheme="minorHAnsi"/>
          <w:sz w:val="22"/>
          <w:szCs w:val="22"/>
        </w:rPr>
        <w:t xml:space="preserve">In Azure platform, autoscaling takes advantage of the elasticity of cloud environment and reduces the need for an operator to monitor the performance of a system and make decisions about adding or removing resources. Following Azure compute infrastructure will be used for autoscaling the </w:t>
      </w:r>
      <w:r w:rsidR="00F6595D">
        <w:rPr>
          <w:rFonts w:asciiTheme="minorHAnsi" w:eastAsia="Calibri" w:hAnsiTheme="minorHAnsi" w:cstheme="minorHAnsi"/>
          <w:sz w:val="22"/>
          <w:szCs w:val="22"/>
        </w:rPr>
        <w:t>Traffic Management Gateway</w:t>
      </w:r>
      <w:r w:rsidRPr="00FD1D95">
        <w:rPr>
          <w:rFonts w:asciiTheme="minorHAnsi" w:eastAsia="Calibri" w:hAnsiTheme="minorHAnsi" w:cstheme="minorHAnsi"/>
          <w:sz w:val="22"/>
          <w:szCs w:val="22"/>
        </w:rPr>
        <w:t>:</w:t>
      </w:r>
    </w:p>
    <w:p w14:paraId="1A4ED924" w14:textId="1ED6381E" w:rsidR="00F6212E" w:rsidRPr="0081738E" w:rsidRDefault="00F6212E" w:rsidP="00B84158">
      <w:pPr>
        <w:pStyle w:val="01TEFBullet"/>
      </w:pPr>
      <w:r w:rsidRPr="00DB1DB9">
        <w:rPr>
          <w:b/>
          <w:bCs/>
        </w:rPr>
        <w:t xml:space="preserve">Azure </w:t>
      </w:r>
      <w:r w:rsidR="00963694" w:rsidRPr="00DB1DB9">
        <w:rPr>
          <w:b/>
          <w:bCs/>
        </w:rPr>
        <w:t>Kubernetes Service (AKS)</w:t>
      </w:r>
      <w:r w:rsidR="00963694" w:rsidRPr="0081738E">
        <w:t xml:space="preserve"> </w:t>
      </w:r>
      <w:r w:rsidR="00830830">
        <w:t>uses the</w:t>
      </w:r>
      <w:r w:rsidR="0081738E" w:rsidRPr="0081738E">
        <w:t xml:space="preserve"> cluster </w:t>
      </w:r>
      <w:proofErr w:type="spellStart"/>
      <w:r w:rsidR="0081738E" w:rsidRPr="0081738E">
        <w:t>autoscaler</w:t>
      </w:r>
      <w:proofErr w:type="spellEnd"/>
      <w:r w:rsidR="0081738E" w:rsidRPr="0081738E">
        <w:t xml:space="preserve"> component </w:t>
      </w:r>
      <w:r w:rsidR="00830830">
        <w:t xml:space="preserve">and </w:t>
      </w:r>
      <w:r w:rsidR="0081738E" w:rsidRPr="0081738E">
        <w:t xml:space="preserve">watches for pods in </w:t>
      </w:r>
      <w:r w:rsidR="00830830">
        <w:t>the</w:t>
      </w:r>
      <w:r w:rsidR="0081738E" w:rsidRPr="0081738E">
        <w:t xml:space="preserve"> cluster that </w:t>
      </w:r>
      <w:r w:rsidR="00830830">
        <w:t>cannot</w:t>
      </w:r>
      <w:r w:rsidR="0081738E" w:rsidRPr="0081738E">
        <w:t xml:space="preserve"> be scheduled because of resource constraints. When the cluster </w:t>
      </w:r>
      <w:proofErr w:type="spellStart"/>
      <w:r w:rsidR="0081738E" w:rsidRPr="0081738E">
        <w:t>autoscaler</w:t>
      </w:r>
      <w:proofErr w:type="spellEnd"/>
      <w:r w:rsidR="0081738E" w:rsidRPr="0081738E">
        <w:t xml:space="preserve"> detects issues, it scales up the number of nodes in the node pool to meet the application demand. It also regularly checks nodes for a lack of running pods and scales down the number of nodes as needed</w:t>
      </w:r>
    </w:p>
    <w:p w14:paraId="58B473CC" w14:textId="2A69A588" w:rsidR="0025273E" w:rsidRDefault="00F6212E" w:rsidP="00B84158">
      <w:pPr>
        <w:pStyle w:val="01TEFBullet"/>
      </w:pPr>
      <w:r w:rsidRPr="00DB1DB9">
        <w:rPr>
          <w:b/>
          <w:bCs/>
        </w:rPr>
        <w:t xml:space="preserve">Azure </w:t>
      </w:r>
      <w:r w:rsidR="0013023E" w:rsidRPr="00DB1DB9">
        <w:rPr>
          <w:b/>
          <w:bCs/>
        </w:rPr>
        <w:t>Event Hub</w:t>
      </w:r>
      <w:r w:rsidRPr="0081738E">
        <w:t xml:space="preserve"> </w:t>
      </w:r>
      <w:r w:rsidR="00DC45E5">
        <w:t>uses through</w:t>
      </w:r>
      <w:r w:rsidR="00C931EC">
        <w:t xml:space="preserve">put capacity units to manage throughput. </w:t>
      </w:r>
      <w:r w:rsidR="00DB1DB9">
        <w:t xml:space="preserve">A single unit allows: </w:t>
      </w:r>
    </w:p>
    <w:p w14:paraId="7A5DE3B6" w14:textId="5850AF80" w:rsidR="00DB1DB9" w:rsidRPr="00DB1DB9" w:rsidRDefault="00364191" w:rsidP="0025273E">
      <w:pPr>
        <w:pStyle w:val="01TEFBullets-Sub"/>
      </w:pPr>
      <w:r>
        <w:t xml:space="preserve">Ingress: </w:t>
      </w:r>
      <w:r w:rsidR="00DB1DB9" w:rsidRPr="00DB1DB9">
        <w:t>Up to 1 MB per second or 1000 events per second (whichever comes first).</w:t>
      </w:r>
    </w:p>
    <w:p w14:paraId="7EF5B23A" w14:textId="77777777" w:rsidR="00DB1DB9" w:rsidRPr="00DB1DB9" w:rsidRDefault="00DB1DB9" w:rsidP="0025273E">
      <w:pPr>
        <w:pStyle w:val="01TEFBullets-Sub"/>
      </w:pPr>
      <w:r w:rsidRPr="00DB1DB9">
        <w:t>Egress: Up to 2 MB per second or 4096 events per second</w:t>
      </w:r>
    </w:p>
    <w:p w14:paraId="5DECF98A" w14:textId="32C357AD" w:rsidR="00F6212E" w:rsidRPr="0081738E" w:rsidRDefault="00DB1DB9" w:rsidP="0025273E">
      <w:pPr>
        <w:pStyle w:val="01TEFBullet"/>
        <w:numPr>
          <w:ilvl w:val="0"/>
          <w:numId w:val="0"/>
        </w:numPr>
        <w:ind w:left="720"/>
      </w:pPr>
      <w:r w:rsidRPr="00DB1DB9">
        <w:t>The Auto-inflate feature of Event Hubs automatically scales up by increasing the number of throughput units, to meet usage need</w:t>
      </w:r>
    </w:p>
    <w:p w14:paraId="672E1D90" w14:textId="1439D2A8" w:rsidR="00F6212E" w:rsidRDefault="00B45917" w:rsidP="00B84158">
      <w:pPr>
        <w:pStyle w:val="01TEFBullet"/>
      </w:pPr>
      <w:proofErr w:type="spellStart"/>
      <w:r>
        <w:rPr>
          <w:b/>
          <w:bCs/>
        </w:rPr>
        <w:t>HAProxy</w:t>
      </w:r>
      <w:proofErr w:type="spellEnd"/>
      <w:r w:rsidR="00B45E8D" w:rsidRPr="00DB1DB9">
        <w:rPr>
          <w:b/>
          <w:bCs/>
        </w:rPr>
        <w:t xml:space="preserve"> / </w:t>
      </w:r>
      <w:r w:rsidR="006A151E" w:rsidRPr="00DB1DB9">
        <w:rPr>
          <w:b/>
          <w:bCs/>
        </w:rPr>
        <w:t>API Management</w:t>
      </w:r>
      <w:r w:rsidR="00F6212E" w:rsidRPr="0081738E">
        <w:t xml:space="preserve"> </w:t>
      </w:r>
      <w:r w:rsidR="0081738E">
        <w:t>do not</w:t>
      </w:r>
      <w:r w:rsidR="00F6212E" w:rsidRPr="0081738E">
        <w:t xml:space="preserve"> need any </w:t>
      </w:r>
      <w:proofErr w:type="spellStart"/>
      <w:r w:rsidR="00F6212E" w:rsidRPr="0081738E">
        <w:t>autoscale</w:t>
      </w:r>
      <w:proofErr w:type="spellEnd"/>
      <w:r w:rsidR="00F6212E" w:rsidRPr="0081738E">
        <w:t xml:space="preserve"> rules to be configured. Instead, </w:t>
      </w:r>
      <w:r w:rsidR="006A151E" w:rsidRPr="0081738E">
        <w:t>these services</w:t>
      </w:r>
      <w:r w:rsidR="00F6212E" w:rsidRPr="0081738E">
        <w:t xml:space="preserve"> automatically allocates compute power when the code is running, scaling out as necessary to handle load</w:t>
      </w:r>
    </w:p>
    <w:p w14:paraId="02FD4355" w14:textId="6239C00D" w:rsidR="00A300E4" w:rsidRPr="0081738E" w:rsidRDefault="005D4C54" w:rsidP="00B84158">
      <w:pPr>
        <w:pStyle w:val="01TEFBullet"/>
      </w:pPr>
      <w:r>
        <w:rPr>
          <w:b/>
          <w:bCs/>
        </w:rPr>
        <w:t xml:space="preserve">PostgreSQL DB </w:t>
      </w:r>
      <w:r>
        <w:t xml:space="preserve">uses the </w:t>
      </w:r>
      <w:r w:rsidR="00214367">
        <w:t>Flex</w:t>
      </w:r>
      <w:r w:rsidR="00B913C2">
        <w:t xml:space="preserve">ible server options to burst out compute / storage  to meet demand </w:t>
      </w:r>
    </w:p>
    <w:p w14:paraId="4920EFD1" w14:textId="0C79EFDA" w:rsidR="00F6212E" w:rsidRPr="00C311C8" w:rsidRDefault="003922D3" w:rsidP="00C311C8">
      <w:pPr>
        <w:pStyle w:val="03TEFHeading3"/>
      </w:pPr>
      <w:bookmarkStart w:id="477" w:name="_Toc87460305"/>
      <w:bookmarkStart w:id="478" w:name="_Toc167978388"/>
      <w:r>
        <w:t>DESIGN PHASE CONSIDERATIONS</w:t>
      </w:r>
      <w:bookmarkEnd w:id="477"/>
      <w:bookmarkEnd w:id="478"/>
    </w:p>
    <w:p w14:paraId="1495FA80" w14:textId="53023104" w:rsidR="00F6212E" w:rsidRPr="00FD1D95" w:rsidRDefault="00F6212E" w:rsidP="00F6212E">
      <w:pPr>
        <w:rPr>
          <w:rFonts w:asciiTheme="minorHAnsi" w:eastAsia="Calibri" w:hAnsiTheme="minorHAnsi" w:cstheme="minorHAnsi"/>
          <w:sz w:val="22"/>
          <w:szCs w:val="22"/>
        </w:rPr>
      </w:pPr>
      <w:r w:rsidRPr="00FD1D95">
        <w:rPr>
          <w:rFonts w:asciiTheme="minorHAnsi" w:eastAsia="Calibri" w:hAnsiTheme="minorHAnsi" w:cstheme="minorHAnsi"/>
          <w:sz w:val="22"/>
          <w:szCs w:val="22"/>
        </w:rPr>
        <w:t>Adding resources to a system or running more instances does</w:t>
      </w:r>
      <w:r w:rsidR="00C311C8">
        <w:rPr>
          <w:rFonts w:asciiTheme="minorHAnsi" w:eastAsia="Calibri" w:hAnsiTheme="minorHAnsi" w:cstheme="minorHAnsi"/>
          <w:szCs w:val="22"/>
        </w:rPr>
        <w:t xml:space="preserve"> </w:t>
      </w:r>
      <w:r w:rsidRPr="00FD1D95">
        <w:rPr>
          <w:rFonts w:asciiTheme="minorHAnsi" w:eastAsia="Calibri" w:hAnsiTheme="minorHAnsi" w:cstheme="minorHAnsi"/>
          <w:sz w:val="22"/>
          <w:szCs w:val="22"/>
        </w:rPr>
        <w:t>n</w:t>
      </w:r>
      <w:r w:rsidR="00C311C8">
        <w:rPr>
          <w:rFonts w:asciiTheme="minorHAnsi" w:eastAsia="Calibri" w:hAnsiTheme="minorHAnsi" w:cstheme="minorHAnsi"/>
          <w:szCs w:val="22"/>
        </w:rPr>
        <w:t>o</w:t>
      </w:r>
      <w:r w:rsidRPr="00FD1D95">
        <w:rPr>
          <w:rFonts w:asciiTheme="minorHAnsi" w:eastAsia="Calibri" w:hAnsiTheme="minorHAnsi" w:cstheme="minorHAnsi"/>
          <w:sz w:val="22"/>
          <w:szCs w:val="22"/>
        </w:rPr>
        <w:t xml:space="preserve">t guarantee that the performance of the system will improve. All solution designs, including Device Manager and </w:t>
      </w:r>
      <w:r w:rsidR="00F6595D">
        <w:rPr>
          <w:rFonts w:asciiTheme="minorHAnsi" w:eastAsia="Calibri" w:hAnsiTheme="minorHAnsi" w:cstheme="minorHAnsi"/>
          <w:sz w:val="22"/>
          <w:szCs w:val="22"/>
        </w:rPr>
        <w:t>Traffic Management Gateway</w:t>
      </w:r>
      <w:r w:rsidRPr="00FD1D95">
        <w:rPr>
          <w:rFonts w:asciiTheme="minorHAnsi" w:eastAsia="Calibri" w:hAnsiTheme="minorHAnsi" w:cstheme="minorHAnsi"/>
          <w:sz w:val="22"/>
          <w:szCs w:val="22"/>
        </w:rPr>
        <w:t xml:space="preserve"> will be cognizant of the </w:t>
      </w:r>
      <w:proofErr w:type="spellStart"/>
      <w:r w:rsidRPr="00FD1D95">
        <w:rPr>
          <w:rFonts w:asciiTheme="minorHAnsi" w:eastAsia="Calibri" w:hAnsiTheme="minorHAnsi" w:cstheme="minorHAnsi"/>
          <w:sz w:val="22"/>
          <w:szCs w:val="22"/>
        </w:rPr>
        <w:t>autoscale</w:t>
      </w:r>
      <w:proofErr w:type="spellEnd"/>
      <w:r w:rsidRPr="00FD1D95">
        <w:rPr>
          <w:rFonts w:asciiTheme="minorHAnsi" w:eastAsia="Calibri" w:hAnsiTheme="minorHAnsi" w:cstheme="minorHAnsi"/>
          <w:sz w:val="22"/>
          <w:szCs w:val="22"/>
        </w:rPr>
        <w:t xml:space="preserve"> cloud principles and pitfalls such as:</w:t>
      </w:r>
    </w:p>
    <w:p w14:paraId="58B7B3D3" w14:textId="35EDDB5B" w:rsidR="00F6212E" w:rsidRPr="00FD1D95" w:rsidRDefault="00F6212E" w:rsidP="00B84158">
      <w:pPr>
        <w:pStyle w:val="01TEFBullet"/>
        <w:rPr>
          <w:rFonts w:eastAsia="Calibri"/>
          <w:b/>
        </w:rPr>
      </w:pPr>
      <w:r w:rsidRPr="00FD1D95">
        <w:rPr>
          <w:rFonts w:eastAsia="Calibri"/>
          <w:b/>
        </w:rPr>
        <w:t>Avoid instance affinity</w:t>
      </w:r>
      <w:r w:rsidRPr="00FD1D95">
        <w:rPr>
          <w:rFonts w:eastAsia="Calibri"/>
        </w:rPr>
        <w:t xml:space="preserve"> – the design of the services should be stateless to avoid requiring a series of requests to be routed to the same service instance. For example, when designing the </w:t>
      </w:r>
      <w:r w:rsidR="00EC3E4A">
        <w:rPr>
          <w:rFonts w:eastAsia="Calibri"/>
        </w:rPr>
        <w:t>Traffic Management Gateway</w:t>
      </w:r>
      <w:r w:rsidRPr="00FD1D95">
        <w:rPr>
          <w:rFonts w:eastAsia="Calibri"/>
        </w:rPr>
        <w:t xml:space="preserve"> service that receives and stores UDP messages into Event Hub queue for further processing, the design will take into consideration autoscaling so that as the queue length grows, additional Event Hub units can be added. The key is not making any assumptions about which instance of the service handles a specific message.</w:t>
      </w:r>
    </w:p>
    <w:p w14:paraId="1A7A8FC1" w14:textId="77777777" w:rsidR="00F6212E" w:rsidRPr="00FD1D95" w:rsidRDefault="00F6212E" w:rsidP="00B84158">
      <w:pPr>
        <w:pStyle w:val="01TEFBullet"/>
        <w:rPr>
          <w:rFonts w:eastAsia="Calibri"/>
          <w:b/>
        </w:rPr>
      </w:pPr>
      <w:r w:rsidRPr="00FD1D95">
        <w:rPr>
          <w:b/>
          <w:bCs/>
        </w:rPr>
        <w:t>Limit max scale out</w:t>
      </w:r>
      <w:r w:rsidRPr="00FD1D95">
        <w:rPr>
          <w:rFonts w:eastAsia="Calibri"/>
        </w:rPr>
        <w:t xml:space="preserve"> to prevent a system from attempting to auto scale out excessively, and to avoid the costs associated with running many thousands of instances.</w:t>
      </w:r>
    </w:p>
    <w:p w14:paraId="6AE99A61" w14:textId="77777777" w:rsidR="00F6212E" w:rsidRPr="00FD1D95" w:rsidRDefault="00F6212E" w:rsidP="00B84158">
      <w:pPr>
        <w:pStyle w:val="01TEFBullet"/>
        <w:rPr>
          <w:rFonts w:eastAsia="Calibri"/>
          <w:b/>
        </w:rPr>
      </w:pPr>
      <w:r w:rsidRPr="00FD1D95">
        <w:rPr>
          <w:b/>
          <w:bCs/>
        </w:rPr>
        <w:lastRenderedPageBreak/>
        <w:t>Throttling design pattern</w:t>
      </w:r>
      <w:r w:rsidRPr="00FD1D95">
        <w:rPr>
          <w:rFonts w:eastAsia="Calibri"/>
        </w:rPr>
        <w:t xml:space="preserve"> will be coupled with autoscaling to handle a sudden burst in workload as it takes time to provision and start new instances of a service or add resources to a system, and the peak demand may have passed by that time </w:t>
      </w:r>
    </w:p>
    <w:p w14:paraId="1ED46F14" w14:textId="77777777" w:rsidR="00F6212E" w:rsidRPr="00FD1D95" w:rsidRDefault="00F6212E" w:rsidP="00B84158">
      <w:pPr>
        <w:pStyle w:val="01TEFBullet"/>
        <w:rPr>
          <w:rFonts w:eastAsia="Calibri"/>
          <w:b/>
        </w:rPr>
      </w:pPr>
      <w:r w:rsidRPr="00FD1D95">
        <w:rPr>
          <w:b/>
          <w:bCs/>
        </w:rPr>
        <w:t>Keeping some of the resources hot</w:t>
      </w:r>
      <w:r w:rsidRPr="00FD1D95">
        <w:rPr>
          <w:rFonts w:eastAsia="Calibri"/>
        </w:rPr>
        <w:t xml:space="preserve"> - We propose to use a scheduled policy that starts enough instances to meet the maximum load before that load is expected (e.g. during peak load for overnight reads or firmware updates)</w:t>
      </w:r>
    </w:p>
    <w:p w14:paraId="56B62536" w14:textId="77777777" w:rsidR="00F6212E" w:rsidRPr="00FD1D95" w:rsidRDefault="00F6212E" w:rsidP="00B84158">
      <w:pPr>
        <w:pStyle w:val="01TEFBullet"/>
        <w:rPr>
          <w:rFonts w:eastAsia="Calibri"/>
          <w:b/>
        </w:rPr>
      </w:pPr>
      <w:r w:rsidRPr="00FD1D95">
        <w:rPr>
          <w:b/>
          <w:bCs/>
        </w:rPr>
        <w:t xml:space="preserve">Analyse the metrics to refine the </w:t>
      </w:r>
      <w:proofErr w:type="spellStart"/>
      <w:r w:rsidRPr="00FD1D95">
        <w:rPr>
          <w:b/>
          <w:bCs/>
        </w:rPr>
        <w:t>autoscale</w:t>
      </w:r>
      <w:proofErr w:type="spellEnd"/>
      <w:r w:rsidRPr="00FD1D95">
        <w:rPr>
          <w:b/>
          <w:bCs/>
        </w:rPr>
        <w:t xml:space="preserve"> configuration </w:t>
      </w:r>
      <w:r w:rsidRPr="00FD1D95">
        <w:rPr>
          <w:rFonts w:eastAsia="Calibri"/>
        </w:rPr>
        <w:t xml:space="preserve">- autoscaling mechanism should monitor the autoscaling process and log the details of each autoscaling event (what triggered it, what resources were added or removed, and when) to analyse the information to help measure the effectiveness of the autoscaling strategy and tune it if necessary. </w:t>
      </w:r>
    </w:p>
    <w:p w14:paraId="37440F22" w14:textId="48940089" w:rsidR="00F6212E" w:rsidRPr="00C311C8" w:rsidRDefault="003922D3" w:rsidP="00C311C8">
      <w:pPr>
        <w:pStyle w:val="03TEFHeading3"/>
      </w:pPr>
      <w:bookmarkStart w:id="479" w:name="_Toc87460306"/>
      <w:bookmarkStart w:id="480" w:name="_Toc167978389"/>
      <w:r>
        <w:t>DATABASE DESIGN CONSIDERATIONS</w:t>
      </w:r>
      <w:bookmarkEnd w:id="479"/>
      <w:bookmarkEnd w:id="480"/>
    </w:p>
    <w:p w14:paraId="49055D79" w14:textId="77777777" w:rsidR="00F6212E" w:rsidRPr="00FD1D95" w:rsidRDefault="00F6212E" w:rsidP="00F6212E">
      <w:pPr>
        <w:rPr>
          <w:rFonts w:asciiTheme="minorHAnsi" w:eastAsia="Calibri" w:hAnsiTheme="minorHAnsi" w:cstheme="minorHAnsi"/>
          <w:sz w:val="22"/>
          <w:szCs w:val="22"/>
        </w:rPr>
      </w:pPr>
      <w:r w:rsidRPr="00FD1D95">
        <w:rPr>
          <w:rFonts w:asciiTheme="minorHAnsi" w:eastAsia="Calibri" w:hAnsiTheme="minorHAnsi" w:cstheme="minorHAnsi"/>
          <w:sz w:val="22"/>
          <w:szCs w:val="22"/>
        </w:rPr>
        <w:t>If a single database system data will be divided across multiple partitions with each partition hosted on separate server there by enabling the solution to scale almost infinitely.</w:t>
      </w:r>
    </w:p>
    <w:p w14:paraId="6DDFC7CA" w14:textId="77777777" w:rsidR="00F6212E" w:rsidRPr="00FD1D95" w:rsidRDefault="00F6212E" w:rsidP="00F6212E">
      <w:pPr>
        <w:rPr>
          <w:rFonts w:asciiTheme="minorHAnsi" w:eastAsia="Calibri" w:hAnsiTheme="minorHAnsi" w:cstheme="minorHAnsi"/>
          <w:sz w:val="22"/>
          <w:szCs w:val="22"/>
        </w:rPr>
      </w:pPr>
      <w:r w:rsidRPr="00FD1D95">
        <w:rPr>
          <w:rFonts w:asciiTheme="minorHAnsi" w:eastAsia="Calibri" w:hAnsiTheme="minorHAnsi" w:cstheme="minorHAnsi"/>
          <w:sz w:val="22"/>
          <w:szCs w:val="22"/>
        </w:rPr>
        <w:t>We will use of best practices around data partitioning strategies and introduce new shards to improve current baseline capacity requirements:</w:t>
      </w:r>
    </w:p>
    <w:p w14:paraId="3D00929C" w14:textId="77777777" w:rsidR="00F6212E" w:rsidRPr="00FD1D95" w:rsidRDefault="00F6212E" w:rsidP="00B84158">
      <w:pPr>
        <w:pStyle w:val="ListParagraph"/>
        <w:numPr>
          <w:ilvl w:val="0"/>
          <w:numId w:val="16"/>
        </w:numPr>
        <w:spacing w:line="259" w:lineRule="auto"/>
        <w:rPr>
          <w:rFonts w:asciiTheme="minorHAnsi" w:eastAsia="Calibri" w:hAnsiTheme="minorHAnsi"/>
          <w:color w:val="auto"/>
          <w:sz w:val="22"/>
          <w:szCs w:val="22"/>
        </w:rPr>
      </w:pPr>
      <w:r w:rsidRPr="00FD1D95">
        <w:rPr>
          <w:rFonts w:asciiTheme="minorHAnsi" w:eastAsia="Calibri" w:hAnsiTheme="minorHAnsi"/>
          <w:color w:val="auto"/>
          <w:sz w:val="22"/>
          <w:szCs w:val="22"/>
        </w:rPr>
        <w:t>Horizontal partitioning (often called sharding) with data store for each partition but same schema for all partitions. Each shard / partition will hold a subset of data.</w:t>
      </w:r>
    </w:p>
    <w:p w14:paraId="5A0538D2" w14:textId="77777777" w:rsidR="00F6212E" w:rsidRPr="00FD1D95" w:rsidRDefault="00F6212E" w:rsidP="00B84158">
      <w:pPr>
        <w:pStyle w:val="ListParagraph"/>
        <w:numPr>
          <w:ilvl w:val="0"/>
          <w:numId w:val="16"/>
        </w:numPr>
        <w:spacing w:line="259" w:lineRule="auto"/>
        <w:rPr>
          <w:rFonts w:asciiTheme="minorHAnsi" w:eastAsia="Calibri" w:hAnsiTheme="minorHAnsi"/>
          <w:color w:val="auto"/>
          <w:sz w:val="22"/>
          <w:szCs w:val="22"/>
        </w:rPr>
      </w:pPr>
      <w:r w:rsidRPr="00FD1D95">
        <w:rPr>
          <w:rFonts w:asciiTheme="minorHAnsi" w:eastAsia="Calibri" w:hAnsiTheme="minorHAnsi"/>
          <w:color w:val="auto"/>
          <w:sz w:val="22"/>
          <w:szCs w:val="22"/>
        </w:rPr>
        <w:t>Vertical partitioning – each partition holds a subset of the fields for items in the data store. For e.g. frequently accessed fields will be placed in one vertical partition and less frequent ones in another</w:t>
      </w:r>
    </w:p>
    <w:p w14:paraId="1561BB70" w14:textId="77777777" w:rsidR="00F6212E" w:rsidRPr="00FD1D95" w:rsidRDefault="00F6212E" w:rsidP="00B84158">
      <w:pPr>
        <w:pStyle w:val="ListParagraph"/>
        <w:numPr>
          <w:ilvl w:val="0"/>
          <w:numId w:val="16"/>
        </w:numPr>
        <w:spacing w:line="259" w:lineRule="auto"/>
        <w:rPr>
          <w:rFonts w:asciiTheme="minorHAnsi" w:eastAsia="Calibri" w:hAnsiTheme="minorHAnsi"/>
          <w:color w:val="auto"/>
          <w:sz w:val="22"/>
          <w:szCs w:val="22"/>
        </w:rPr>
      </w:pPr>
      <w:r w:rsidRPr="00FD1D95">
        <w:rPr>
          <w:rFonts w:asciiTheme="minorHAnsi" w:eastAsia="Calibri" w:hAnsiTheme="minorHAnsi"/>
          <w:color w:val="auto"/>
          <w:sz w:val="22"/>
          <w:szCs w:val="22"/>
        </w:rPr>
        <w:t xml:space="preserve">Functional partitioning – partitioned based on the functional usage </w:t>
      </w:r>
    </w:p>
    <w:p w14:paraId="4F460A87" w14:textId="77777777" w:rsidR="00F6212E" w:rsidRPr="00FD1D95" w:rsidRDefault="00F6212E" w:rsidP="00F6212E">
      <w:pPr>
        <w:rPr>
          <w:rFonts w:asciiTheme="minorHAnsi" w:eastAsia="Calibri" w:hAnsiTheme="minorHAnsi" w:cstheme="minorHAnsi"/>
          <w:sz w:val="22"/>
          <w:szCs w:val="22"/>
        </w:rPr>
      </w:pPr>
      <w:r w:rsidRPr="00FD1D95">
        <w:rPr>
          <w:rFonts w:asciiTheme="minorHAnsi" w:eastAsia="Calibri" w:hAnsiTheme="minorHAnsi" w:cstheme="minorHAnsi"/>
          <w:sz w:val="22"/>
          <w:szCs w:val="22"/>
        </w:rPr>
        <w:t>As part of the database design, the size and workload for each partition will be analysed and balanced as required so that data is distributed to achieve maximum scalability. Some best practices we will adhere for scalability:</w:t>
      </w:r>
    </w:p>
    <w:p w14:paraId="4D0EB515" w14:textId="77777777" w:rsidR="00F6212E" w:rsidRPr="00FD1D95" w:rsidRDefault="00F6212E" w:rsidP="00B84158">
      <w:pPr>
        <w:pStyle w:val="01TEFBullet"/>
        <w:rPr>
          <w:rFonts w:eastAsia="Calibri"/>
        </w:rPr>
      </w:pPr>
      <w:r w:rsidRPr="00FD1D95">
        <w:t>Analyse and identify key components of the architecture with high demands based on data access patte</w:t>
      </w:r>
      <w:r w:rsidRPr="00FD1D95">
        <w:rPr>
          <w:rFonts w:eastAsia="Calibri"/>
        </w:rPr>
        <w:t>rns such as size of returned query result set, latency, frequency of access and compute processing requirements</w:t>
      </w:r>
    </w:p>
    <w:p w14:paraId="4845D0E1" w14:textId="77777777" w:rsidR="00F6212E" w:rsidRPr="00FD1D95" w:rsidRDefault="00F6212E" w:rsidP="00B84158">
      <w:pPr>
        <w:pStyle w:val="01TEFBullet"/>
        <w:rPr>
          <w:rFonts w:eastAsia="Calibri"/>
        </w:rPr>
      </w:pPr>
      <w:r w:rsidRPr="00FD1D95">
        <w:t>Based on the analysis, determine the current and future scalability targets in terms of data size and workload for the identified components and</w:t>
      </w:r>
      <w:r w:rsidRPr="00FD1D95">
        <w:rPr>
          <w:rFonts w:eastAsia="Calibri"/>
        </w:rPr>
        <w:t xml:space="preserve"> distribute the data across the partitions to meet the scalability target</w:t>
      </w:r>
    </w:p>
    <w:p w14:paraId="396B10F2" w14:textId="77777777" w:rsidR="00F6212E" w:rsidRPr="00FD1D95" w:rsidRDefault="00F6212E" w:rsidP="00B84158">
      <w:pPr>
        <w:pStyle w:val="01TEFBullet"/>
        <w:rPr>
          <w:rFonts w:eastAsia="Calibri"/>
        </w:rPr>
      </w:pPr>
      <w:r w:rsidRPr="00FD1D95">
        <w:t>Allocate sufficient resources like storage space, computation power and network bandwidth for each partition to handle the scalability requirements</w:t>
      </w:r>
    </w:p>
    <w:p w14:paraId="5B75D925" w14:textId="77777777" w:rsidR="00F6212E" w:rsidRPr="00FD1D95" w:rsidRDefault="00F6212E" w:rsidP="00B84158">
      <w:pPr>
        <w:pStyle w:val="01TEFBullet"/>
        <w:rPr>
          <w:rFonts w:eastAsia="Calibri"/>
        </w:rPr>
      </w:pPr>
      <w:r w:rsidRPr="00FD1D95">
        <w:t xml:space="preserve">Monitor the system to verify that </w:t>
      </w:r>
      <w:r w:rsidRPr="00FD1D95">
        <w:rPr>
          <w:rFonts w:eastAsia="Calibri"/>
        </w:rPr>
        <w:t>data is distributed as expected and that the partitions can handle the load</w:t>
      </w:r>
    </w:p>
    <w:p w14:paraId="684EF679" w14:textId="70809C85" w:rsidR="00F6212E" w:rsidRPr="00C311C8" w:rsidRDefault="003922D3" w:rsidP="00C311C8">
      <w:pPr>
        <w:pStyle w:val="03TEFHeading3"/>
      </w:pPr>
      <w:bookmarkStart w:id="481" w:name="_Toc87460307"/>
      <w:bookmarkStart w:id="482" w:name="_Toc167978390"/>
      <w:r>
        <w:t>IMPLEMENTATION CONSIDERATIONS</w:t>
      </w:r>
      <w:bookmarkEnd w:id="481"/>
      <w:bookmarkEnd w:id="482"/>
    </w:p>
    <w:p w14:paraId="3852809C" w14:textId="77777777" w:rsidR="00F6212E" w:rsidRPr="00FD1D95" w:rsidRDefault="00F6212E" w:rsidP="00F6212E">
      <w:pPr>
        <w:rPr>
          <w:rFonts w:asciiTheme="minorHAnsi" w:eastAsia="Calibri" w:hAnsiTheme="minorHAnsi" w:cstheme="minorHAnsi"/>
          <w:sz w:val="22"/>
          <w:szCs w:val="22"/>
        </w:rPr>
      </w:pPr>
      <w:r w:rsidRPr="00FD1D95">
        <w:rPr>
          <w:rFonts w:asciiTheme="minorHAnsi" w:eastAsia="Calibri" w:hAnsiTheme="minorHAnsi" w:cstheme="minorHAnsi"/>
          <w:sz w:val="22"/>
          <w:szCs w:val="22"/>
        </w:rPr>
        <w:t xml:space="preserve">All cloud-based solution will be hosted in public Cloud, with preference to use a containerised, Platform as a Service (PaaS) / Software as a Service (SaaS) to provide the key functionalities. </w:t>
      </w:r>
    </w:p>
    <w:p w14:paraId="501CB5CA" w14:textId="3634CCD4" w:rsidR="00F6212E" w:rsidRPr="00FD1D95" w:rsidRDefault="00F6212E" w:rsidP="00F6212E">
      <w:pPr>
        <w:rPr>
          <w:rFonts w:asciiTheme="minorHAnsi" w:eastAsia="Calibri" w:hAnsiTheme="minorHAnsi" w:cstheme="minorHAnsi"/>
          <w:sz w:val="22"/>
          <w:szCs w:val="22"/>
        </w:rPr>
      </w:pPr>
      <w:r w:rsidRPr="00FD1D95">
        <w:rPr>
          <w:rFonts w:asciiTheme="minorHAnsi" w:eastAsia="Calibri" w:hAnsiTheme="minorHAnsi" w:cstheme="minorHAnsi"/>
          <w:sz w:val="22"/>
          <w:szCs w:val="22"/>
        </w:rPr>
        <w:t xml:space="preserve">The core architecture principles of the </w:t>
      </w:r>
      <w:r w:rsidR="00AB508B">
        <w:rPr>
          <w:rFonts w:asciiTheme="minorHAnsi" w:eastAsia="Calibri" w:hAnsiTheme="minorHAnsi" w:cstheme="minorHAnsi"/>
          <w:sz w:val="22"/>
          <w:szCs w:val="22"/>
        </w:rPr>
        <w:t>ESA</w:t>
      </w:r>
      <w:r w:rsidRPr="00FD1D95">
        <w:rPr>
          <w:rFonts w:asciiTheme="minorHAnsi" w:eastAsia="Calibri" w:hAnsiTheme="minorHAnsi" w:cstheme="minorHAnsi"/>
          <w:sz w:val="22"/>
          <w:szCs w:val="22"/>
        </w:rPr>
        <w:t xml:space="preserve"> are around event driven, store and forward, microservice and containerisation pattern which can handle increasing throughput and make use of cloud native autoscaling capability of Azure services. </w:t>
      </w:r>
    </w:p>
    <w:p w14:paraId="55FE8B37" w14:textId="77777777" w:rsidR="00AB508B" w:rsidRDefault="00AB508B" w:rsidP="00F6212E">
      <w:pPr>
        <w:rPr>
          <w:rFonts w:asciiTheme="minorHAnsi" w:eastAsia="Calibri" w:hAnsiTheme="minorHAnsi" w:cstheme="minorHAnsi"/>
          <w:sz w:val="22"/>
          <w:szCs w:val="22"/>
        </w:rPr>
      </w:pPr>
    </w:p>
    <w:p w14:paraId="3DDF6D6C" w14:textId="711B9550" w:rsidR="00A275A5" w:rsidRDefault="00860E65" w:rsidP="00532138">
      <w:pPr>
        <w:pStyle w:val="01TEFBodyText"/>
      </w:pPr>
      <w:r>
        <w:t xml:space="preserve">Capacity requirements of the Traffic Management Gateway </w:t>
      </w:r>
      <w:r w:rsidR="00D51937">
        <w:t>are</w:t>
      </w:r>
      <w:r>
        <w:t xml:space="preserve"> estimated </w:t>
      </w:r>
      <w:r w:rsidR="00D51937">
        <w:t>as follows</w:t>
      </w:r>
      <w:r>
        <w:t>:</w:t>
      </w:r>
    </w:p>
    <w:p w14:paraId="030E24E0" w14:textId="77777777" w:rsidR="00860E65" w:rsidRDefault="00860E65" w:rsidP="00532138">
      <w:pPr>
        <w:pStyle w:val="01TEFBodyText"/>
      </w:pPr>
    </w:p>
    <w:p w14:paraId="504C9132" w14:textId="77777777" w:rsidR="00D51937" w:rsidRDefault="00A22144" w:rsidP="00B84158">
      <w:pPr>
        <w:pStyle w:val="01TEFBullet"/>
      </w:pPr>
      <w:r>
        <w:t xml:space="preserve">Peak </w:t>
      </w:r>
      <w:r w:rsidR="00860E65">
        <w:t>volumes</w:t>
      </w:r>
      <w:r>
        <w:t xml:space="preserve"> across the existing SMWAN</w:t>
      </w:r>
      <w:r w:rsidR="00D51937">
        <w:t>:</w:t>
      </w:r>
    </w:p>
    <w:p w14:paraId="5B4379C8" w14:textId="77777777" w:rsidR="00D51937" w:rsidRDefault="00A22144" w:rsidP="00532138">
      <w:pPr>
        <w:pStyle w:val="01TEFBullets-Sub"/>
      </w:pPr>
      <w:r>
        <w:lastRenderedPageBreak/>
        <w:t xml:space="preserve">approximately </w:t>
      </w:r>
      <w:r w:rsidR="00750C5C">
        <w:t xml:space="preserve">60Mbps for Outbound and </w:t>
      </w:r>
    </w:p>
    <w:p w14:paraId="08BB4DB9" w14:textId="34BCD830" w:rsidR="00A22144" w:rsidRDefault="00750C5C" w:rsidP="00532138">
      <w:pPr>
        <w:pStyle w:val="01TEFBullets-Sub"/>
      </w:pPr>
      <w:r>
        <w:t>20Mbps for Inbound</w:t>
      </w:r>
    </w:p>
    <w:p w14:paraId="6CA992DC" w14:textId="461B7F07" w:rsidR="00901A26" w:rsidRDefault="00D80242" w:rsidP="00B84158">
      <w:pPr>
        <w:pStyle w:val="01TEFBullet"/>
      </w:pPr>
      <w:r>
        <w:t>Consider p</w:t>
      </w:r>
      <w:r w:rsidR="00A22144">
        <w:t>otential</w:t>
      </w:r>
      <w:r>
        <w:t>ly</w:t>
      </w:r>
      <w:r w:rsidR="00A22144">
        <w:t xml:space="preserve"> higher volumes</w:t>
      </w:r>
      <w:r w:rsidR="00284563">
        <w:t xml:space="preserve"> </w:t>
      </w:r>
      <w:r w:rsidR="00750C5C">
        <w:t xml:space="preserve">when DSP have mass meter firmware deployments, increased reads/diagnostics, and incidents where </w:t>
      </w:r>
      <w:r w:rsidR="00284563">
        <w:t>SRs are queued</w:t>
      </w:r>
      <w:r w:rsidR="00750C5C">
        <w:t xml:space="preserve"> </w:t>
      </w:r>
      <w:r w:rsidR="00284563">
        <w:t>and then</w:t>
      </w:r>
      <w:r w:rsidR="00750C5C">
        <w:t xml:space="preserve"> sent all at once.</w:t>
      </w:r>
    </w:p>
    <w:p w14:paraId="64F7B981" w14:textId="35E585A9" w:rsidR="007C3F64" w:rsidRPr="00FD1D95" w:rsidRDefault="00901A26" w:rsidP="00D77B96">
      <w:pPr>
        <w:pStyle w:val="01TEFBullet"/>
      </w:pPr>
      <w:r>
        <w:t>Factoring in growth of the install base</w:t>
      </w:r>
      <w:r w:rsidR="003654DE">
        <w:t xml:space="preserve">, </w:t>
      </w:r>
      <w:r w:rsidR="000F6A2B">
        <w:t>processing of UDP data alon</w:t>
      </w:r>
      <w:r w:rsidR="00D80242">
        <w:t>e</w:t>
      </w:r>
      <w:r w:rsidR="000F6A2B">
        <w:t xml:space="preserve"> would require approximately 120Mp</w:t>
      </w:r>
      <w:r w:rsidR="00E30744">
        <w:t xml:space="preserve">ps capacity but with the additional overhead of the JSON wrapper with HTTP/TCP header, </w:t>
      </w:r>
      <w:r w:rsidR="00AC5EEE">
        <w:t>approximately 600Mpbs is required.</w:t>
      </w:r>
      <w:r w:rsidR="00750C5C">
        <w:t xml:space="preserve"> </w:t>
      </w:r>
    </w:p>
    <w:p w14:paraId="608C8A9D" w14:textId="3A766C53" w:rsidR="00EA1779" w:rsidRDefault="00EA1779" w:rsidP="00F6212E">
      <w:pPr>
        <w:rPr>
          <w:ins w:id="483" w:author="Asif Maruf (UK)" w:date="2024-07-12T16:00:00Z"/>
          <w:rFonts w:asciiTheme="minorHAnsi" w:eastAsia="Calibri" w:hAnsiTheme="minorHAnsi" w:cstheme="minorHAnsi"/>
          <w:sz w:val="22"/>
          <w:szCs w:val="22"/>
        </w:rPr>
      </w:pPr>
      <w:ins w:id="484" w:author="Asif Maruf (UK)" w:date="2024-07-12T16:00:00Z">
        <w:r>
          <w:rPr>
            <w:rFonts w:asciiTheme="minorHAnsi" w:eastAsia="Calibri" w:hAnsiTheme="minorHAnsi" w:cstheme="minorHAnsi"/>
            <w:sz w:val="22"/>
            <w:szCs w:val="22"/>
          </w:rPr>
          <w:t>Note that the</w:t>
        </w:r>
        <w:r w:rsidRPr="00EA1779">
          <w:rPr>
            <w:rFonts w:asciiTheme="minorHAnsi" w:eastAsia="Calibri" w:hAnsiTheme="minorHAnsi" w:cstheme="minorHAnsi"/>
            <w:sz w:val="22"/>
            <w:szCs w:val="22"/>
          </w:rPr>
          <w:t xml:space="preserve"> solution has been scaled with small amount of headroom. Where additional capacity is required, the service will autoscale based on demand.</w:t>
        </w:r>
      </w:ins>
    </w:p>
    <w:p w14:paraId="2B210CDC" w14:textId="77777777" w:rsidR="00EA1779" w:rsidRDefault="00EA1779" w:rsidP="00F6212E">
      <w:pPr>
        <w:rPr>
          <w:ins w:id="485" w:author="Asif Maruf (UK)" w:date="2024-07-12T16:00:00Z"/>
          <w:rFonts w:asciiTheme="minorHAnsi" w:eastAsia="Calibri" w:hAnsiTheme="minorHAnsi" w:cstheme="minorHAnsi"/>
          <w:sz w:val="22"/>
          <w:szCs w:val="22"/>
        </w:rPr>
      </w:pPr>
    </w:p>
    <w:p w14:paraId="345930F5" w14:textId="67C736C1" w:rsidR="00F6212E" w:rsidRPr="00FD1D95" w:rsidRDefault="00F6212E" w:rsidP="00F6212E">
      <w:pPr>
        <w:rPr>
          <w:rFonts w:asciiTheme="minorHAnsi" w:eastAsia="Calibri" w:hAnsiTheme="minorHAnsi" w:cstheme="minorHAnsi"/>
          <w:sz w:val="22"/>
          <w:szCs w:val="22"/>
        </w:rPr>
      </w:pPr>
      <w:r w:rsidRPr="00FD1D95">
        <w:rPr>
          <w:rFonts w:asciiTheme="minorHAnsi" w:eastAsia="Calibri" w:hAnsiTheme="minorHAnsi" w:cstheme="minorHAnsi"/>
          <w:sz w:val="22"/>
          <w:szCs w:val="22"/>
        </w:rPr>
        <w:t xml:space="preserve">The </w:t>
      </w:r>
      <w:r w:rsidR="00AB508B">
        <w:rPr>
          <w:rFonts w:asciiTheme="minorHAnsi" w:eastAsia="Calibri" w:hAnsiTheme="minorHAnsi" w:cstheme="minorHAnsi"/>
          <w:sz w:val="22"/>
          <w:szCs w:val="22"/>
        </w:rPr>
        <w:t>Traffic Management</w:t>
      </w:r>
      <w:r w:rsidRPr="00FD1D95">
        <w:rPr>
          <w:rFonts w:asciiTheme="minorHAnsi" w:eastAsia="Calibri" w:hAnsiTheme="minorHAnsi" w:cstheme="minorHAnsi"/>
          <w:sz w:val="22"/>
          <w:szCs w:val="22"/>
        </w:rPr>
        <w:t xml:space="preserve"> </w:t>
      </w:r>
      <w:r w:rsidR="00124F5A">
        <w:rPr>
          <w:rFonts w:asciiTheme="minorHAnsi" w:eastAsia="Calibri" w:hAnsiTheme="minorHAnsi" w:cstheme="minorHAnsi"/>
          <w:sz w:val="22"/>
          <w:szCs w:val="22"/>
        </w:rPr>
        <w:t>Gateway</w:t>
      </w:r>
      <w:r w:rsidRPr="00FD1D95">
        <w:rPr>
          <w:rFonts w:asciiTheme="minorHAnsi" w:eastAsia="Calibri" w:hAnsiTheme="minorHAnsi" w:cstheme="minorHAnsi"/>
          <w:sz w:val="22"/>
          <w:szCs w:val="22"/>
        </w:rPr>
        <w:t xml:space="preserve"> architecture will utilise </w:t>
      </w:r>
      <w:proofErr w:type="gramStart"/>
      <w:r w:rsidRPr="00FD1D95">
        <w:rPr>
          <w:rFonts w:asciiTheme="minorHAnsi" w:eastAsia="Calibri" w:hAnsiTheme="minorHAnsi" w:cstheme="minorHAnsi"/>
          <w:sz w:val="22"/>
          <w:szCs w:val="22"/>
        </w:rPr>
        <w:t>Azure</w:t>
      </w:r>
      <w:proofErr w:type="gramEnd"/>
      <w:r w:rsidRPr="00FD1D95">
        <w:rPr>
          <w:rFonts w:asciiTheme="minorHAnsi" w:eastAsia="Calibri" w:hAnsiTheme="minorHAnsi" w:cstheme="minorHAnsi"/>
          <w:sz w:val="22"/>
          <w:szCs w:val="22"/>
        </w:rPr>
        <w:t xml:space="preserve"> cloud native services at egress and ingress like:</w:t>
      </w:r>
    </w:p>
    <w:p w14:paraId="5CB805B6" w14:textId="12646B09" w:rsidR="00F6212E" w:rsidRPr="00FD1D95" w:rsidRDefault="00F6212E" w:rsidP="00B84158">
      <w:pPr>
        <w:pStyle w:val="ListParagraph"/>
        <w:numPr>
          <w:ilvl w:val="0"/>
          <w:numId w:val="16"/>
        </w:numPr>
        <w:spacing w:line="259" w:lineRule="auto"/>
        <w:rPr>
          <w:rFonts w:asciiTheme="minorHAnsi" w:eastAsia="Calibri" w:hAnsiTheme="minorHAnsi"/>
          <w:color w:val="auto"/>
          <w:sz w:val="22"/>
          <w:szCs w:val="22"/>
        </w:rPr>
      </w:pPr>
      <w:r w:rsidRPr="00FD1D95">
        <w:rPr>
          <w:rFonts w:asciiTheme="minorHAnsi" w:eastAsia="Calibri" w:hAnsiTheme="minorHAnsi"/>
          <w:color w:val="auto"/>
          <w:sz w:val="22"/>
          <w:szCs w:val="22"/>
        </w:rPr>
        <w:t xml:space="preserve">Event Hub which is a big data streaming platform and event ingestion service. It can receive and process millions of events per second and allows data transformation and storage by using real time analytics. The event hub is a </w:t>
      </w:r>
      <w:r w:rsidR="002D4C9C">
        <w:rPr>
          <w:rFonts w:asciiTheme="minorHAnsi" w:eastAsia="Calibri" w:hAnsiTheme="minorHAnsi"/>
          <w:color w:val="auto"/>
          <w:sz w:val="22"/>
          <w:szCs w:val="22"/>
        </w:rPr>
        <w:t>Platform</w:t>
      </w:r>
      <w:r w:rsidR="002D4C9C" w:rsidRPr="00FD1D95">
        <w:rPr>
          <w:rFonts w:asciiTheme="minorHAnsi" w:eastAsia="Calibri" w:hAnsiTheme="minorHAnsi"/>
          <w:color w:val="auto"/>
          <w:sz w:val="22"/>
          <w:szCs w:val="22"/>
        </w:rPr>
        <w:t xml:space="preserve"> </w:t>
      </w:r>
      <w:r w:rsidRPr="00FD1D95">
        <w:rPr>
          <w:rFonts w:asciiTheme="minorHAnsi" w:eastAsia="Calibri" w:hAnsiTheme="minorHAnsi"/>
          <w:color w:val="auto"/>
          <w:sz w:val="22"/>
          <w:szCs w:val="22"/>
        </w:rPr>
        <w:t>as a Service (</w:t>
      </w:r>
      <w:r w:rsidR="002D4C9C">
        <w:rPr>
          <w:rFonts w:asciiTheme="minorHAnsi" w:eastAsia="Calibri" w:hAnsiTheme="minorHAnsi"/>
          <w:color w:val="auto"/>
          <w:sz w:val="22"/>
          <w:szCs w:val="22"/>
        </w:rPr>
        <w:t>P</w:t>
      </w:r>
      <w:r w:rsidRPr="00FD1D95">
        <w:rPr>
          <w:rFonts w:asciiTheme="minorHAnsi" w:eastAsia="Calibri" w:hAnsiTheme="minorHAnsi"/>
          <w:color w:val="auto"/>
          <w:sz w:val="22"/>
          <w:szCs w:val="22"/>
        </w:rPr>
        <w:t>aaS) service and has auto inflate feature which allows to automatically scale the number of throughput units to meet the usage needs. For e.g. a single throughput unit has the following capacity (at the time of writing):</w:t>
      </w:r>
    </w:p>
    <w:p w14:paraId="1AC007BD" w14:textId="77777777" w:rsidR="00F6212E" w:rsidRPr="00FD1D95" w:rsidRDefault="00F6212E" w:rsidP="00C311C8">
      <w:pPr>
        <w:pStyle w:val="01TEFBullets-Sub"/>
      </w:pPr>
      <w:r w:rsidRPr="00FD1D95">
        <w:t>Ingress: Up to 1 MB per second or 1000 events per second (whichever comes first)</w:t>
      </w:r>
    </w:p>
    <w:p w14:paraId="53F5915C" w14:textId="77777777" w:rsidR="00F6212E" w:rsidRPr="00FD1D95" w:rsidRDefault="00F6212E" w:rsidP="00C311C8">
      <w:pPr>
        <w:pStyle w:val="01TEFBullets-Sub"/>
      </w:pPr>
      <w:r w:rsidRPr="00FD1D95">
        <w:t>Egress: Up to 2 MB per second or 4096 events per second</w:t>
      </w:r>
    </w:p>
    <w:p w14:paraId="0ED65D01" w14:textId="77777777" w:rsidR="00F6212E" w:rsidRPr="00FD1D95" w:rsidRDefault="00F6212E" w:rsidP="00C311C8">
      <w:pPr>
        <w:pStyle w:val="01TEFBullets-Sub"/>
      </w:pPr>
      <w:r w:rsidRPr="00FD1D95">
        <w:t>SLA of 99.99% based on dedicated tier</w:t>
      </w:r>
    </w:p>
    <w:p w14:paraId="50BA9607" w14:textId="77777777" w:rsidR="00F6212E" w:rsidRPr="00FD1D95" w:rsidRDefault="00F6212E" w:rsidP="00B84158">
      <w:pPr>
        <w:pStyle w:val="ListParagraph"/>
        <w:numPr>
          <w:ilvl w:val="0"/>
          <w:numId w:val="16"/>
        </w:numPr>
        <w:spacing w:line="257" w:lineRule="auto"/>
        <w:rPr>
          <w:rFonts w:asciiTheme="minorHAnsi" w:eastAsia="Calibri" w:hAnsiTheme="minorHAnsi"/>
          <w:color w:val="auto"/>
          <w:sz w:val="22"/>
          <w:szCs w:val="22"/>
        </w:rPr>
      </w:pPr>
      <w:r w:rsidRPr="00FD1D95">
        <w:rPr>
          <w:rFonts w:asciiTheme="minorHAnsi" w:eastAsia="Calibri" w:hAnsiTheme="minorHAnsi"/>
          <w:color w:val="auto"/>
          <w:sz w:val="22"/>
          <w:szCs w:val="22"/>
        </w:rPr>
        <w:t xml:space="preserve"> API Management / Gateway for all integrations with external systems through APIs (e.g. with DSP) which supports:</w:t>
      </w:r>
    </w:p>
    <w:p w14:paraId="211A59E5" w14:textId="77777777" w:rsidR="00F6212E" w:rsidRPr="00FD1D95" w:rsidRDefault="00F6212E" w:rsidP="00C311C8">
      <w:pPr>
        <w:pStyle w:val="01TEFBullets-Sub"/>
      </w:pPr>
      <w:r w:rsidRPr="00FD1D95">
        <w:t xml:space="preserve">Autoscaling features to scale in and scale out based on through put from the DSP. </w:t>
      </w:r>
    </w:p>
    <w:p w14:paraId="0AF76762" w14:textId="2B6FF04B" w:rsidR="00F6212E" w:rsidRPr="00FD1D95" w:rsidRDefault="00F6212E" w:rsidP="00C311C8">
      <w:pPr>
        <w:pStyle w:val="01TEFBullets-Sub"/>
      </w:pPr>
      <w:r w:rsidRPr="00FD1D95">
        <w:t xml:space="preserve">Rate limits on specific APIs to manage load into the </w:t>
      </w:r>
      <w:r w:rsidR="00D44F98" w:rsidRPr="00D44F98">
        <w:t>Telefónica</w:t>
      </w:r>
      <w:r w:rsidRPr="00FD1D95">
        <w:t xml:space="preserve"> service</w:t>
      </w:r>
    </w:p>
    <w:p w14:paraId="5045CF20" w14:textId="77777777" w:rsidR="00F6212E" w:rsidRPr="00FD1D95" w:rsidRDefault="00F6212E" w:rsidP="00C311C8">
      <w:pPr>
        <w:pStyle w:val="01TEFBullets-Sub"/>
      </w:pPr>
      <w:r w:rsidRPr="00FD1D95">
        <w:t>Each unit of API Gateway can support 4,000 requests per second and can auto scale up to 10 units based on throughput demands which is much higher than our peak volumetric predictions for the next 5 years</w:t>
      </w:r>
    </w:p>
    <w:p w14:paraId="2127E521" w14:textId="77777777" w:rsidR="00F6212E" w:rsidRPr="00FD1D95" w:rsidRDefault="00F6212E" w:rsidP="00C311C8">
      <w:pPr>
        <w:pStyle w:val="01TEFBullets-Sub"/>
      </w:pPr>
      <w:r w:rsidRPr="00FD1D95">
        <w:t>SLA of 99.99% using Premium tier</w:t>
      </w:r>
    </w:p>
    <w:p w14:paraId="0C821637" w14:textId="53D8397A" w:rsidR="00F6212E" w:rsidRPr="00FD1D95" w:rsidRDefault="00F6212E" w:rsidP="00F6212E">
      <w:pPr>
        <w:spacing w:line="257" w:lineRule="auto"/>
        <w:rPr>
          <w:rFonts w:asciiTheme="minorHAnsi" w:eastAsia="Calibri" w:hAnsiTheme="minorHAnsi" w:cstheme="minorHAnsi"/>
          <w:sz w:val="22"/>
          <w:szCs w:val="22"/>
        </w:rPr>
      </w:pPr>
      <w:r w:rsidRPr="00FD1D95">
        <w:rPr>
          <w:rFonts w:asciiTheme="minorHAnsi" w:eastAsia="Calibri" w:hAnsiTheme="minorHAnsi" w:cstheme="minorHAnsi"/>
          <w:sz w:val="22"/>
          <w:szCs w:val="22"/>
        </w:rPr>
        <w:t xml:space="preserve">The monitoring and analytic services provided by the Azure platform will provide insights into the performance of the service that will allow </w:t>
      </w:r>
      <w:r w:rsidR="00D44F98" w:rsidRPr="00D44F98">
        <w:rPr>
          <w:rFonts w:asciiTheme="minorHAnsi" w:eastAsia="Calibri" w:hAnsiTheme="minorHAnsi" w:cstheme="minorHAnsi"/>
          <w:sz w:val="22"/>
          <w:szCs w:val="22"/>
        </w:rPr>
        <w:t>Telefónica</w:t>
      </w:r>
      <w:r w:rsidRPr="00FD1D95">
        <w:rPr>
          <w:rFonts w:asciiTheme="minorHAnsi" w:eastAsia="Calibri" w:hAnsiTheme="minorHAnsi" w:cstheme="minorHAnsi"/>
          <w:sz w:val="22"/>
          <w:szCs w:val="22"/>
        </w:rPr>
        <w:t xml:space="preserve"> to make pro-active decisions in ensuring the service meets its service level agreements in a cost-effective manner.</w:t>
      </w:r>
    </w:p>
    <w:p w14:paraId="5CAC95B0" w14:textId="77777777" w:rsidR="005A3FCB" w:rsidRDefault="005A3FCB" w:rsidP="00F6212E">
      <w:pPr>
        <w:rPr>
          <w:rFonts w:asciiTheme="minorHAnsi" w:eastAsia="Calibri" w:hAnsiTheme="minorHAnsi" w:cstheme="minorHAnsi"/>
          <w:sz w:val="22"/>
          <w:szCs w:val="22"/>
        </w:rPr>
      </w:pPr>
    </w:p>
    <w:p w14:paraId="759AEA5C" w14:textId="2057A047" w:rsidR="00F6212E" w:rsidRPr="00FD1D95" w:rsidRDefault="00F6212E" w:rsidP="00F6212E">
      <w:pPr>
        <w:rPr>
          <w:rFonts w:asciiTheme="minorHAnsi" w:eastAsia="Calibri" w:hAnsiTheme="minorHAnsi" w:cstheme="minorHAnsi"/>
          <w:sz w:val="22"/>
          <w:szCs w:val="22"/>
        </w:rPr>
      </w:pPr>
      <w:r w:rsidRPr="00FD1D95">
        <w:rPr>
          <w:rFonts w:asciiTheme="minorHAnsi" w:eastAsia="Calibri" w:hAnsiTheme="minorHAnsi" w:cstheme="minorHAnsi"/>
          <w:sz w:val="22"/>
          <w:szCs w:val="22"/>
        </w:rPr>
        <w:t xml:space="preserve">In addition, the event and alert will be segregated at the VIP level to facilitate routing of the data to specific points within the architecture. For example, responses to meter reads will be routed directly to the DSP over the </w:t>
      </w:r>
      <w:r w:rsidR="00EC3E4A">
        <w:rPr>
          <w:rFonts w:asciiTheme="minorHAnsi" w:eastAsia="Calibri" w:hAnsiTheme="minorHAnsi" w:cstheme="minorHAnsi"/>
          <w:sz w:val="22"/>
          <w:szCs w:val="22"/>
        </w:rPr>
        <w:t>Traffic Management Gateway</w:t>
      </w:r>
      <w:r w:rsidRPr="00FD1D95">
        <w:rPr>
          <w:rFonts w:asciiTheme="minorHAnsi" w:eastAsia="Calibri" w:hAnsiTheme="minorHAnsi" w:cstheme="minorHAnsi"/>
          <w:sz w:val="22"/>
          <w:szCs w:val="22"/>
        </w:rPr>
        <w:t xml:space="preserve"> while birth event data will be processed by the DM to update state before notifying the DSP. Where applicable, alerts can be redirected to additional broker instances where there is a risk of impacting other services e.g. a power outage storm.</w:t>
      </w:r>
    </w:p>
    <w:p w14:paraId="23A6B318" w14:textId="77777777" w:rsidR="0090022A" w:rsidRDefault="0090022A">
      <w:pPr>
        <w:spacing w:after="200" w:line="276" w:lineRule="auto"/>
        <w:rPr>
          <w:rFonts w:asciiTheme="minorHAnsi" w:hAnsiTheme="minorHAnsi"/>
          <w:b/>
          <w:bCs/>
          <w:caps/>
          <w:color w:val="4F81BD" w:themeColor="accent1"/>
          <w:kern w:val="32"/>
          <w:sz w:val="28"/>
          <w:szCs w:val="32"/>
          <w:lang w:eastAsia="en-US"/>
        </w:rPr>
      </w:pPr>
      <w:bookmarkStart w:id="486" w:name="_Toc87460308"/>
      <w:bookmarkStart w:id="487" w:name="_Ref145911184"/>
      <w:r>
        <w:br w:type="page"/>
      </w:r>
    </w:p>
    <w:p w14:paraId="4CAD5B94" w14:textId="32D15495" w:rsidR="00CD5358" w:rsidRDefault="008572FF" w:rsidP="00B84158">
      <w:pPr>
        <w:pStyle w:val="01TefHeading1"/>
      </w:pPr>
      <w:bookmarkStart w:id="488" w:name="_Toc167978391"/>
      <w:bookmarkStart w:id="489" w:name="_Ref168042057"/>
      <w:r>
        <w:lastRenderedPageBreak/>
        <w:t xml:space="preserve">DCC </w:t>
      </w:r>
      <w:r w:rsidR="00C469BD">
        <w:t>PARTIES</w:t>
      </w:r>
      <w:bookmarkEnd w:id="486"/>
      <w:bookmarkEnd w:id="487"/>
      <w:bookmarkEnd w:id="488"/>
      <w:bookmarkEnd w:id="489"/>
    </w:p>
    <w:p w14:paraId="3FD9C27B" w14:textId="1079FD5B" w:rsidR="00CD5358" w:rsidRDefault="00BD06C5" w:rsidP="008E4CF4">
      <w:pPr>
        <w:pStyle w:val="01TEFBodyText"/>
      </w:pPr>
      <w:r>
        <w:rPr>
          <w:lang w:eastAsia="en-US"/>
        </w:rPr>
        <w:t xml:space="preserve">The following </w:t>
      </w:r>
      <w:r w:rsidR="008F45F3">
        <w:rPr>
          <w:lang w:eastAsia="en-US"/>
        </w:rPr>
        <w:t>e</w:t>
      </w:r>
      <w:r w:rsidR="00CD5358">
        <w:rPr>
          <w:lang w:eastAsia="en-US"/>
        </w:rPr>
        <w:t>x</w:t>
      </w:r>
      <w:r w:rsidR="008E4CF4">
        <w:rPr>
          <w:lang w:eastAsia="en-US"/>
        </w:rPr>
        <w:t>i</w:t>
      </w:r>
      <w:r w:rsidR="00CD5358">
        <w:rPr>
          <w:lang w:eastAsia="en-US"/>
        </w:rPr>
        <w:t xml:space="preserve">sting interactions </w:t>
      </w:r>
      <w:r w:rsidR="00F162AB">
        <w:rPr>
          <w:lang w:eastAsia="en-US"/>
        </w:rPr>
        <w:t xml:space="preserve">between </w:t>
      </w:r>
      <w:r w:rsidR="00F162AB" w:rsidRPr="00D44F98">
        <w:t>Telefónica</w:t>
      </w:r>
      <w:r w:rsidR="00F162AB">
        <w:t xml:space="preserve"> and DCC parties </w:t>
      </w:r>
      <w:r w:rsidR="008F45F3">
        <w:t>are</w:t>
      </w:r>
      <w:r w:rsidR="00F162AB">
        <w:t xml:space="preserve"> unaffected by the introduction of the Traffic Management Gateway</w:t>
      </w:r>
      <w:r w:rsidR="008E4CF4">
        <w:t>:</w:t>
      </w:r>
    </w:p>
    <w:p w14:paraId="38E9BBE4" w14:textId="77777777" w:rsidR="008E4CF4" w:rsidRDefault="008E4CF4" w:rsidP="00CD5358"/>
    <w:p w14:paraId="512EDC96" w14:textId="74BBF7CC" w:rsidR="00AD1BA8" w:rsidRDefault="00AD1BA8" w:rsidP="00B84158">
      <w:pPr>
        <w:pStyle w:val="01TEFBullet"/>
      </w:pPr>
      <w:r>
        <w:t>SMKI / DCCKI</w:t>
      </w:r>
    </w:p>
    <w:p w14:paraId="26BF90DD" w14:textId="6228CEB1" w:rsidR="00AD1BA8" w:rsidRDefault="00AD1BA8" w:rsidP="00B84158">
      <w:pPr>
        <w:pStyle w:val="01TEFBullet"/>
      </w:pPr>
      <w:r>
        <w:t>Service Management Gateway</w:t>
      </w:r>
    </w:p>
    <w:p w14:paraId="3760767D" w14:textId="74A55889" w:rsidR="00AD1BA8" w:rsidRDefault="00AD1BA8" w:rsidP="00B84158">
      <w:pPr>
        <w:pStyle w:val="01TEFBullet"/>
      </w:pPr>
      <w:r>
        <w:t>CSP Management Gateway</w:t>
      </w:r>
    </w:p>
    <w:p w14:paraId="3C743066" w14:textId="33A1C0F0" w:rsidR="00AD1BA8" w:rsidRDefault="00490427" w:rsidP="00B84158">
      <w:pPr>
        <w:pStyle w:val="01TEFBullet"/>
      </w:pPr>
      <w:r>
        <w:t>DCC Service Desk</w:t>
      </w:r>
    </w:p>
    <w:p w14:paraId="6F674D06" w14:textId="1BDECB3A" w:rsidR="00490427" w:rsidRDefault="00490427" w:rsidP="00B84158">
      <w:pPr>
        <w:pStyle w:val="01TEFBullet"/>
      </w:pPr>
      <w:r>
        <w:t>DCC CMDB</w:t>
      </w:r>
    </w:p>
    <w:p w14:paraId="71690515" w14:textId="3DA04114" w:rsidR="00490427" w:rsidRDefault="00490427" w:rsidP="00B84158">
      <w:pPr>
        <w:pStyle w:val="01TEFBullet"/>
      </w:pPr>
      <w:r>
        <w:t>Smart Metering Inventory</w:t>
      </w:r>
    </w:p>
    <w:p w14:paraId="78A2A077" w14:textId="61FE3CC4" w:rsidR="00490427" w:rsidRDefault="002A2521" w:rsidP="00B84158">
      <w:pPr>
        <w:pStyle w:val="01TEFBullet"/>
      </w:pPr>
      <w:r>
        <w:t>DCC Se</w:t>
      </w:r>
      <w:r w:rsidR="008A6C62">
        <w:t>lf Service Portal</w:t>
      </w:r>
    </w:p>
    <w:p w14:paraId="601AE649" w14:textId="32F95617" w:rsidR="00006B5B" w:rsidRDefault="00006B5B" w:rsidP="00B84158">
      <w:pPr>
        <w:pStyle w:val="01TEFBullet"/>
      </w:pPr>
      <w:r>
        <w:t xml:space="preserve">DCC </w:t>
      </w:r>
      <w:r w:rsidR="00583F62">
        <w:t>Anomaly</w:t>
      </w:r>
      <w:r>
        <w:t xml:space="preserve"> Detection (Critical Commands)</w:t>
      </w:r>
    </w:p>
    <w:p w14:paraId="65391342" w14:textId="77777777" w:rsidR="00006B5B" w:rsidRDefault="00006B5B" w:rsidP="001D4855">
      <w:pPr>
        <w:pStyle w:val="01TEFBullet"/>
        <w:numPr>
          <w:ilvl w:val="0"/>
          <w:numId w:val="0"/>
        </w:numPr>
        <w:ind w:left="360"/>
      </w:pPr>
    </w:p>
    <w:p w14:paraId="3A3A6F39" w14:textId="34F5CFE0" w:rsidR="008E4CF4" w:rsidRDefault="00FC2B56" w:rsidP="00670395">
      <w:pPr>
        <w:pStyle w:val="01TEFBodyText"/>
        <w:rPr>
          <w:lang w:eastAsia="en-US"/>
        </w:rPr>
      </w:pPr>
      <w:r>
        <w:rPr>
          <w:lang w:eastAsia="en-US"/>
        </w:rPr>
        <w:t>The DCC services</w:t>
      </w:r>
      <w:r w:rsidR="00BA17FB">
        <w:rPr>
          <w:lang w:eastAsia="en-US"/>
        </w:rPr>
        <w:t xml:space="preserve"> impacted by the introduction of the Traffic Management Gateway</w:t>
      </w:r>
      <w:r>
        <w:rPr>
          <w:lang w:eastAsia="en-US"/>
        </w:rPr>
        <w:t xml:space="preserve"> are described below.</w:t>
      </w:r>
    </w:p>
    <w:p w14:paraId="7F23769A" w14:textId="77777777" w:rsidR="00FC2B56" w:rsidRPr="001D5BB7" w:rsidRDefault="00FC2B56" w:rsidP="00FC2B56">
      <w:pPr>
        <w:pStyle w:val="03TEFHeading3"/>
      </w:pPr>
      <w:bookmarkStart w:id="490" w:name="_Ref374617166"/>
      <w:bookmarkStart w:id="491" w:name="_Toc375130041"/>
      <w:bookmarkStart w:id="492" w:name="_Toc87460313"/>
      <w:bookmarkStart w:id="493" w:name="_Toc167978392"/>
      <w:r w:rsidRPr="001D5BB7">
        <w:t xml:space="preserve">(DSP) DCC </w:t>
      </w:r>
      <w:r>
        <w:t>SM WAN GATEWAY</w:t>
      </w:r>
      <w:bookmarkEnd w:id="490"/>
      <w:bookmarkEnd w:id="491"/>
      <w:bookmarkEnd w:id="492"/>
      <w:bookmarkEnd w:id="493"/>
    </w:p>
    <w:p w14:paraId="5A66B82F" w14:textId="485C9D23" w:rsidR="00FC2B56" w:rsidRPr="001D5BB7" w:rsidRDefault="0058175A" w:rsidP="009A37E6">
      <w:pPr>
        <w:pStyle w:val="01TEFBodyText"/>
      </w:pPr>
      <w:r>
        <w:t xml:space="preserve">This is an existing gateway that allows </w:t>
      </w:r>
      <w:r w:rsidR="00FC2B56" w:rsidRPr="00D44F98">
        <w:t>Telefónica</w:t>
      </w:r>
      <w:r>
        <w:t xml:space="preserve"> to</w:t>
      </w:r>
      <w:r w:rsidR="00FC2B56" w:rsidRPr="001D5BB7">
        <w:t xml:space="preserve"> send and /or receive</w:t>
      </w:r>
      <w:r w:rsidR="009A37E6">
        <w:t xml:space="preserve"> </w:t>
      </w:r>
      <w:r w:rsidR="00FC2B56" w:rsidRPr="001D5BB7">
        <w:t xml:space="preserve">GBCS compliant metering message to and from smart metering devices, via </w:t>
      </w:r>
      <w:r w:rsidR="00FC2B56">
        <w:t>Communications Hub</w:t>
      </w:r>
      <w:r w:rsidR="00FC2B56" w:rsidRPr="001D5BB7">
        <w:t>s;</w:t>
      </w:r>
    </w:p>
    <w:p w14:paraId="303C74CD" w14:textId="77777777" w:rsidR="009A37E6" w:rsidRDefault="009A37E6" w:rsidP="00FC2B56">
      <w:pPr>
        <w:pStyle w:val="01TEFBodyText"/>
      </w:pPr>
    </w:p>
    <w:p w14:paraId="259DC905" w14:textId="42587A70" w:rsidR="00FC2B56" w:rsidRDefault="00FC2B56" w:rsidP="00FC2B56">
      <w:pPr>
        <w:pStyle w:val="01TEFBodyText"/>
      </w:pPr>
      <w:r>
        <w:t>With the delivery of the Traffic Management Gateway, there will be no direct c</w:t>
      </w:r>
      <w:r w:rsidRPr="0001764A">
        <w:t>onnect</w:t>
      </w:r>
      <w:r w:rsidRPr="001D5BB7">
        <w:t xml:space="preserve">ivity between the </w:t>
      </w:r>
      <w:r>
        <w:t xml:space="preserve">DSP </w:t>
      </w:r>
      <w:r w:rsidRPr="001D5BB7">
        <w:t xml:space="preserve">gateway and the hubs </w:t>
      </w:r>
      <w:r>
        <w:t>via</w:t>
      </w:r>
      <w:r w:rsidRPr="001D5BB7">
        <w:t xml:space="preserve"> IPv6 </w:t>
      </w:r>
      <w:r>
        <w:t>and DNS lookup</w:t>
      </w:r>
      <w:r w:rsidRPr="001D5BB7">
        <w:t>.</w:t>
      </w:r>
      <w:r>
        <w:t xml:space="preserve"> Instead, the interface will be JSON/API based. All GBCS messages intended for the devices via the </w:t>
      </w:r>
      <w:r w:rsidR="00F91A14">
        <w:t>Communication Hub</w:t>
      </w:r>
      <w:r>
        <w:t xml:space="preserve"> will be embedded in the JSON payload. It is the responsibility of the </w:t>
      </w:r>
      <w:r w:rsidRPr="00D44F98">
        <w:t>Telefónica</w:t>
      </w:r>
      <w:r>
        <w:t xml:space="preserve"> Traffic Management Gateway to extract the message and issue it to the </w:t>
      </w:r>
      <w:r w:rsidR="00F91A14">
        <w:t>Communication Hub</w:t>
      </w:r>
      <w:r>
        <w:t>.</w:t>
      </w:r>
      <w:r w:rsidRPr="001D5BB7">
        <w:t xml:space="preserve"> </w:t>
      </w:r>
      <w:r w:rsidR="00F359A8">
        <w:t>Similarly,</w:t>
      </w:r>
      <w:r>
        <w:t xml:space="preserve"> all responses to commands and events of interest to the DCC parties e.g., power alert / restore will be forwarded to the DSP WAN Gateway via the JSON / API invocation. </w:t>
      </w:r>
    </w:p>
    <w:p w14:paraId="31359C8F" w14:textId="77777777" w:rsidR="00FC2B56" w:rsidRDefault="00FC2B56" w:rsidP="00FC2B56">
      <w:pPr>
        <w:pStyle w:val="01TEFBodyText"/>
      </w:pPr>
    </w:p>
    <w:p w14:paraId="2C5C0FB5" w14:textId="4B88C97B" w:rsidR="00D2253D" w:rsidRDefault="00FC2B56" w:rsidP="00D2253D">
      <w:pPr>
        <w:pStyle w:val="01TEFBodyText"/>
      </w:pPr>
      <w:r w:rsidRPr="00D44F98">
        <w:t>Telefónica</w:t>
      </w:r>
      <w:r>
        <w:t xml:space="preserve"> is not responsible for the message signing of GBCS commands from the DSP WAN Gateway or verification of responses destined for the DSP WAN Gateway. Where the </w:t>
      </w:r>
      <w:r w:rsidRPr="00D44F98">
        <w:t>Telefónica</w:t>
      </w:r>
      <w:r>
        <w:t xml:space="preserve"> Traffic Management Gateway will service commands from the </w:t>
      </w:r>
      <w:r w:rsidRPr="00D44F98">
        <w:t>Telefónica</w:t>
      </w:r>
      <w:r>
        <w:t xml:space="preserve"> Device Manager or receive events of interest to the Device Manager, these messages will be signed or verified by the Device Manager. IP level segregation will facilitate the routing of events to the DSP WAN Gateway or Device Manager. It is the responsibility of the Traffic Management Gateway to manage the GBT blocks and management in terms of retries </w:t>
      </w:r>
      <w:r w:rsidR="00834915">
        <w:t xml:space="preserve">as described in section </w:t>
      </w:r>
      <w:r w:rsidR="003A1C62">
        <w:fldChar w:fldCharType="begin"/>
      </w:r>
      <w:r w:rsidR="003A1C62">
        <w:instrText xml:space="preserve"> REF _Ref144983284 \r \h </w:instrText>
      </w:r>
      <w:r w:rsidR="003A1C62">
        <w:fldChar w:fldCharType="separate"/>
      </w:r>
      <w:r w:rsidR="00D66729">
        <w:t>2.7</w:t>
      </w:r>
      <w:r w:rsidR="003A1C62">
        <w:fldChar w:fldCharType="end"/>
      </w:r>
      <w:r w:rsidR="003A1C62">
        <w:t>.</w:t>
      </w:r>
      <w:r>
        <w:t xml:space="preserve"> </w:t>
      </w:r>
    </w:p>
    <w:p w14:paraId="377FFD5F" w14:textId="2283C3D1" w:rsidR="00D2253D" w:rsidRPr="001D5BB7" w:rsidRDefault="00946082" w:rsidP="00D2253D">
      <w:pPr>
        <w:pStyle w:val="03TEFHeading3"/>
      </w:pPr>
      <w:bookmarkStart w:id="494" w:name="_Ref145424225"/>
      <w:bookmarkStart w:id="495" w:name="_Toc167978393"/>
      <w:r>
        <w:t xml:space="preserve">POWER OUTAGE </w:t>
      </w:r>
      <w:r w:rsidR="00D2253D">
        <w:t xml:space="preserve">HOTSPOT </w:t>
      </w:r>
      <w:r w:rsidR="005C0B20">
        <w:t>IDENTIFI</w:t>
      </w:r>
      <w:r w:rsidR="007E4CD3">
        <w:t xml:space="preserve">CATION </w:t>
      </w:r>
      <w:r w:rsidR="00F143C0">
        <w:t xml:space="preserve">AND </w:t>
      </w:r>
      <w:r w:rsidR="00D2253D">
        <w:t>NOTIFICATION SERVICE</w:t>
      </w:r>
      <w:bookmarkEnd w:id="494"/>
      <w:bookmarkEnd w:id="495"/>
    </w:p>
    <w:p w14:paraId="33878102" w14:textId="575DE910" w:rsidR="00773A74" w:rsidRDefault="00D2253D" w:rsidP="00A7669A">
      <w:pPr>
        <w:pStyle w:val="01TEFBodyText"/>
        <w:rPr>
          <w:lang w:val="en-US"/>
        </w:rPr>
      </w:pPr>
      <w:r w:rsidRPr="000A3617">
        <w:t xml:space="preserve">Introduction of the hotspot notification service, an uplift of the power outage service, to </w:t>
      </w:r>
      <w:r w:rsidRPr="000A3617">
        <w:rPr>
          <w:lang w:val="en-US"/>
        </w:rPr>
        <w:t xml:space="preserve">analyze outages against </w:t>
      </w:r>
      <w:r w:rsidR="00F91A14">
        <w:rPr>
          <w:lang w:val="en-US"/>
        </w:rPr>
        <w:t>Communication Hub</w:t>
      </w:r>
      <w:r w:rsidRPr="000A3617">
        <w:rPr>
          <w:lang w:val="en-US"/>
        </w:rPr>
        <w:t xml:space="preserve"> postcode proximities and previous hub status gathered from Traffic management gateway traffic</w:t>
      </w:r>
      <w:r>
        <w:rPr>
          <w:lang w:val="en-US"/>
        </w:rPr>
        <w:t>.</w:t>
      </w:r>
      <w:r w:rsidR="00E90D2A">
        <w:rPr>
          <w:lang w:val="en-US"/>
        </w:rPr>
        <w:t xml:space="preserve"> </w:t>
      </w:r>
      <w:r w:rsidR="00FA0F1C">
        <w:rPr>
          <w:lang w:val="en-US"/>
        </w:rPr>
        <w:t>The</w:t>
      </w:r>
      <w:r w:rsidR="003979CE">
        <w:rPr>
          <w:lang w:val="en-US"/>
        </w:rPr>
        <w:t xml:space="preserve"> power outage</w:t>
      </w:r>
      <w:r w:rsidR="00773A74">
        <w:rPr>
          <w:lang w:val="en-US"/>
        </w:rPr>
        <w:t xml:space="preserve"> service, its extension to include the</w:t>
      </w:r>
      <w:r w:rsidR="00FA0F1C">
        <w:rPr>
          <w:lang w:val="en-US"/>
        </w:rPr>
        <w:t xml:space="preserve"> </w:t>
      </w:r>
      <w:r w:rsidR="00F8480F">
        <w:rPr>
          <w:lang w:val="en-US"/>
        </w:rPr>
        <w:t xml:space="preserve">proximity </w:t>
      </w:r>
      <w:r w:rsidR="00CE7BE1">
        <w:rPr>
          <w:lang w:val="en-US"/>
        </w:rPr>
        <w:t>check capability</w:t>
      </w:r>
      <w:r w:rsidR="00F8480F">
        <w:rPr>
          <w:lang w:val="en-US"/>
        </w:rPr>
        <w:t xml:space="preserve"> and the power outage </w:t>
      </w:r>
      <w:r w:rsidR="00995491">
        <w:rPr>
          <w:lang w:val="en-US"/>
        </w:rPr>
        <w:t>processing times are</w:t>
      </w:r>
      <w:r w:rsidR="00773A74">
        <w:rPr>
          <w:lang w:val="en-US"/>
        </w:rPr>
        <w:t xml:space="preserve"> captured in</w:t>
      </w:r>
      <w:r w:rsidR="00995491">
        <w:rPr>
          <w:lang w:val="en-US"/>
        </w:rPr>
        <w:t xml:space="preserve"> CSP_TEF_SD02_06</w:t>
      </w:r>
      <w:r w:rsidR="006931E0">
        <w:rPr>
          <w:lang w:val="en-US"/>
        </w:rPr>
        <w:t>_Device</w:t>
      </w:r>
      <w:r w:rsidR="00155E72">
        <w:rPr>
          <w:lang w:val="en-US"/>
        </w:rPr>
        <w:t>_Manager</w:t>
      </w:r>
      <w:r w:rsidR="00773A74">
        <w:rPr>
          <w:lang w:val="en-US"/>
        </w:rPr>
        <w:t>.</w:t>
      </w:r>
    </w:p>
    <w:p w14:paraId="19D253C5" w14:textId="6D531AF5" w:rsidR="00BB7A83" w:rsidRDefault="00BB7A83" w:rsidP="00D1638D">
      <w:pPr>
        <w:pStyle w:val="01TEFBodyText"/>
      </w:pPr>
      <w:bookmarkStart w:id="496" w:name="_Ref86649888"/>
      <w:bookmarkStart w:id="497" w:name="_Toc87460325"/>
    </w:p>
    <w:p w14:paraId="6BF5789E" w14:textId="02DFADAF" w:rsidR="000A701F" w:rsidRDefault="000A701F" w:rsidP="00B923F2">
      <w:pPr>
        <w:pStyle w:val="Heading2"/>
      </w:pPr>
      <w:bookmarkStart w:id="498" w:name="_Toc167978394"/>
      <w:r>
        <w:t xml:space="preserve">DCC </w:t>
      </w:r>
      <w:r w:rsidR="00001C7A">
        <w:t xml:space="preserve">DATA SYSTEMS </w:t>
      </w:r>
      <w:r>
        <w:t>INTERFACES</w:t>
      </w:r>
      <w:bookmarkEnd w:id="411"/>
      <w:bookmarkEnd w:id="496"/>
      <w:bookmarkEnd w:id="497"/>
      <w:bookmarkEnd w:id="498"/>
    </w:p>
    <w:p w14:paraId="648495DB" w14:textId="5CC31849" w:rsidR="004E4DDE" w:rsidRPr="00652AD5" w:rsidRDefault="00D44F98" w:rsidP="00910D70">
      <w:pPr>
        <w:pStyle w:val="01TEFBodyText"/>
      </w:pPr>
      <w:r w:rsidRPr="00D44F98">
        <w:t>Telefónica</w:t>
      </w:r>
      <w:r w:rsidR="004E4DDE" w:rsidRPr="00652AD5">
        <w:t xml:space="preserve"> will utilise the requirements in SEC and DCC principles outlined in the </w:t>
      </w:r>
      <w:r w:rsidR="00FC6925" w:rsidRPr="00652AD5">
        <w:t xml:space="preserve">DCC </w:t>
      </w:r>
      <w:r w:rsidR="004E4DDE" w:rsidRPr="00652AD5">
        <w:t>HLD</w:t>
      </w:r>
      <w:r w:rsidR="00FC6925" w:rsidRPr="00652AD5">
        <w:t>s</w:t>
      </w:r>
      <w:r w:rsidR="004E4DDE" w:rsidRPr="00652AD5">
        <w:t xml:space="preserve"> to design the integration between the communication hubs, DSP, </w:t>
      </w:r>
      <w:r w:rsidR="00CD08EA">
        <w:t>Traffic Management Gateway</w:t>
      </w:r>
      <w:r w:rsidR="004E4DDE" w:rsidRPr="00652AD5">
        <w:t xml:space="preserve"> and </w:t>
      </w:r>
      <w:r w:rsidR="00C66190">
        <w:t xml:space="preserve">the </w:t>
      </w:r>
      <w:r w:rsidR="004E4DDE" w:rsidRPr="00652AD5">
        <w:t xml:space="preserve">Device Manager (DM). This will involve use of Cloud first commoditised standards, long life by design, auto scalable and zero downtime, portability, and agile delivery. </w:t>
      </w:r>
    </w:p>
    <w:p w14:paraId="75875416" w14:textId="77777777" w:rsidR="009E4FF4" w:rsidRDefault="009E4FF4" w:rsidP="00165625">
      <w:pPr>
        <w:pStyle w:val="01TEFBodyText"/>
      </w:pPr>
    </w:p>
    <w:p w14:paraId="67AA4234" w14:textId="0DFF0F42" w:rsidR="00EA09B5" w:rsidRPr="00165625" w:rsidRDefault="00D44F98" w:rsidP="00165625">
      <w:pPr>
        <w:pStyle w:val="01TEFBodyText"/>
      </w:pPr>
      <w:r w:rsidRPr="00D44F98">
        <w:t>Telefónica</w:t>
      </w:r>
      <w:r w:rsidR="00463C88" w:rsidRPr="00165625">
        <w:t xml:space="preserve"> will leverage its knowledge of the interfaces currently supporting the </w:t>
      </w:r>
      <w:r w:rsidR="00812932">
        <w:t>current</w:t>
      </w:r>
      <w:r w:rsidR="00463C88" w:rsidRPr="00165625">
        <w:t xml:space="preserve"> service in the delivery of the </w:t>
      </w:r>
      <w:r w:rsidR="00E045CC">
        <w:t xml:space="preserve">Traffic Management Gateway and the </w:t>
      </w:r>
      <w:r w:rsidR="00A26059">
        <w:t>End State Architecture</w:t>
      </w:r>
      <w:r w:rsidR="00463C88" w:rsidRPr="00165625">
        <w:t>.</w:t>
      </w:r>
    </w:p>
    <w:p w14:paraId="3A7303D0" w14:textId="77777777" w:rsidR="00A26059" w:rsidRDefault="00A26059" w:rsidP="00165625">
      <w:pPr>
        <w:pStyle w:val="01TEFBodyText"/>
      </w:pPr>
    </w:p>
    <w:p w14:paraId="4C67BFFC" w14:textId="2A507D4C" w:rsidR="00165625" w:rsidRPr="00165625" w:rsidRDefault="00E045CC" w:rsidP="00165625">
      <w:pPr>
        <w:pStyle w:val="01TEFBodyText"/>
      </w:pPr>
      <w:r>
        <w:t>The key integration principles that underpin the design of the Traffic Management Gateway are described below:</w:t>
      </w:r>
    </w:p>
    <w:p w14:paraId="1F469448" w14:textId="34355BF4" w:rsidR="00CB543B" w:rsidRPr="00F46C9B" w:rsidRDefault="00CB543B" w:rsidP="00B84158">
      <w:pPr>
        <w:pStyle w:val="01TEFBullet"/>
      </w:pPr>
      <w:r w:rsidRPr="00F46C9B">
        <w:t xml:space="preserve">The communication hub connects to the </w:t>
      </w:r>
      <w:r w:rsidR="004F2026" w:rsidRPr="00F46C9B">
        <w:t>Telefónica network</w:t>
      </w:r>
      <w:r w:rsidRPr="00F46C9B">
        <w:t xml:space="preserve"> and receives/transmits messages to/from the </w:t>
      </w:r>
      <w:r w:rsidR="002E1457">
        <w:t>Traffic Management Gateway</w:t>
      </w:r>
      <w:r w:rsidRPr="00F46C9B">
        <w:t xml:space="preserve"> via a dedicated APN. A standard IMSI is used to identify the communication hub on the radio network, with routing using IPv6 addresses for the communication hub and </w:t>
      </w:r>
      <w:r w:rsidR="002E1457">
        <w:t>Traffic Management Gateway</w:t>
      </w:r>
      <w:r w:rsidRPr="00F46C9B">
        <w:t>.</w:t>
      </w:r>
    </w:p>
    <w:p w14:paraId="71B34C92" w14:textId="48C2E480" w:rsidR="00CB543B" w:rsidRPr="00FC2B56" w:rsidRDefault="00CB543B" w:rsidP="00B84158">
      <w:pPr>
        <w:pStyle w:val="01TEFBullet"/>
      </w:pPr>
      <w:r w:rsidRPr="00FC2B56">
        <w:t xml:space="preserve">The </w:t>
      </w:r>
      <w:r w:rsidR="002E1457" w:rsidRPr="00FC2B56">
        <w:t xml:space="preserve">Traffic Management Gateway </w:t>
      </w:r>
      <w:r w:rsidRPr="00FC2B56">
        <w:t>uses standard UDP message protocols to send and receive messages to/from the communication hub, and JSON wrapped messages to/from the DSP or Device Manager. Connectivity to the DSP Gateway</w:t>
      </w:r>
      <w:r w:rsidR="002E1457" w:rsidRPr="00FC2B56">
        <w:t>s</w:t>
      </w:r>
      <w:r w:rsidRPr="00FC2B56">
        <w:t xml:space="preserve"> will </w:t>
      </w:r>
      <w:r w:rsidR="002E1457" w:rsidRPr="00FC2B56">
        <w:t xml:space="preserve">continue to leverage </w:t>
      </w:r>
      <w:r w:rsidRPr="00FC2B56">
        <w:t>D</w:t>
      </w:r>
      <w:r w:rsidR="00236ED1" w:rsidRPr="00FC2B56">
        <w:t>CC</w:t>
      </w:r>
      <w:r w:rsidRPr="00FC2B56">
        <w:t xml:space="preserve">KI based TLS authentication over the MPLS connection. The </w:t>
      </w:r>
      <w:r w:rsidR="00236ED1" w:rsidRPr="00FC2B56">
        <w:t xml:space="preserve">Traffic Management Gateway </w:t>
      </w:r>
      <w:r w:rsidRPr="00FC2B56">
        <w:t xml:space="preserve">will manage communication retries in case of message failure and </w:t>
      </w:r>
      <w:r w:rsidR="009F577A">
        <w:t xml:space="preserve">but </w:t>
      </w:r>
      <w:r w:rsidRPr="00FC2B56">
        <w:t>ACKs for successful messages</w:t>
      </w:r>
      <w:r w:rsidR="009F577A">
        <w:t xml:space="preserve"> will be forwarded to the </w:t>
      </w:r>
      <w:r w:rsidR="009D36A5">
        <w:t>DSP</w:t>
      </w:r>
      <w:r w:rsidRPr="00FC2B56">
        <w:t xml:space="preserve">. </w:t>
      </w:r>
      <w:r w:rsidR="00992C4E">
        <w:t xml:space="preserve">API </w:t>
      </w:r>
      <w:r w:rsidRPr="00FC2B56">
        <w:t xml:space="preserve">message communications between the </w:t>
      </w:r>
      <w:r w:rsidR="00992C4E">
        <w:t>Traffic Management Gateway</w:t>
      </w:r>
      <w:r w:rsidRPr="00FC2B56">
        <w:t xml:space="preserve"> and DSP system will be integrated through </w:t>
      </w:r>
      <w:proofErr w:type="spellStart"/>
      <w:r w:rsidR="002E4209">
        <w:t>HAProxy</w:t>
      </w:r>
      <w:proofErr w:type="spellEnd"/>
      <w:r w:rsidR="002E4209">
        <w:t xml:space="preserve"> and</w:t>
      </w:r>
      <w:r w:rsidR="002E4209" w:rsidRPr="00FC2B56">
        <w:t xml:space="preserve"> </w:t>
      </w:r>
      <w:r w:rsidR="00BA512E" w:rsidRPr="00FC2B56">
        <w:t>Web Application Firewall</w:t>
      </w:r>
      <w:r w:rsidRPr="00FC2B56">
        <w:t>.</w:t>
      </w:r>
    </w:p>
    <w:p w14:paraId="3EE134D8" w14:textId="28B42CD7" w:rsidR="00463C88" w:rsidRPr="00F46C9B" w:rsidRDefault="00CB543B" w:rsidP="00B84158">
      <w:pPr>
        <w:pStyle w:val="01TEFBullet"/>
      </w:pPr>
      <w:r w:rsidRPr="00F46C9B">
        <w:t xml:space="preserve">The Device Management platform will route all messages to the communication hub via the </w:t>
      </w:r>
      <w:r w:rsidR="00E26A7A">
        <w:t>Traffic Management Gateway</w:t>
      </w:r>
      <w:r w:rsidRPr="00F46C9B">
        <w:t xml:space="preserve">.  The device messages will be created by the Device Manager and wrapped in a JSON layer for onward transmission to the communication hub.  Integration between the DSP or SMKI system and the Device Management system will be via the </w:t>
      </w:r>
      <w:proofErr w:type="spellStart"/>
      <w:r w:rsidR="00655E80">
        <w:t>HAProxy</w:t>
      </w:r>
      <w:proofErr w:type="spellEnd"/>
      <w:r w:rsidR="00655E80">
        <w:t xml:space="preserve"> and </w:t>
      </w:r>
      <w:r w:rsidR="00537E3C">
        <w:t>Web Application Firewall</w:t>
      </w:r>
      <w:r w:rsidRPr="00F46C9B">
        <w:t>, as will integration between the Device Manager and communication hub manufacturers.</w:t>
      </w:r>
      <w:r w:rsidR="00463C88" w:rsidRPr="00F46C9B">
        <w:t xml:space="preserve"> </w:t>
      </w:r>
    </w:p>
    <w:p w14:paraId="476CEEE9" w14:textId="77777777" w:rsidR="00165625" w:rsidRDefault="00165625" w:rsidP="00910D70">
      <w:pPr>
        <w:pStyle w:val="01TEFBodyText"/>
      </w:pPr>
    </w:p>
    <w:p w14:paraId="7E228CCD" w14:textId="6B1E5A50" w:rsidR="00C345A4" w:rsidRPr="00165625" w:rsidRDefault="00480216" w:rsidP="00165625">
      <w:pPr>
        <w:pStyle w:val="01TEFBodyText"/>
      </w:pPr>
      <w:r w:rsidRPr="00165625">
        <w:t xml:space="preserve">The solution design documented in DCC </w:t>
      </w:r>
      <w:r w:rsidR="001A09A7">
        <w:t>SD4 interface specifications</w:t>
      </w:r>
      <w:r w:rsidRPr="00165625">
        <w:t xml:space="preserve"> covers approximately twent</w:t>
      </w:r>
      <w:r w:rsidR="001A09A7">
        <w:t>y</w:t>
      </w:r>
      <w:r w:rsidRPr="00165625">
        <w:t xml:space="preserve"> interfaces that support the E2E solution. </w:t>
      </w:r>
      <w:r w:rsidR="00C345A4" w:rsidRPr="00165625">
        <w:t xml:space="preserve">The interfaces are labelled on the diagram (in red) using the same interface naming convention used in </w:t>
      </w:r>
      <w:r w:rsidR="002022A0">
        <w:t>the SD4 specifications</w:t>
      </w:r>
      <w:r w:rsidR="00C345A4" w:rsidRPr="00165625">
        <w:t xml:space="preserve">. The figure below also shows the internal integrations between the </w:t>
      </w:r>
      <w:r w:rsidR="00D44F98" w:rsidRPr="00D44F98">
        <w:t>Telefónica</w:t>
      </w:r>
      <w:r w:rsidR="00C345A4" w:rsidRPr="00165625">
        <w:t xml:space="preserve"> systems and services that underpin the E2E service. </w:t>
      </w:r>
    </w:p>
    <w:p w14:paraId="23084D27" w14:textId="77777777" w:rsidR="00165625" w:rsidRDefault="00165625" w:rsidP="00910D70">
      <w:pPr>
        <w:pStyle w:val="01TEFBodyText"/>
      </w:pPr>
    </w:p>
    <w:p w14:paraId="0E80938E" w14:textId="39162EA5" w:rsidR="00C345A4" w:rsidRPr="00652AD5" w:rsidRDefault="00C345A4" w:rsidP="00910D70">
      <w:pPr>
        <w:pStyle w:val="01TEFBodyText"/>
      </w:pPr>
      <w:r w:rsidRPr="00652AD5">
        <w:t>The diagram highlights the use of:</w:t>
      </w:r>
    </w:p>
    <w:p w14:paraId="75A96475" w14:textId="77777777" w:rsidR="00C345A4" w:rsidRPr="00652AD5" w:rsidRDefault="00C345A4" w:rsidP="00B84158">
      <w:pPr>
        <w:pStyle w:val="01TEFBullet"/>
      </w:pPr>
      <w:r w:rsidRPr="00652AD5">
        <w:t>The radio network to support flows of data between the enterprise network and communication hub.</w:t>
      </w:r>
    </w:p>
    <w:p w14:paraId="7E7FCD58" w14:textId="2AE02297" w:rsidR="00C345A4" w:rsidRPr="00652AD5" w:rsidRDefault="00C345A4" w:rsidP="00B84158">
      <w:pPr>
        <w:pStyle w:val="01TEFBullet"/>
      </w:pPr>
      <w:r w:rsidRPr="00652AD5">
        <w:t xml:space="preserve">The </w:t>
      </w:r>
      <w:r w:rsidR="00F6595D">
        <w:t>Traffic Management Gateway</w:t>
      </w:r>
      <w:r w:rsidRPr="00652AD5">
        <w:t xml:space="preserve"> will manage high volume traffic from the hub/devices and from the DSP, leveraging PaaS components that support scale through their ability to handle increased ‘throughput units’ based on demand. The event driven architecture also allows additional subscribers to be introduced to increase throughput. The </w:t>
      </w:r>
      <w:r w:rsidR="0096685E">
        <w:t>Traffic Management Gateway</w:t>
      </w:r>
      <w:r w:rsidR="0096685E" w:rsidRPr="00652AD5">
        <w:t xml:space="preserve"> </w:t>
      </w:r>
      <w:r w:rsidRPr="00652AD5">
        <w:t>will consist of the following key components:</w:t>
      </w:r>
    </w:p>
    <w:p w14:paraId="07F59817" w14:textId="77F5CED6" w:rsidR="00C345A4" w:rsidRPr="00652AD5" w:rsidRDefault="002F23BB" w:rsidP="00910D70">
      <w:pPr>
        <w:pStyle w:val="01TEFBullets-Sub"/>
      </w:pPr>
      <w:r>
        <w:rPr>
          <w:b/>
          <w:bCs/>
        </w:rPr>
        <w:t>SM</w:t>
      </w:r>
      <w:r w:rsidR="00C345A4" w:rsidRPr="00652AD5">
        <w:rPr>
          <w:b/>
          <w:bCs/>
        </w:rPr>
        <w:t xml:space="preserve"> WAN API Services</w:t>
      </w:r>
      <w:r w:rsidR="00C345A4" w:rsidRPr="00652AD5">
        <w:t xml:space="preserve"> – this service is provided by the Cloud platform and hosts the APIs that will be used to integrate with the DCC and the DSP. </w:t>
      </w:r>
    </w:p>
    <w:p w14:paraId="73D86C37" w14:textId="77777777" w:rsidR="00C345A4" w:rsidRPr="00652AD5" w:rsidRDefault="00C345A4" w:rsidP="00910D70">
      <w:pPr>
        <w:pStyle w:val="01TEFBullets-Sub"/>
      </w:pPr>
      <w:r w:rsidRPr="00652AD5">
        <w:rPr>
          <w:b/>
          <w:bCs/>
        </w:rPr>
        <w:lastRenderedPageBreak/>
        <w:t>Message Processor</w:t>
      </w:r>
      <w:r w:rsidRPr="00652AD5">
        <w:t xml:space="preserve"> – this subscriber service will manage the request state and orchestrate commands to the hub. </w:t>
      </w:r>
    </w:p>
    <w:p w14:paraId="50BC6D38" w14:textId="77777777" w:rsidR="00C345A4" w:rsidRPr="00652AD5" w:rsidRDefault="00C345A4" w:rsidP="00910D70">
      <w:pPr>
        <w:pStyle w:val="01TEFBullets-Sub"/>
      </w:pPr>
      <w:r w:rsidRPr="00652AD5">
        <w:rPr>
          <w:b/>
          <w:bCs/>
        </w:rPr>
        <w:t>Event broker</w:t>
      </w:r>
      <w:r w:rsidRPr="00652AD5">
        <w:t>– high scalable, performant PaaS service that supports the ingest of millions of events, alerts, and message data per second. The use of the event broker supports:</w:t>
      </w:r>
    </w:p>
    <w:p w14:paraId="67B6E544" w14:textId="77777777" w:rsidR="00C345A4" w:rsidRPr="00652AD5" w:rsidRDefault="00C345A4" w:rsidP="00832880">
      <w:pPr>
        <w:pStyle w:val="01TEFBullets-Sub"/>
        <w:numPr>
          <w:ilvl w:val="2"/>
          <w:numId w:val="12"/>
        </w:numPr>
      </w:pPr>
      <w:r w:rsidRPr="00652AD5">
        <w:t>Scalability</w:t>
      </w:r>
    </w:p>
    <w:p w14:paraId="6E865F6E" w14:textId="77777777" w:rsidR="00C345A4" w:rsidRPr="00652AD5" w:rsidRDefault="00C345A4" w:rsidP="00832880">
      <w:pPr>
        <w:pStyle w:val="01TEFBullets-Sub"/>
        <w:numPr>
          <w:ilvl w:val="2"/>
          <w:numId w:val="12"/>
        </w:numPr>
      </w:pPr>
      <w:r w:rsidRPr="00652AD5">
        <w:t xml:space="preserve">Planned and unplanned outage scenarios </w:t>
      </w:r>
    </w:p>
    <w:p w14:paraId="3407F739" w14:textId="77777777" w:rsidR="00C345A4" w:rsidRPr="00652AD5" w:rsidRDefault="00C345A4" w:rsidP="00832880">
      <w:pPr>
        <w:pStyle w:val="01TEFBullets-Sub"/>
        <w:numPr>
          <w:ilvl w:val="2"/>
          <w:numId w:val="12"/>
        </w:numPr>
      </w:pPr>
      <w:r w:rsidRPr="00652AD5">
        <w:t>events to be prioritised in line with DCC requirements.</w:t>
      </w:r>
    </w:p>
    <w:p w14:paraId="30A40DB7" w14:textId="77777777" w:rsidR="00C345A4" w:rsidRPr="00652AD5" w:rsidRDefault="00C345A4" w:rsidP="00910D70">
      <w:pPr>
        <w:pStyle w:val="01TEFBullets-Sub"/>
      </w:pPr>
      <w:r w:rsidRPr="00652AD5">
        <w:rPr>
          <w:b/>
          <w:bCs/>
        </w:rPr>
        <w:t>GBCS / JSON Processor</w:t>
      </w:r>
      <w:r w:rsidRPr="00652AD5">
        <w:t xml:space="preserve"> – this component has three functions:</w:t>
      </w:r>
    </w:p>
    <w:p w14:paraId="20AEEE50" w14:textId="77777777" w:rsidR="00C345A4" w:rsidRPr="00652AD5" w:rsidRDefault="00C345A4" w:rsidP="00832880">
      <w:pPr>
        <w:pStyle w:val="01TEFBullets-Sub"/>
        <w:numPr>
          <w:ilvl w:val="2"/>
          <w:numId w:val="12"/>
        </w:numPr>
      </w:pPr>
      <w:r w:rsidRPr="00652AD5">
        <w:t xml:space="preserve">Extracting the WAN GBCS command from the DSP and issuing it to the hub (including critical commands that will be </w:t>
      </w:r>
      <w:proofErr w:type="spellStart"/>
      <w:r w:rsidRPr="00652AD5">
        <w:t>mac’d</w:t>
      </w:r>
      <w:proofErr w:type="spellEnd"/>
      <w:r w:rsidRPr="00652AD5">
        <w:t xml:space="preserve"> by the DSP)</w:t>
      </w:r>
    </w:p>
    <w:p w14:paraId="71F93BD1" w14:textId="77777777" w:rsidR="00C345A4" w:rsidRPr="00652AD5" w:rsidRDefault="00C345A4" w:rsidP="00832880">
      <w:pPr>
        <w:pStyle w:val="01TEFBullets-Sub"/>
        <w:numPr>
          <w:ilvl w:val="2"/>
          <w:numId w:val="12"/>
        </w:numPr>
      </w:pPr>
      <w:r w:rsidRPr="00652AD5">
        <w:t>Extracting the DMM command (based on GBCS message constructs) from the DM and issuing it to the communication hub e.g., RTT commands, firmware download requests</w:t>
      </w:r>
    </w:p>
    <w:p w14:paraId="0178A915" w14:textId="77777777" w:rsidR="00C345A4" w:rsidRPr="00652AD5" w:rsidRDefault="00C345A4" w:rsidP="00832880">
      <w:pPr>
        <w:pStyle w:val="01TEFBullets-Sub"/>
        <w:numPr>
          <w:ilvl w:val="2"/>
          <w:numId w:val="12"/>
        </w:numPr>
      </w:pPr>
      <w:r w:rsidRPr="00652AD5">
        <w:t>Mapping alerts from the communication hub to the standard JSON format.</w:t>
      </w:r>
    </w:p>
    <w:p w14:paraId="0CFB2A54" w14:textId="72809B4F" w:rsidR="00C345A4" w:rsidRPr="00652AD5" w:rsidRDefault="00C345A4" w:rsidP="00B84158">
      <w:pPr>
        <w:pStyle w:val="01TEFBullet"/>
      </w:pPr>
      <w:r w:rsidRPr="00652AD5">
        <w:t xml:space="preserve">Signed commands will be issued to hubs and devices over IPv6/UDP through the </w:t>
      </w:r>
      <w:r w:rsidR="00F6595D">
        <w:t>Traffic Management Gateway</w:t>
      </w:r>
      <w:r w:rsidR="008679C5">
        <w:t xml:space="preserve"> and the </w:t>
      </w:r>
      <w:r w:rsidR="0029668A">
        <w:t>Service</w:t>
      </w:r>
      <w:r w:rsidR="00E4080D">
        <w:t xml:space="preserve"> </w:t>
      </w:r>
      <w:r w:rsidR="0029668A">
        <w:t>Edge</w:t>
      </w:r>
      <w:r w:rsidR="00E4080D">
        <w:t xml:space="preserve"> dispatcher.</w:t>
      </w:r>
    </w:p>
    <w:p w14:paraId="1A9385A0" w14:textId="77777777" w:rsidR="00C345A4" w:rsidRPr="00652AD5" w:rsidRDefault="00C345A4" w:rsidP="00B84158">
      <w:pPr>
        <w:pStyle w:val="01TEFBullet"/>
      </w:pPr>
      <w:r w:rsidRPr="00652AD5">
        <w:t xml:space="preserve">Alert data from the communication hub and HAN device will be ingested with VIP level segregation to avoid overload of specific alerts such as Power Outage alerts on a single channel. Each of the following event types will have its own channel: </w:t>
      </w:r>
    </w:p>
    <w:p w14:paraId="5F95D4DA" w14:textId="5939B6D2" w:rsidR="00B03233" w:rsidRDefault="00281FC8" w:rsidP="009F7F0B">
      <w:pPr>
        <w:pStyle w:val="01TEFBullets-Sub"/>
      </w:pPr>
      <w:r>
        <w:t xml:space="preserve">Response to </w:t>
      </w:r>
      <w:r w:rsidR="00B03233">
        <w:t>WAN Commands;</w:t>
      </w:r>
    </w:p>
    <w:p w14:paraId="287A1771" w14:textId="3C402798" w:rsidR="00C345A4" w:rsidRDefault="00AB22C6" w:rsidP="009F7F0B">
      <w:pPr>
        <w:pStyle w:val="01TEFBullets-Sub"/>
      </w:pPr>
      <w:r>
        <w:t>Power outage</w:t>
      </w:r>
    </w:p>
    <w:p w14:paraId="02588C6C" w14:textId="71265AF2" w:rsidR="00AB22C6" w:rsidRPr="00652AD5" w:rsidRDefault="00AB22C6" w:rsidP="009F7F0B">
      <w:pPr>
        <w:pStyle w:val="01TEFBullets-Sub"/>
      </w:pPr>
      <w:r>
        <w:t>Power Restore</w:t>
      </w:r>
    </w:p>
    <w:p w14:paraId="73BDE3CE" w14:textId="698E19B1" w:rsidR="00C20BA6" w:rsidRPr="00652AD5" w:rsidRDefault="00AB22C6" w:rsidP="009F7F0B">
      <w:pPr>
        <w:pStyle w:val="01TEFBullets-Sub"/>
      </w:pPr>
      <w:r>
        <w:t>All other event types</w:t>
      </w:r>
    </w:p>
    <w:p w14:paraId="49CEF6A5" w14:textId="40911BC7" w:rsidR="001638AD" w:rsidRDefault="00C345A4" w:rsidP="00B84158">
      <w:pPr>
        <w:pStyle w:val="01TEFBullet"/>
      </w:pPr>
      <w:r w:rsidRPr="00652AD5">
        <w:t>A publish and subscribe model will be adopted to abstract the calling system from the destination endpoint</w:t>
      </w:r>
      <w:r w:rsidR="00CE0AEB">
        <w:t xml:space="preserve">. The solution will use </w:t>
      </w:r>
      <w:r w:rsidR="001638AD">
        <w:t xml:space="preserve">Azure </w:t>
      </w:r>
      <w:r w:rsidR="00CE0AEB">
        <w:t>Event Hub</w:t>
      </w:r>
      <w:r w:rsidR="00321693">
        <w:t xml:space="preserve"> as </w:t>
      </w:r>
      <w:r w:rsidR="001638AD">
        <w:t>a</w:t>
      </w:r>
      <w:r w:rsidR="00321693">
        <w:t xml:space="preserve"> streaming pipeline to support</w:t>
      </w:r>
      <w:r w:rsidR="00B25B07">
        <w:t xml:space="preserve"> </w:t>
      </w:r>
      <w:r w:rsidR="00327C27">
        <w:t xml:space="preserve">high volume traffic and </w:t>
      </w:r>
      <w:r w:rsidR="00B25B07">
        <w:t xml:space="preserve">the </w:t>
      </w:r>
      <w:r w:rsidR="002240D4">
        <w:t>d</w:t>
      </w:r>
      <w:r w:rsidR="001638AD">
        <w:t xml:space="preserve">ecoupling </w:t>
      </w:r>
      <w:r w:rsidR="00327C27">
        <w:t xml:space="preserve">of </w:t>
      </w:r>
      <w:r w:rsidR="001638AD">
        <w:t>multiple event-producers from event-receivers</w:t>
      </w:r>
      <w:r w:rsidR="0094378A">
        <w:t>.</w:t>
      </w:r>
    </w:p>
    <w:p w14:paraId="22B00AD3" w14:textId="15D68EBE" w:rsidR="00B25B07" w:rsidRDefault="008064F7" w:rsidP="0094378A">
      <w:pPr>
        <w:pStyle w:val="01TEFBullet"/>
        <w:numPr>
          <w:ilvl w:val="0"/>
          <w:numId w:val="0"/>
        </w:numPr>
        <w:ind w:left="720"/>
      </w:pPr>
      <w:r>
        <w:t xml:space="preserve">Azure Event hub is based on the Kafka model and </w:t>
      </w:r>
      <w:r w:rsidR="0094378A">
        <w:t>uses</w:t>
      </w:r>
      <w:r>
        <w:t xml:space="preserve"> </w:t>
      </w:r>
      <w:r w:rsidR="0094378A">
        <w:t>the</w:t>
      </w:r>
      <w:r>
        <w:t xml:space="preserve"> concept of partitions rather than the traditional </w:t>
      </w:r>
      <w:r w:rsidR="007245AA">
        <w:t xml:space="preserve">message topic / queue to distribute the </w:t>
      </w:r>
      <w:r w:rsidR="0094378A">
        <w:t>solution</w:t>
      </w:r>
      <w:r w:rsidR="007245AA">
        <w:t xml:space="preserve"> across </w:t>
      </w:r>
      <w:r w:rsidR="0094378A">
        <w:t>Availability</w:t>
      </w:r>
      <w:r w:rsidR="007245AA">
        <w:t xml:space="preserve"> Zones with</w:t>
      </w:r>
      <w:r w:rsidR="0094378A">
        <w:t>in</w:t>
      </w:r>
      <w:r w:rsidR="007245AA">
        <w:t xml:space="preserve"> the UK South region</w:t>
      </w:r>
      <w:r w:rsidR="00E4261B">
        <w:t xml:space="preserve"> to mitigate against service failure.</w:t>
      </w:r>
    </w:p>
    <w:p w14:paraId="5C2395DB" w14:textId="75F4D685" w:rsidR="00145303" w:rsidRDefault="00145303" w:rsidP="00A84601">
      <w:pPr>
        <w:pStyle w:val="01TEFBullet"/>
        <w:numPr>
          <w:ilvl w:val="0"/>
          <w:numId w:val="0"/>
        </w:numPr>
        <w:ind w:left="720"/>
        <w:rPr>
          <w:ins w:id="499" w:author="Asif Maruf (UK)" w:date="2024-07-10T15:55:00Z"/>
        </w:rPr>
      </w:pPr>
      <w:r w:rsidRPr="00A84601">
        <w:t>The data published to</w:t>
      </w:r>
      <w:r w:rsidRPr="00A84601">
        <w:rPr>
          <w:rStyle w:val="apple-converted-space"/>
        </w:rPr>
        <w:t> </w:t>
      </w:r>
      <w:r w:rsidRPr="00A84601">
        <w:t xml:space="preserve">the Event Hub can be retained for up to seven days and then replayed. This allows the solution to resume from a certain point or to restart from an older point in time and reprocess events when </w:t>
      </w:r>
      <w:r w:rsidR="00A84601" w:rsidRPr="00A84601">
        <w:t>needed.</w:t>
      </w:r>
    </w:p>
    <w:p w14:paraId="79EF34B6" w14:textId="072BDDEC" w:rsidR="00CF5699" w:rsidRPr="00A84601" w:rsidRDefault="006A2A1B" w:rsidP="00A84601">
      <w:pPr>
        <w:pStyle w:val="01TEFBullet"/>
        <w:numPr>
          <w:ilvl w:val="0"/>
          <w:numId w:val="0"/>
        </w:numPr>
        <w:ind w:left="720"/>
      </w:pPr>
      <w:ins w:id="500" w:author="Asif Maruf (UK)" w:date="2024-07-10T15:56:00Z">
        <w:r>
          <w:t>Telefónica</w:t>
        </w:r>
      </w:ins>
      <w:ins w:id="501" w:author="Asif Maruf (UK)" w:date="2024-07-10T15:55:00Z">
        <w:r w:rsidR="00CF5699">
          <w:t xml:space="preserve"> will adopt a First In First Out</w:t>
        </w:r>
      </w:ins>
      <w:ins w:id="502" w:author="Asif Maruf (UK)" w:date="2024-07-10T15:56:00Z">
        <w:r w:rsidR="00CF5699">
          <w:t xml:space="preserve"> </w:t>
        </w:r>
        <w:r>
          <w:t>(FIFO) approach.</w:t>
        </w:r>
      </w:ins>
    </w:p>
    <w:p w14:paraId="1A35A353" w14:textId="26B7A401" w:rsidR="00910D70" w:rsidRPr="00910D70" w:rsidRDefault="00C345A4" w:rsidP="00B84158">
      <w:pPr>
        <w:pStyle w:val="01TEFBullet"/>
      </w:pPr>
      <w:r w:rsidRPr="00652AD5">
        <w:t>API model to support standardised integration with internal components and external partners.</w:t>
      </w:r>
    </w:p>
    <w:p w14:paraId="2F454C51" w14:textId="77777777" w:rsidR="00E22F07" w:rsidRDefault="00E22F07" w:rsidP="00910D70">
      <w:pPr>
        <w:pStyle w:val="01TEFBodyText"/>
      </w:pPr>
    </w:p>
    <w:p w14:paraId="488D9561" w14:textId="6638E20F" w:rsidR="00C345A4" w:rsidRPr="00652AD5" w:rsidRDefault="00C345A4" w:rsidP="00910D70">
      <w:pPr>
        <w:pStyle w:val="01TEFBodyText"/>
      </w:pPr>
      <w:r w:rsidRPr="00652AD5">
        <w:t>While the DSP will provide a transaction id in its API request, the Cloud platform will generate its own internal ids to support a joined-up view across its components. This will be used for monitoring and management of processing speed and retries required. The Cloud monitoring service provides the following capabilities which will be utilised as part of the solution:</w:t>
      </w:r>
    </w:p>
    <w:p w14:paraId="7AA880DA" w14:textId="7007C023" w:rsidR="00C345A4" w:rsidRPr="00DF25D7" w:rsidRDefault="00C345A4" w:rsidP="00B84158">
      <w:pPr>
        <w:pStyle w:val="01TEFBullet"/>
      </w:pPr>
      <w:r w:rsidRPr="00DF25D7">
        <w:t xml:space="preserve">Application Insights – Detect issues across </w:t>
      </w:r>
      <w:r w:rsidR="0056573E" w:rsidRPr="00DF25D7">
        <w:t>applications.</w:t>
      </w:r>
    </w:p>
    <w:p w14:paraId="2D642A80" w14:textId="77777777" w:rsidR="00C345A4" w:rsidRPr="00DF25D7" w:rsidRDefault="00C345A4" w:rsidP="00B84158">
      <w:pPr>
        <w:pStyle w:val="01TEFBullet"/>
      </w:pPr>
      <w:r w:rsidRPr="00DF25D7">
        <w:t>Azure Monitor for VMs and Containers – Correlate container and infrastructure issues</w:t>
      </w:r>
    </w:p>
    <w:p w14:paraId="76BF3B5A" w14:textId="7462FEEA" w:rsidR="00C345A4" w:rsidRPr="00DF25D7" w:rsidRDefault="00C345A4" w:rsidP="00B84158">
      <w:pPr>
        <w:pStyle w:val="01TEFBullet"/>
      </w:pPr>
      <w:r w:rsidRPr="00DF25D7">
        <w:lastRenderedPageBreak/>
        <w:t xml:space="preserve">Log Analytics for deep dive </w:t>
      </w:r>
      <w:r w:rsidR="0056573E" w:rsidRPr="00DF25D7">
        <w:t>analysis.</w:t>
      </w:r>
    </w:p>
    <w:p w14:paraId="4ECE6C33" w14:textId="0B602B7F" w:rsidR="00C345A4" w:rsidRPr="00DF25D7" w:rsidRDefault="00C345A4" w:rsidP="00B84158">
      <w:pPr>
        <w:pStyle w:val="01TEFBullet"/>
      </w:pPr>
      <w:r w:rsidRPr="00DF25D7">
        <w:t>Azure Monitor Metrics - Data collection point for time-based analysis.</w:t>
      </w:r>
    </w:p>
    <w:p w14:paraId="201B9B76" w14:textId="77777777" w:rsidR="00E22F07" w:rsidRDefault="00E22F07" w:rsidP="00C345A4">
      <w:pPr>
        <w:spacing w:line="259" w:lineRule="auto"/>
        <w:rPr>
          <w:rFonts w:asciiTheme="minorHAnsi" w:hAnsiTheme="minorHAnsi" w:cstheme="minorHAnsi"/>
          <w:szCs w:val="22"/>
        </w:rPr>
      </w:pPr>
    </w:p>
    <w:p w14:paraId="044F9EC9" w14:textId="4ED554BC" w:rsidR="00C345A4" w:rsidRPr="007F293F" w:rsidRDefault="00D44F98" w:rsidP="00C94671">
      <w:pPr>
        <w:pStyle w:val="01TEFBodyText"/>
        <w:rPr>
          <w:rFonts w:cstheme="minorHAnsi"/>
        </w:rPr>
      </w:pPr>
      <w:r w:rsidRPr="00D44F98">
        <w:t>Telefónica</w:t>
      </w:r>
      <w:r w:rsidR="00C345A4" w:rsidRPr="00C60EF3">
        <w:t xml:space="preserve"> will deliver an automated capability that will:</w:t>
      </w:r>
    </w:p>
    <w:p w14:paraId="7D8B424F" w14:textId="77C4EC98" w:rsidR="00C345A4" w:rsidRPr="00CF5CEC" w:rsidRDefault="00C345A4" w:rsidP="00B84158">
      <w:pPr>
        <w:pStyle w:val="01TEFBullet"/>
      </w:pPr>
      <w:r w:rsidRPr="00C60EF3">
        <w:t>Blend network data provided by the WAN, CH data stored in Device Manager and incident management data (through service management integrations) to create a coherent view of the E2E service and any issues that may im</w:t>
      </w:r>
      <w:r w:rsidRPr="00CF5CEC">
        <w:t xml:space="preserve">pact service. For example, data highlighting issues with a particular base station or a set of base stations will be correlated with other the data streams to identify the impacted hubs. Conversely the same capability can be used to highlight an issue with a base station where connectivity cannot be established to a set of hubs i.e., through the RTT events. In both cases, the data will be merged with incident data to provide a more enriched view of the service and support service management and triage in their responsibilities. </w:t>
      </w:r>
    </w:p>
    <w:p w14:paraId="627BC0DD" w14:textId="58B58B36" w:rsidR="00C345A4" w:rsidRPr="00CF5CEC" w:rsidRDefault="00C345A4" w:rsidP="00B84158">
      <w:pPr>
        <w:pStyle w:val="01TEFBullet"/>
      </w:pPr>
      <w:r w:rsidRPr="00C60EF3">
        <w:t xml:space="preserve">Streamline its Device Manager services to minimise capacity and throughput demands. For example, the RTT service is used to establish the </w:t>
      </w:r>
      <w:r w:rsidR="00F91A14">
        <w:t>Communication Hub</w:t>
      </w:r>
      <w:r w:rsidRPr="00C60EF3">
        <w:t xml:space="preserve"> connectivity status. However, pushing RTT events through an estate of 1</w:t>
      </w:r>
      <w:r w:rsidRPr="00CF5CEC">
        <w:t xml:space="preserve">0m+ hubs incur large capacity overhead. The insights gathered through the processing of multiple data streams will allow </w:t>
      </w:r>
      <w:r w:rsidR="00D44F98" w:rsidRPr="00D44F98">
        <w:t>Telefónica</w:t>
      </w:r>
      <w:r w:rsidRPr="00CF5CEC">
        <w:t xml:space="preserve"> to only submit regular RTT requests to CHs that have shown to reconnect to other cell sites on a regular basis. This is expected to be a small percentage of the overall install base.</w:t>
      </w:r>
    </w:p>
    <w:p w14:paraId="42C57884" w14:textId="08B71669" w:rsidR="00C345A4" w:rsidRPr="00CF5CEC" w:rsidRDefault="00C345A4" w:rsidP="00B84158">
      <w:pPr>
        <w:pStyle w:val="01TEFBullet"/>
      </w:pPr>
      <w:r w:rsidRPr="00C60EF3">
        <w:t>The correlation of the data can be used by the firmware service to streamline its scheduling algorithm and minimise impact to the radio network.</w:t>
      </w:r>
    </w:p>
    <w:p w14:paraId="1FC44671" w14:textId="77777777" w:rsidR="00E22F07" w:rsidRDefault="00E22F07" w:rsidP="00C60EF3">
      <w:pPr>
        <w:rPr>
          <w:rFonts w:asciiTheme="minorHAnsi" w:hAnsiTheme="minorHAnsi" w:cstheme="minorHAnsi"/>
        </w:rPr>
      </w:pPr>
    </w:p>
    <w:p w14:paraId="7BF83509" w14:textId="108AC696" w:rsidR="00C60EF3" w:rsidRPr="00C60EF3" w:rsidRDefault="00C345A4" w:rsidP="00C94671">
      <w:pPr>
        <w:pStyle w:val="01TEFBodyText"/>
      </w:pPr>
      <w:r w:rsidRPr="00C60EF3">
        <w:t xml:space="preserve">The interfaces highlighted on the diagram will support the correlation of multiple data streams using the data analytics and reporting capabilities of the solution. The ingest point for network data will be the </w:t>
      </w:r>
      <w:r w:rsidR="006E159C">
        <w:t>Traffic Management Gateway</w:t>
      </w:r>
      <w:r w:rsidRPr="00C60EF3">
        <w:t xml:space="preserve"> and </w:t>
      </w:r>
      <w:r w:rsidR="00D44F98" w:rsidRPr="00D44F98">
        <w:t>Telefónica</w:t>
      </w:r>
      <w:r w:rsidRPr="00C60EF3">
        <w:t xml:space="preserve"> will feed this data into the insights services through the integration highlighted on the diagram. Once processed, the data can be stored in CH DB to be used by the Device Manager services as described above for a near real-time view. In addition, specific data from the raw Network feed can be persisted against the CH record where no correlation of data is required to support a more real-time view to the Device Manager services.</w:t>
      </w:r>
    </w:p>
    <w:p w14:paraId="6EA2C93D" w14:textId="77777777" w:rsidR="00E22F07" w:rsidRDefault="00E22F07" w:rsidP="00C94671">
      <w:pPr>
        <w:pStyle w:val="01TEFBodyText"/>
      </w:pPr>
    </w:p>
    <w:p w14:paraId="32261357" w14:textId="47AA8A88" w:rsidR="00C60EF3" w:rsidRPr="00C60EF3" w:rsidRDefault="00C60EF3" w:rsidP="00C94671">
      <w:pPr>
        <w:pStyle w:val="01TEFBodyText"/>
      </w:pPr>
      <w:r w:rsidRPr="00C60EF3">
        <w:t xml:space="preserve">The </w:t>
      </w:r>
      <w:r w:rsidR="00D864D0">
        <w:t>Device Manager</w:t>
      </w:r>
      <w:r w:rsidRPr="00C60EF3">
        <w:t xml:space="preserve"> solution will utilise the existing boundary enforcement platforms of </w:t>
      </w:r>
      <w:r w:rsidR="00D44F98" w:rsidRPr="00D44F98">
        <w:t>Telefónica</w:t>
      </w:r>
      <w:r w:rsidRPr="00C60EF3">
        <w:t xml:space="preserve">’s  solution. The platform manages </w:t>
      </w:r>
      <w:r w:rsidR="0068342D">
        <w:t>DCCKI</w:t>
      </w:r>
      <w:r w:rsidR="0068342D" w:rsidRPr="00C60EF3">
        <w:t xml:space="preserve"> </w:t>
      </w:r>
      <w:r w:rsidRPr="00C60EF3">
        <w:t xml:space="preserve">based TLS authentication over the MPLS connection to the DSP. </w:t>
      </w:r>
    </w:p>
    <w:p w14:paraId="3EFD632B" w14:textId="77777777" w:rsidR="00E22F07" w:rsidRDefault="00E22F07" w:rsidP="00C94671">
      <w:pPr>
        <w:pStyle w:val="01TEFBodyText"/>
      </w:pPr>
    </w:p>
    <w:p w14:paraId="73AA8E84" w14:textId="4F2378FB" w:rsidR="00C60EF3" w:rsidRPr="00C60EF3" w:rsidRDefault="00C60EF3" w:rsidP="00C94671">
      <w:pPr>
        <w:pStyle w:val="01TEFBodyText"/>
      </w:pPr>
      <w:r w:rsidRPr="00C60EF3">
        <w:t xml:space="preserve">To aid understanding, the following diagram provides a simplified view of the integration with the communications hub through the Device Manager and the </w:t>
      </w:r>
      <w:r w:rsidR="00D84154">
        <w:t>Traffic Management Gateway</w:t>
      </w:r>
      <w:r w:rsidRPr="00C60EF3">
        <w:t xml:space="preserve"> (note the end-to-end view is presented further down in this section): </w:t>
      </w:r>
    </w:p>
    <w:p w14:paraId="712A4AF9" w14:textId="458CF39C" w:rsidR="00716A05" w:rsidRPr="00716A05" w:rsidRDefault="00623DC6" w:rsidP="00716A05">
      <w:pPr>
        <w:jc w:val="center"/>
        <w:rPr>
          <w:rFonts w:asciiTheme="minorHAnsi" w:hAnsiTheme="minorHAnsi" w:cstheme="minorHAnsi"/>
        </w:rPr>
      </w:pPr>
      <w:r w:rsidRPr="00623DC6">
        <w:rPr>
          <w:noProof/>
        </w:rPr>
        <w:lastRenderedPageBreak/>
        <w:t xml:space="preserve"> </w:t>
      </w:r>
      <w:r w:rsidRPr="00623DC6">
        <w:rPr>
          <w:rFonts w:asciiTheme="minorHAnsi" w:hAnsiTheme="minorHAnsi" w:cstheme="minorHAnsi"/>
          <w:noProof/>
        </w:rPr>
        <w:drawing>
          <wp:inline distT="0" distB="0" distL="0" distR="0" wp14:anchorId="7CBA2260" wp14:editId="5660494F">
            <wp:extent cx="4102874" cy="2872831"/>
            <wp:effectExtent l="0" t="0" r="0" b="0"/>
            <wp:docPr id="1657447495" name="Picture 1657447495"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47495" name="Picture 1" descr="A diagram of a software system&#10;&#10;Description automatically generated"/>
                    <pic:cNvPicPr/>
                  </pic:nvPicPr>
                  <pic:blipFill>
                    <a:blip r:embed="rId51"/>
                    <a:stretch>
                      <a:fillRect/>
                    </a:stretch>
                  </pic:blipFill>
                  <pic:spPr>
                    <a:xfrm>
                      <a:off x="0" y="0"/>
                      <a:ext cx="4144947" cy="2902291"/>
                    </a:xfrm>
                    <a:prstGeom prst="rect">
                      <a:avLst/>
                    </a:prstGeom>
                  </pic:spPr>
                </pic:pic>
              </a:graphicData>
            </a:graphic>
          </wp:inline>
        </w:drawing>
      </w:r>
      <w:r w:rsidR="00EC4B0A" w:rsidRPr="00EC4B0A" w:rsidDel="00EC4B0A">
        <w:rPr>
          <w:rFonts w:asciiTheme="minorHAnsi" w:hAnsiTheme="minorHAnsi" w:cstheme="minorHAnsi"/>
        </w:rPr>
        <w:t xml:space="preserve"> </w:t>
      </w:r>
    </w:p>
    <w:p w14:paraId="483D3950" w14:textId="74915D2B" w:rsidR="00440E65" w:rsidRPr="005C6EC8" w:rsidRDefault="00F91A14" w:rsidP="00440E65">
      <w:pPr>
        <w:pStyle w:val="01TEFFigureTitle"/>
      </w:pPr>
      <w:r>
        <w:t>Communication Hub</w:t>
      </w:r>
      <w:r w:rsidR="00DB633E">
        <w:t xml:space="preserve"> Integration</w:t>
      </w:r>
    </w:p>
    <w:p w14:paraId="7E8B1762" w14:textId="5A4391F8" w:rsidR="00C60EF3" w:rsidRPr="00C60EF3" w:rsidRDefault="00C60EF3" w:rsidP="00DB633E">
      <w:pPr>
        <w:pStyle w:val="01TEFBodyText"/>
        <w:rPr>
          <w:rFonts w:cstheme="minorHAnsi"/>
        </w:rPr>
      </w:pPr>
      <w:r w:rsidRPr="00C60EF3">
        <w:t xml:space="preserve">The sending of all messages to the communication hub across the WAN will be managed through the </w:t>
      </w:r>
      <w:r w:rsidR="0023244B">
        <w:t>Traffic Management Gateway</w:t>
      </w:r>
      <w:r w:rsidRPr="00C60EF3">
        <w:t>. The origins of commands iss</w:t>
      </w:r>
      <w:r w:rsidRPr="00C60EF3">
        <w:rPr>
          <w:rFonts w:cstheme="minorHAnsi"/>
        </w:rPr>
        <w:t>ued to the communication hub will be either:</w:t>
      </w:r>
    </w:p>
    <w:p w14:paraId="390CFE37" w14:textId="77777777" w:rsidR="00C60EF3" w:rsidRPr="00C60EF3" w:rsidRDefault="00C60EF3" w:rsidP="00B84158">
      <w:pPr>
        <w:pStyle w:val="01TEFBullet"/>
        <w:rPr>
          <w:sz w:val="24"/>
          <w:szCs w:val="24"/>
        </w:rPr>
      </w:pPr>
      <w:r w:rsidRPr="00C60EF3">
        <w:t>the DSP (i.e. the types of commands that are currently serviced over the SMWAN link), and</w:t>
      </w:r>
    </w:p>
    <w:p w14:paraId="4281684F" w14:textId="77777777" w:rsidR="00C60EF3" w:rsidRPr="00C60EF3" w:rsidRDefault="00C60EF3" w:rsidP="00B84158">
      <w:pPr>
        <w:pStyle w:val="01TEFBullet"/>
        <w:rPr>
          <w:sz w:val="24"/>
          <w:szCs w:val="24"/>
        </w:rPr>
      </w:pPr>
      <w:r w:rsidRPr="00C60EF3">
        <w:t>the Device Manager (DM), which will:</w:t>
      </w:r>
    </w:p>
    <w:p w14:paraId="798B80DA" w14:textId="77777777" w:rsidR="00C60EF3" w:rsidRPr="00C60EF3" w:rsidRDefault="00C60EF3" w:rsidP="00DB633E">
      <w:pPr>
        <w:pStyle w:val="01TEFBullets-Sub"/>
        <w:rPr>
          <w:rFonts w:eastAsia="MS PGothic"/>
          <w:sz w:val="24"/>
          <w:szCs w:val="24"/>
        </w:rPr>
      </w:pPr>
      <w:r w:rsidRPr="00C60EF3">
        <w:t>Manage device management requests from the DSP e.g., firmware, diagnostics requests</w:t>
      </w:r>
    </w:p>
    <w:p w14:paraId="77DB2972" w14:textId="77777777" w:rsidR="00C60EF3" w:rsidRPr="00C60EF3" w:rsidRDefault="00C60EF3" w:rsidP="00DB633E">
      <w:pPr>
        <w:pStyle w:val="01TEFBullets-Sub"/>
        <w:rPr>
          <w:rFonts w:eastAsia="MS PGothic"/>
          <w:sz w:val="24"/>
          <w:szCs w:val="24"/>
        </w:rPr>
      </w:pPr>
      <w:r w:rsidRPr="00C60EF3">
        <w:t>Schedule / issue operational device management (DMM) commands such as reboot, RTT.</w:t>
      </w:r>
    </w:p>
    <w:p w14:paraId="2DD1FD2A" w14:textId="25540907" w:rsidR="00C60EF3" w:rsidRPr="00C60EF3" w:rsidRDefault="00C60EF3" w:rsidP="00DB633E">
      <w:pPr>
        <w:pStyle w:val="01TEFBodyText"/>
        <w:rPr>
          <w:rFonts w:cstheme="minorHAnsi"/>
        </w:rPr>
      </w:pPr>
      <w:r w:rsidRPr="00C60EF3">
        <w:t xml:space="preserve">In either case, the interface into the </w:t>
      </w:r>
      <w:r w:rsidR="00EC3E4A">
        <w:t>Traffic Management Gateway</w:t>
      </w:r>
      <w:r w:rsidRPr="00C60EF3">
        <w:t xml:space="preserve"> will be a JSON formatted request with the GBCS / DMM command as part of its payload. The </w:t>
      </w:r>
      <w:r w:rsidR="00EC3E4A">
        <w:t>Traffic Management Gateway</w:t>
      </w:r>
      <w:r w:rsidRPr="00C60EF3">
        <w:t xml:space="preserve"> will:</w:t>
      </w:r>
    </w:p>
    <w:p w14:paraId="6BEA0CBF" w14:textId="114DB0FF" w:rsidR="00C60EF3" w:rsidRPr="00C60EF3" w:rsidRDefault="00C60EF3" w:rsidP="00B84158">
      <w:pPr>
        <w:pStyle w:val="01TEFBullet"/>
        <w:rPr>
          <w:sz w:val="24"/>
          <w:szCs w:val="24"/>
        </w:rPr>
      </w:pPr>
      <w:r w:rsidRPr="00C60EF3">
        <w:t>Extract all DMM</w:t>
      </w:r>
      <w:r w:rsidRPr="00C60EF3">
        <w:rPr>
          <w:sz w:val="24"/>
          <w:szCs w:val="24"/>
        </w:rPr>
        <w:t xml:space="preserve">/GBCS commands from the JSON </w:t>
      </w:r>
      <w:r w:rsidR="00914FC4" w:rsidRPr="00C60EF3">
        <w:rPr>
          <w:sz w:val="24"/>
          <w:szCs w:val="24"/>
        </w:rPr>
        <w:t>payload.</w:t>
      </w:r>
    </w:p>
    <w:p w14:paraId="0CF7E916" w14:textId="4AF368EC" w:rsidR="00C60EF3" w:rsidRPr="00C60EF3" w:rsidRDefault="00C60EF3" w:rsidP="00B84158">
      <w:pPr>
        <w:pStyle w:val="01TEFBullet"/>
        <w:rPr>
          <w:sz w:val="24"/>
          <w:szCs w:val="24"/>
        </w:rPr>
      </w:pPr>
      <w:r w:rsidRPr="00C60EF3">
        <w:t xml:space="preserve">Perform IP lookup based on communication hub GUID </w:t>
      </w:r>
      <w:r w:rsidR="00914FC4" w:rsidRPr="00C60EF3">
        <w:t>details.</w:t>
      </w:r>
    </w:p>
    <w:p w14:paraId="1DB5A179" w14:textId="77777777" w:rsidR="00C60EF3" w:rsidRPr="00C60EF3" w:rsidRDefault="00C60EF3" w:rsidP="00B84158">
      <w:pPr>
        <w:pStyle w:val="01TEFBullet"/>
        <w:rPr>
          <w:sz w:val="24"/>
          <w:szCs w:val="24"/>
        </w:rPr>
      </w:pPr>
      <w:r w:rsidRPr="00C60EF3">
        <w:t>Issue the command to the communications hub.</w:t>
      </w:r>
    </w:p>
    <w:p w14:paraId="34E1802E" w14:textId="02851496" w:rsidR="00B06A5C" w:rsidRDefault="00B06A5C" w:rsidP="00DB633E">
      <w:pPr>
        <w:pStyle w:val="01TEFBodyText"/>
      </w:pPr>
      <w:r>
        <w:t>Commands will be issued through</w:t>
      </w:r>
      <w:r w:rsidR="006D2787">
        <w:t xml:space="preserve"> Service Edge which will be responsible for supporting </w:t>
      </w:r>
      <w:r w:rsidR="00936D97">
        <w:t>IPv6/UDP to IPv4/AMQP</w:t>
      </w:r>
      <w:r w:rsidR="004E12A9">
        <w:t xml:space="preserve"> translation to support the </w:t>
      </w:r>
      <w:r w:rsidR="00B64B0F">
        <w:t>traffic between the hub and the</w:t>
      </w:r>
      <w:r w:rsidR="00914FC4">
        <w:t xml:space="preserve"> Traffic Management Gateway.</w:t>
      </w:r>
    </w:p>
    <w:p w14:paraId="3A871919" w14:textId="77777777" w:rsidR="00B06A5C" w:rsidRDefault="00B06A5C" w:rsidP="00DB633E">
      <w:pPr>
        <w:pStyle w:val="01TEFBodyText"/>
      </w:pPr>
    </w:p>
    <w:p w14:paraId="1666BB78" w14:textId="6CE3A133" w:rsidR="00C60EF3" w:rsidRPr="003B0E33" w:rsidRDefault="00D44F98" w:rsidP="00DB633E">
      <w:pPr>
        <w:pStyle w:val="01TEFBodyText"/>
        <w:rPr>
          <w:rFonts w:cstheme="minorHAnsi"/>
        </w:rPr>
      </w:pPr>
      <w:r w:rsidRPr="00D44F98">
        <w:t>Telefónica</w:t>
      </w:r>
      <w:r w:rsidR="00C60EF3" w:rsidRPr="00C60EF3">
        <w:rPr>
          <w:rFonts w:cstheme="minorHAnsi"/>
        </w:rPr>
        <w:t xml:space="preserve"> will </w:t>
      </w:r>
      <w:r w:rsidR="00795DEB">
        <w:rPr>
          <w:rFonts w:cstheme="minorHAnsi"/>
        </w:rPr>
        <w:t xml:space="preserve">continue to </w:t>
      </w:r>
      <w:r w:rsidR="00C60EF3" w:rsidRPr="00C60EF3">
        <w:rPr>
          <w:rFonts w:cstheme="minorHAnsi"/>
        </w:rPr>
        <w:t xml:space="preserve">utilise device management commands used to communicate and manage the variants of the communication hubs, and which are based on GBCS message constructs. </w:t>
      </w:r>
    </w:p>
    <w:p w14:paraId="347A2173" w14:textId="77777777" w:rsidR="00E22F07" w:rsidRDefault="00E22F07" w:rsidP="00C60EF3">
      <w:pPr>
        <w:rPr>
          <w:rFonts w:asciiTheme="minorHAnsi" w:hAnsiTheme="minorHAnsi" w:cstheme="minorHAnsi"/>
          <w:lang w:val="en-US"/>
        </w:rPr>
      </w:pPr>
    </w:p>
    <w:p w14:paraId="7E32A9D4" w14:textId="19D25100" w:rsidR="00C60EF3" w:rsidRPr="00C60EF3" w:rsidRDefault="00C60EF3" w:rsidP="00DB633E">
      <w:pPr>
        <w:pStyle w:val="01TEFBodyText"/>
        <w:rPr>
          <w:rFonts w:cstheme="minorHAnsi"/>
        </w:rPr>
      </w:pPr>
      <w:r w:rsidRPr="00C60EF3">
        <w:rPr>
          <w:lang w:val="en-US"/>
        </w:rPr>
        <w:t xml:space="preserve">The </w:t>
      </w:r>
      <w:r w:rsidRPr="00C60EF3">
        <w:rPr>
          <w:rFonts w:cstheme="minorHAnsi"/>
          <w:u w:val="single"/>
          <w:lang w:val="en-US"/>
        </w:rPr>
        <w:t>DMM protocol</w:t>
      </w:r>
      <w:r w:rsidRPr="00C60EF3">
        <w:rPr>
          <w:rStyle w:val="apple-converted-space"/>
          <w:rFonts w:cstheme="minorHAnsi"/>
          <w:lang w:val="en-US"/>
        </w:rPr>
        <w:t> </w:t>
      </w:r>
      <w:r w:rsidRPr="00C60EF3">
        <w:rPr>
          <w:rFonts w:cstheme="minorHAnsi"/>
          <w:lang w:val="en-US"/>
        </w:rPr>
        <w:t>has been created by our Design Authority team to provide a fully functional interface specification for communication between the device manager and the CH. This details the WAN, specific message formats, and the alerts.</w:t>
      </w:r>
    </w:p>
    <w:p w14:paraId="44AEBBD0" w14:textId="77777777" w:rsidR="00BF14EF" w:rsidRDefault="00BF14EF" w:rsidP="00DB633E">
      <w:pPr>
        <w:pStyle w:val="01TEFBodyText"/>
      </w:pPr>
    </w:p>
    <w:p w14:paraId="080D22D6" w14:textId="0A87B8A7" w:rsidR="00A14537" w:rsidRPr="0066444A" w:rsidRDefault="00C60EF3" w:rsidP="0066444A">
      <w:pPr>
        <w:pStyle w:val="01TEFBodyText"/>
        <w:rPr>
          <w:rFonts w:cstheme="minorHAnsi"/>
          <w:bCs/>
        </w:rPr>
      </w:pPr>
      <w:r w:rsidRPr="00C60EF3">
        <w:lastRenderedPageBreak/>
        <w:t>The device management processes, relating to PKI, fall into three broad stages of the Communications Hub lifecycle: Manufacture, Operational (in life) and Refurbishment/Disposal.</w:t>
      </w:r>
      <w:bookmarkStart w:id="503" w:name="_Toc86998913"/>
      <w:bookmarkStart w:id="504" w:name="_Toc369248382"/>
      <w:bookmarkStart w:id="505" w:name="_Toc369449173"/>
      <w:bookmarkStart w:id="506" w:name="_Toc369449408"/>
      <w:bookmarkStart w:id="507" w:name="_Toc370895136"/>
      <w:bookmarkStart w:id="508" w:name="_Toc371359011"/>
      <w:bookmarkStart w:id="509" w:name="_Toc371360354"/>
      <w:bookmarkStart w:id="510" w:name="_Toc371360614"/>
      <w:bookmarkStart w:id="511" w:name="_Toc371514523"/>
      <w:bookmarkStart w:id="512" w:name="_Toc371930886"/>
      <w:bookmarkStart w:id="513" w:name="_Toc371931120"/>
      <w:bookmarkStart w:id="514" w:name="_Toc371935125"/>
      <w:bookmarkStart w:id="515" w:name="_Toc372033594"/>
      <w:bookmarkStart w:id="516" w:name="_Toc372039540"/>
      <w:bookmarkStart w:id="517" w:name="_Toc372817205"/>
      <w:bookmarkStart w:id="518" w:name="_Toc372817502"/>
      <w:bookmarkStart w:id="519" w:name="_Toc372883218"/>
      <w:bookmarkStart w:id="520" w:name="_Toc372884957"/>
      <w:bookmarkStart w:id="521" w:name="_Toc372887054"/>
      <w:bookmarkStart w:id="522" w:name="_Toc372887248"/>
      <w:bookmarkStart w:id="523" w:name="_Toc372890691"/>
      <w:bookmarkStart w:id="524" w:name="_Toc372890877"/>
      <w:bookmarkStart w:id="525" w:name="_Toc373169171"/>
      <w:bookmarkStart w:id="526" w:name="_Toc373247815"/>
      <w:bookmarkStart w:id="527" w:name="_Toc373248067"/>
      <w:bookmarkStart w:id="528" w:name="_Toc373249235"/>
      <w:bookmarkStart w:id="529" w:name="_Toc373439895"/>
      <w:bookmarkStart w:id="530" w:name="_Toc374531272"/>
      <w:bookmarkStart w:id="531" w:name="_Toc374541940"/>
      <w:bookmarkStart w:id="532" w:name="_Toc374617661"/>
      <w:bookmarkStart w:id="533" w:name="_Toc374631645"/>
      <w:bookmarkStart w:id="534" w:name="_Toc375129935"/>
      <w:bookmarkStart w:id="535" w:name="_Ref86758660"/>
      <w:bookmarkStart w:id="536" w:name="_Toc87460341"/>
      <w:bookmarkEnd w:id="133"/>
      <w:bookmarkEnd w:id="134"/>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p>
    <w:p w14:paraId="3C08C83D" w14:textId="62BE280F" w:rsidR="00004DA8" w:rsidRPr="00A906D4" w:rsidRDefault="00232311" w:rsidP="00B84158">
      <w:pPr>
        <w:pStyle w:val="01TefHeading1"/>
      </w:pPr>
      <w:bookmarkStart w:id="537" w:name="_Ref145911196"/>
      <w:bookmarkStart w:id="538" w:name="_Toc167978395"/>
      <w:r>
        <w:t>SECURITY</w:t>
      </w:r>
      <w:bookmarkEnd w:id="535"/>
      <w:bookmarkEnd w:id="536"/>
      <w:bookmarkEnd w:id="537"/>
      <w:bookmarkEnd w:id="538"/>
    </w:p>
    <w:p w14:paraId="71CD63A4" w14:textId="4FB77969" w:rsidR="00A26AB0" w:rsidRDefault="00C572B3" w:rsidP="00A26AB0">
      <w:pPr>
        <w:pStyle w:val="Heading2"/>
      </w:pPr>
      <w:bookmarkStart w:id="539" w:name="_Toc167978396"/>
      <w:r>
        <w:t>OVERVIEW</w:t>
      </w:r>
      <w:bookmarkEnd w:id="539"/>
    </w:p>
    <w:p w14:paraId="4D7F67FC" w14:textId="77777777" w:rsidR="00A906D4" w:rsidRPr="00450B66" w:rsidRDefault="00A906D4" w:rsidP="00A906D4">
      <w:pPr>
        <w:pStyle w:val="01TEFBodyText"/>
      </w:pPr>
      <w:r w:rsidRPr="273A103B">
        <w:t>The solution components /layers will communicate with mutual authentication, utilise externally signed certs with TLS based encryption, trust path validation, hardened operating systems as well as endpoint protection will exist on all servers, covering antivirus, anomaly detection and threat modelling.</w:t>
      </w:r>
    </w:p>
    <w:p w14:paraId="4F0FA66C" w14:textId="77777777" w:rsidR="00B456CD" w:rsidRDefault="00B456CD" w:rsidP="00A906D4">
      <w:pPr>
        <w:pStyle w:val="01TEFBodyText"/>
        <w:rPr>
          <w:lang w:val="en-US"/>
        </w:rPr>
      </w:pPr>
    </w:p>
    <w:p w14:paraId="2BC4FAD3" w14:textId="5FC9780E" w:rsidR="00A906D4" w:rsidRPr="00BD5FA2" w:rsidRDefault="00A906D4" w:rsidP="00A906D4">
      <w:pPr>
        <w:pStyle w:val="01TEFBodyText"/>
        <w:rPr>
          <w:lang w:val="en-US"/>
        </w:rPr>
      </w:pPr>
      <w:r w:rsidRPr="273A103B">
        <w:rPr>
          <w:lang w:val="en-US"/>
        </w:rPr>
        <w:t xml:space="preserve">The SMKI and DCCKI shall be used to facilitate the manufacturing and management of Smart Metering specific PKI certificate services and infrastructure. </w:t>
      </w:r>
    </w:p>
    <w:p w14:paraId="3ED7470C" w14:textId="77777777" w:rsidR="00A906D4" w:rsidRDefault="00A906D4" w:rsidP="00A906D4">
      <w:pPr>
        <w:pStyle w:val="01TEFBodyText"/>
      </w:pPr>
    </w:p>
    <w:p w14:paraId="63CD5B64" w14:textId="7D29DE04" w:rsidR="00A906D4" w:rsidRDefault="00A906D4" w:rsidP="00A906D4">
      <w:pPr>
        <w:pStyle w:val="01TEFBodyText"/>
      </w:pPr>
      <w:r>
        <w:t>The</w:t>
      </w:r>
      <w:r w:rsidRPr="00381E5E">
        <w:t xml:space="preserve"> solution has provision for Dedicated API Management for enhanced security and it allows to manage TLS protocols and 3DES cipher in cloud deployment. WAF is based on rules from the </w:t>
      </w:r>
      <w:hyperlink r:id="rId52">
        <w:r w:rsidRPr="00381E5E">
          <w:t>OWASP (Open Web Application Security Project) core rule sets</w:t>
        </w:r>
      </w:hyperlink>
      <w:r w:rsidRPr="00381E5E">
        <w:t>.</w:t>
      </w:r>
    </w:p>
    <w:p w14:paraId="583808D5" w14:textId="77777777" w:rsidR="00A906D4" w:rsidRDefault="00A906D4" w:rsidP="00A906D4">
      <w:pPr>
        <w:pStyle w:val="01TEFBodyText"/>
      </w:pPr>
    </w:p>
    <w:p w14:paraId="78B7B6BB" w14:textId="07B02BB1" w:rsidR="00A906D4" w:rsidRDefault="00A906D4" w:rsidP="00A906D4">
      <w:pPr>
        <w:pStyle w:val="01TEFBodyText"/>
      </w:pPr>
      <w:r w:rsidRPr="1B405306">
        <w:t xml:space="preserve">All WAN API will leverage </w:t>
      </w:r>
      <w:proofErr w:type="spellStart"/>
      <w:r w:rsidR="007F1542">
        <w:t>HAProxy</w:t>
      </w:r>
      <w:proofErr w:type="spellEnd"/>
      <w:r w:rsidRPr="1B405306">
        <w:t xml:space="preserve"> for authorisation and authentication. A gateway provides an extra layer of security.</w:t>
      </w:r>
    </w:p>
    <w:p w14:paraId="391E0751" w14:textId="77777777" w:rsidR="00A906D4" w:rsidRDefault="00A906D4" w:rsidP="00A906D4">
      <w:pPr>
        <w:pStyle w:val="01TEFBodyText"/>
      </w:pPr>
    </w:p>
    <w:p w14:paraId="500B832B" w14:textId="6C0B162B" w:rsidR="00A906D4" w:rsidRDefault="00A906D4" w:rsidP="00A906D4">
      <w:pPr>
        <w:pStyle w:val="01TEFBodyText"/>
      </w:pPr>
      <w:r>
        <w:t>Traffic Management Gateway</w:t>
      </w:r>
      <w:r w:rsidRPr="1B405306">
        <w:t xml:space="preserve"> will be developed and hosted using Microsoft Azure, where Threat modelling comes inbuilt. Furthermore, Azure cloud services platform conforms to the NIST CSF risk management practices, as defined in the Framework for Improving Critical Infrastructure Cybersecurity. </w:t>
      </w:r>
    </w:p>
    <w:p w14:paraId="5E984B0D" w14:textId="77777777" w:rsidR="00AA0184" w:rsidRDefault="00AA0184" w:rsidP="00A906D4">
      <w:pPr>
        <w:pStyle w:val="01TEFBodyText"/>
      </w:pPr>
    </w:p>
    <w:p w14:paraId="5C1D82F6" w14:textId="77777777" w:rsidR="00D46EA9" w:rsidRDefault="00D46EA9" w:rsidP="00D46EA9">
      <w:pPr>
        <w:pStyle w:val="01TEFBodyText"/>
      </w:pPr>
      <w:r>
        <w:t xml:space="preserve">The Cloud solution hosting the Device Manager services will be supported by the </w:t>
      </w:r>
      <w:proofErr w:type="spellStart"/>
      <w:r>
        <w:t>HAProxy</w:t>
      </w:r>
      <w:proofErr w:type="spellEnd"/>
      <w:r>
        <w:t xml:space="preserve"> integration capability hosted within a private VNET. </w:t>
      </w:r>
    </w:p>
    <w:p w14:paraId="08A2B725" w14:textId="77777777" w:rsidR="00A906D4" w:rsidRDefault="00A906D4" w:rsidP="00A906D4">
      <w:pPr>
        <w:pStyle w:val="01TEFBodyText"/>
      </w:pPr>
    </w:p>
    <w:p w14:paraId="6558B51F" w14:textId="4B79D113" w:rsidR="00A906D4" w:rsidRPr="00450B66" w:rsidRDefault="00A906D4" w:rsidP="00A906D4">
      <w:pPr>
        <w:pStyle w:val="01TEFBodyText"/>
      </w:pPr>
      <w:r w:rsidRPr="1B405306">
        <w:t xml:space="preserve">In addition, the </w:t>
      </w:r>
      <w:r>
        <w:t>Traffic Management Gateway</w:t>
      </w:r>
      <w:r w:rsidRPr="1B405306">
        <w:t xml:space="preserve"> components are by default protected by Azure's infrastructure DDoS (Basic) Protection. The scale and capacity of the globally deployed Azure network provides defence against common network-layer attacks through always-on traffic monitoring and real-time mitigation. </w:t>
      </w:r>
    </w:p>
    <w:p w14:paraId="17294653" w14:textId="77777777" w:rsidR="00A906D4" w:rsidRDefault="00A906D4" w:rsidP="00A906D4">
      <w:pPr>
        <w:pStyle w:val="01TEFBodyText"/>
      </w:pPr>
    </w:p>
    <w:p w14:paraId="257B8C63" w14:textId="6DC41B6A" w:rsidR="00A906D4" w:rsidRPr="00450B66" w:rsidRDefault="00342EBF" w:rsidP="00A906D4">
      <w:pPr>
        <w:pStyle w:val="01TEFBodyText"/>
      </w:pPr>
      <w:r>
        <w:t>The</w:t>
      </w:r>
      <w:r w:rsidR="00A906D4" w:rsidRPr="1B405306">
        <w:t xml:space="preserve"> </w:t>
      </w:r>
      <w:r w:rsidR="00A906D4">
        <w:t>Traffic Management Gateway</w:t>
      </w:r>
      <w:r w:rsidR="00A906D4" w:rsidRPr="1B405306">
        <w:t xml:space="preserve"> will use Azure Sentinel to analyse real-time event data and detecting attacks. In </w:t>
      </w:r>
      <w:r w:rsidR="00A906D4" w:rsidRPr="00D44F98">
        <w:t>Telefónica</w:t>
      </w:r>
      <w:r w:rsidR="00A906D4" w:rsidRPr="1B405306">
        <w:t xml:space="preserve"> system’s all services events are collected, detected, investigated, and responded to security threats and incidents. Azure Sentinel is a cloud-native security information and event manager (SIEM) platform that uses built-in AI to help analyse large volumes of data across an enterprise – fast. Azure Sentinel aggregates data from all sources, including users, applications, servers, and devices running on-premises or in any cloud, letting you reason over millions of records in a few seconds. It includes built-in connectors for easy onboarding of popular security solutions.</w:t>
      </w:r>
      <w:r w:rsidR="00A10F30">
        <w:t xml:space="preserve"> As part of </w:t>
      </w:r>
      <w:r w:rsidR="00C30975">
        <w:t>Telefónica</w:t>
      </w:r>
      <w:r w:rsidR="00A10F30">
        <w:t xml:space="preserve"> wider Security strategy, Sentinel will feed Google Chronicle as the centralised SIEM capability for </w:t>
      </w:r>
      <w:r w:rsidR="00C30975">
        <w:t>Telefónica</w:t>
      </w:r>
      <w:r w:rsidR="00A10F30">
        <w:t xml:space="preserve">. </w:t>
      </w:r>
      <w:r w:rsidR="00C30975">
        <w:t>Telefónica</w:t>
      </w:r>
      <w:r w:rsidR="00A10F30">
        <w:t xml:space="preserve"> will be reviewing the option of delivering a direct feed from Azure monitor into Google Chronicle.</w:t>
      </w:r>
      <w:r w:rsidR="00D11EEE">
        <w:t xml:space="preserve"> </w:t>
      </w:r>
      <w:r w:rsidR="00D11EEE" w:rsidRPr="00D11EEE">
        <w:t>Azure Sentinel to GCP Chronicle is underpinned by IFID719.</w:t>
      </w:r>
    </w:p>
    <w:p w14:paraId="0FC56837" w14:textId="77777777" w:rsidR="00A906D4" w:rsidRDefault="00A906D4" w:rsidP="00A906D4">
      <w:pPr>
        <w:pStyle w:val="01TEFBodyText"/>
      </w:pPr>
    </w:p>
    <w:p w14:paraId="233BCCF1" w14:textId="0C88DC87" w:rsidR="00A906D4" w:rsidRPr="00450B66" w:rsidRDefault="00A906D4" w:rsidP="00A906D4">
      <w:pPr>
        <w:pStyle w:val="01TEFBodyText"/>
      </w:pPr>
      <w:r w:rsidRPr="1B405306">
        <w:lastRenderedPageBreak/>
        <w:t>All Service audit logs</w:t>
      </w:r>
      <w:r w:rsidR="002C46FC">
        <w:t xml:space="preserve"> will</w:t>
      </w:r>
      <w:r w:rsidRPr="1B405306">
        <w:t xml:space="preserve"> </w:t>
      </w:r>
      <w:r w:rsidR="002C46FC">
        <w:t xml:space="preserve">be forwarded to Google </w:t>
      </w:r>
      <w:r w:rsidR="00A10F30">
        <w:t>Chronicle</w:t>
      </w:r>
      <w:r w:rsidR="00A10F30" w:rsidRPr="1B405306" w:rsidDel="002C46FC">
        <w:t xml:space="preserve"> </w:t>
      </w:r>
      <w:r w:rsidRPr="1B405306">
        <w:t xml:space="preserve">to capture, monitor, and correlate event activities, for analysis and onward processing. All security relevant logs generated by these systems, whether traffic related, or management/operation related, such as user logon/logoff and system status, will be transmitted to the SIEM. This will include alerts to trigger actions within the </w:t>
      </w:r>
      <w:r w:rsidRPr="00D44F98">
        <w:t>Telefónica</w:t>
      </w:r>
      <w:r w:rsidRPr="1B405306">
        <w:t xml:space="preserve"> SOC following significant events.</w:t>
      </w:r>
      <w:r w:rsidR="002424DD">
        <w:t xml:space="preserve"> </w:t>
      </w:r>
    </w:p>
    <w:p w14:paraId="4831ED8D" w14:textId="77777777" w:rsidR="00A906D4" w:rsidRDefault="00A906D4" w:rsidP="00A906D4">
      <w:pPr>
        <w:pStyle w:val="01TEFBodyText"/>
      </w:pPr>
    </w:p>
    <w:p w14:paraId="3E73164F" w14:textId="7980D57F" w:rsidR="00A906D4" w:rsidRPr="00450B66" w:rsidRDefault="00A906D4" w:rsidP="00A906D4">
      <w:pPr>
        <w:pStyle w:val="01TEFBodyText"/>
      </w:pPr>
      <w:r w:rsidRPr="1B405306">
        <w:t xml:space="preserve">For Proactive monitoring, we will use Azure Monitor to help maximize the availability and performance of </w:t>
      </w:r>
      <w:r w:rsidR="001874B2">
        <w:t>the</w:t>
      </w:r>
      <w:r w:rsidR="001874B2" w:rsidRPr="1B405306">
        <w:t xml:space="preserve"> </w:t>
      </w:r>
      <w:r w:rsidRPr="1B405306">
        <w:t>applications and services. It delivers a comprehensive solution for collecting, analysing and acting on telemetry across environments. We’ll primarily use two Azure Monitor components: Application Insights and Log Analytics</w:t>
      </w:r>
      <w:r w:rsidR="007B1FC4">
        <w:t>.</w:t>
      </w:r>
    </w:p>
    <w:p w14:paraId="602BB79A" w14:textId="77777777" w:rsidR="00A906D4" w:rsidRDefault="00A906D4" w:rsidP="00A906D4">
      <w:pPr>
        <w:pStyle w:val="01TEFBodyText"/>
      </w:pPr>
    </w:p>
    <w:p w14:paraId="082F8629" w14:textId="349E520B" w:rsidR="00A906D4" w:rsidRPr="00450B66" w:rsidRDefault="00A906D4" w:rsidP="00A906D4">
      <w:pPr>
        <w:pStyle w:val="01TEFBodyText"/>
      </w:pPr>
      <w:r w:rsidRPr="1B405306">
        <w:t xml:space="preserve">Application Insight, an extensible Application Performance Management (APM) service, will </w:t>
      </w:r>
      <w:r w:rsidR="008B4656">
        <w:t>support</w:t>
      </w:r>
      <w:r w:rsidRPr="1B405306">
        <w:t xml:space="preserve"> application insights on the PaaS services used in </w:t>
      </w:r>
      <w:r w:rsidRPr="00D44F98">
        <w:t>Telefónica</w:t>
      </w:r>
      <w:r w:rsidRPr="1B405306">
        <w:t xml:space="preserve"> solution. It automatically detects performance anomalies and includes powerful analytics tools to help diagnose issues and to understand user behaviours. It's designed to help you continuously improve performance and usability.</w:t>
      </w:r>
    </w:p>
    <w:p w14:paraId="223A85FF" w14:textId="77777777" w:rsidR="00A906D4" w:rsidRDefault="00A906D4" w:rsidP="00A906D4">
      <w:pPr>
        <w:pStyle w:val="01TEFBodyText"/>
      </w:pPr>
    </w:p>
    <w:p w14:paraId="3A335CD5" w14:textId="77777777" w:rsidR="00A906D4" w:rsidRPr="00450B66" w:rsidRDefault="00A906D4" w:rsidP="00A906D4">
      <w:pPr>
        <w:pStyle w:val="01TEFBodyText"/>
      </w:pPr>
      <w:r w:rsidRPr="1B405306">
        <w:t xml:space="preserve">All </w:t>
      </w:r>
      <w:r>
        <w:t>Traffic Management Gateway</w:t>
      </w:r>
      <w:r w:rsidRPr="1B405306">
        <w:t xml:space="preserve"> application services logs will be collected in Azure Monitor by using Log Analytics tool, to run queries on collected data and interactively analyse their results. We will use Log Analytics queries to retrieve records matching particular criteria, identify trends, analyse patterns, and provide a variety of data insights. </w:t>
      </w:r>
      <w:r w:rsidRPr="00D44F98">
        <w:t>Telefónica</w:t>
      </w:r>
      <w:r w:rsidRPr="1B405306">
        <w:t xml:space="preserve"> will also implement MITRE ATT&amp;CK Framework and SMKI PMA logging principles. </w:t>
      </w:r>
    </w:p>
    <w:p w14:paraId="5F7D1F02" w14:textId="77777777" w:rsidR="00A906D4" w:rsidRDefault="00A906D4" w:rsidP="00A906D4">
      <w:pPr>
        <w:pStyle w:val="01TEFBodyText"/>
      </w:pPr>
    </w:p>
    <w:p w14:paraId="5E1B8271" w14:textId="2BFF8322" w:rsidR="00A906D4" w:rsidRPr="00450B66" w:rsidRDefault="00A906D4" w:rsidP="00A906D4">
      <w:pPr>
        <w:pStyle w:val="01TEFBodyText"/>
      </w:pPr>
      <w:r w:rsidRPr="1B405306">
        <w:t xml:space="preserve">Data in Azure Storage </w:t>
      </w:r>
      <w:r w:rsidR="00603961">
        <w:t>will</w:t>
      </w:r>
      <w:r w:rsidRPr="1B405306">
        <w:t xml:space="preserve"> </w:t>
      </w:r>
      <w:r w:rsidR="00A77093" w:rsidRPr="1B405306">
        <w:t>be encrypted</w:t>
      </w:r>
      <w:r w:rsidRPr="1B405306">
        <w:t xml:space="preserve"> and decrypted transparently using 256-bit </w:t>
      </w:r>
      <w:r w:rsidRPr="003D1E89">
        <w:rPr>
          <w:rFonts w:eastAsiaTheme="minorEastAsia"/>
        </w:rPr>
        <w:t>AES encryption</w:t>
      </w:r>
      <w:r w:rsidRPr="1B405306">
        <w:t>, one of the strongest block ciphers available, and is FIPS 140-2 compliant.</w:t>
      </w:r>
    </w:p>
    <w:p w14:paraId="60680669" w14:textId="77777777" w:rsidR="00A906D4" w:rsidRDefault="00A906D4" w:rsidP="00A906D4">
      <w:pPr>
        <w:pStyle w:val="01TEFBodyText"/>
      </w:pPr>
    </w:p>
    <w:p w14:paraId="11CAD06D" w14:textId="736B62E1" w:rsidR="00A906D4" w:rsidRPr="00450B66" w:rsidRDefault="00A906D4" w:rsidP="00A906D4">
      <w:pPr>
        <w:pStyle w:val="01TEFBodyText"/>
      </w:pPr>
      <w:r w:rsidRPr="1B405306">
        <w:t xml:space="preserve">At-rest data protection: </w:t>
      </w:r>
      <w:r w:rsidR="007E19DE" w:rsidRPr="00D44F98">
        <w:t>Telefónica</w:t>
      </w:r>
      <w:r w:rsidR="007E19DE" w:rsidRPr="1B405306">
        <w:t xml:space="preserve"> </w:t>
      </w:r>
      <w:r w:rsidR="007E19DE">
        <w:t xml:space="preserve">will </w:t>
      </w:r>
      <w:r w:rsidRPr="1B405306">
        <w:t xml:space="preserve">use Azure Key Vault as well as FIPS140-2 Level 3 HSMs to maintain control of keys that are used by cloud applications and services to encrypt data. We will also leverage Azure Disk Encryption to encrypt VMs and Azure Storage Service Encryption to encrypt all data placed in </w:t>
      </w:r>
      <w:r w:rsidRPr="00D44F98">
        <w:t>Telefónica</w:t>
      </w:r>
      <w:r w:rsidRPr="1B405306">
        <w:t>’s storage account.</w:t>
      </w:r>
    </w:p>
    <w:p w14:paraId="2CAA96C1" w14:textId="77777777" w:rsidR="00A906D4" w:rsidRDefault="00A906D4" w:rsidP="00A906D4">
      <w:pPr>
        <w:pStyle w:val="01TEFBodyText"/>
      </w:pPr>
    </w:p>
    <w:p w14:paraId="27662396" w14:textId="77777777" w:rsidR="00A906D4" w:rsidRPr="00450B66" w:rsidRDefault="00A906D4" w:rsidP="00A906D4">
      <w:pPr>
        <w:pStyle w:val="01TEFBodyText"/>
      </w:pPr>
      <w:r w:rsidRPr="1B405306">
        <w:t xml:space="preserve">In-transit data protection: We design network topography in-transit data protection securing data in transit internally within the Azure network and connecting to </w:t>
      </w:r>
      <w:r w:rsidRPr="00D44F98">
        <w:t>Telefónica</w:t>
      </w:r>
      <w:r w:rsidRPr="1B405306">
        <w:t xml:space="preserve"> on-premise. These include communication through Virtual Private Networks (utilizing IPsec/IKE encryption), Express Route, Transport Layer Security (TLS) 1.2 or later (via Azure components such as Application Gateway and Azure Front Door), protocols directly on the Azure virtual machines (such as Windows IPsec or SMB), and more.</w:t>
      </w:r>
    </w:p>
    <w:p w14:paraId="146FF12F" w14:textId="77777777" w:rsidR="00A906D4" w:rsidRDefault="00A906D4" w:rsidP="00A906D4">
      <w:pPr>
        <w:pStyle w:val="01TEFBodyText"/>
      </w:pPr>
    </w:p>
    <w:p w14:paraId="25845AB0" w14:textId="1D4282BC" w:rsidR="00A906D4" w:rsidRPr="00450B66" w:rsidRDefault="00A906D4" w:rsidP="00A906D4">
      <w:pPr>
        <w:pStyle w:val="01TEFBodyText"/>
      </w:pPr>
      <w:r w:rsidRPr="1B405306">
        <w:t xml:space="preserve">Additionally, all Azure traffic travelling between Azure datacentres adopts "encryption by default" using MACsec (an IEEE standard at the data-link layer) is enabled for to ensure confidentiality and integrity of customer data. We’ll also leverage Azure Security </w:t>
      </w:r>
      <w:r w:rsidR="0006183A" w:rsidRPr="1B405306">
        <w:t>Centre</w:t>
      </w:r>
      <w:r w:rsidRPr="1B405306">
        <w:t xml:space="preserve">. Security </w:t>
      </w:r>
      <w:r w:rsidR="0006183A" w:rsidRPr="1B405306">
        <w:t>Centre</w:t>
      </w:r>
      <w:r w:rsidRPr="1B405306">
        <w:t xml:space="preserve"> provides with the tools to Strengthen security posture and protect against threats.</w:t>
      </w:r>
    </w:p>
    <w:p w14:paraId="6197D7C5" w14:textId="77777777" w:rsidR="00A906D4" w:rsidRDefault="00A906D4" w:rsidP="00A906D4">
      <w:pPr>
        <w:pStyle w:val="01TEFBodyText"/>
      </w:pPr>
    </w:p>
    <w:p w14:paraId="193D857F" w14:textId="77777777" w:rsidR="00A906D4" w:rsidRPr="00450B66" w:rsidRDefault="00A906D4" w:rsidP="00A906D4">
      <w:pPr>
        <w:pStyle w:val="01TEFBodyText"/>
      </w:pPr>
      <w:r w:rsidRPr="00D44F98">
        <w:t>Telefónica</w:t>
      </w:r>
      <w:r w:rsidRPr="1B405306">
        <w:t>’s commitment to Smart Metering has been further demonstrated in the building of a Security Operations Centre (SOC) which is in appropriately secured accommodation and resourced to provide a 24/7/365 service.</w:t>
      </w:r>
    </w:p>
    <w:p w14:paraId="68372650" w14:textId="77777777" w:rsidR="00A906D4" w:rsidRPr="00450B66" w:rsidRDefault="00A906D4" w:rsidP="00A906D4">
      <w:pPr>
        <w:pStyle w:val="01TEFBodyText"/>
      </w:pPr>
      <w:r w:rsidRPr="1B405306">
        <w:lastRenderedPageBreak/>
        <w:t xml:space="preserve">Network Data Loss Prevention will enable the Smart Metering Security Operations Centre (SOC) to monitor the data traversing the network and detect DCC Data that is either inappropriately stored and attempts to remove it from the environment; determine the data usage; profile access vectors and determine the level of compliance with </w:t>
      </w:r>
      <w:r w:rsidRPr="00D44F98">
        <w:t>Telefónica</w:t>
      </w:r>
      <w:r w:rsidRPr="1B405306">
        <w:t xml:space="preserve"> security policies.</w:t>
      </w:r>
    </w:p>
    <w:p w14:paraId="26C5A85A" w14:textId="77777777" w:rsidR="00A906D4" w:rsidRDefault="00A906D4" w:rsidP="00A906D4">
      <w:pPr>
        <w:pStyle w:val="01TEFBodyText"/>
      </w:pPr>
    </w:p>
    <w:p w14:paraId="07D83DA5" w14:textId="77777777" w:rsidR="00A906D4" w:rsidRPr="00450B66" w:rsidRDefault="00A906D4" w:rsidP="00A906D4">
      <w:pPr>
        <w:pStyle w:val="01TEFBodyText"/>
      </w:pPr>
      <w:r w:rsidRPr="273A103B">
        <w:t>New Smart Metering SOC, Smart Metering Security Information and Event Management (SIEM) and Security Incident Management systems will be deployed that:</w:t>
      </w:r>
    </w:p>
    <w:p w14:paraId="56F95570" w14:textId="27D6FAA6" w:rsidR="00A906D4" w:rsidRPr="0035307C" w:rsidRDefault="00A906D4" w:rsidP="00B84158">
      <w:pPr>
        <w:pStyle w:val="01TEFBullet"/>
        <w:rPr>
          <w:lang w:val="en-US"/>
        </w:rPr>
      </w:pPr>
      <w:r w:rsidRPr="273A103B">
        <w:rPr>
          <w:lang w:val="en-US"/>
        </w:rPr>
        <w:t>Collects, protects, and stores log data from all smart metering specific components, including WAN.</w:t>
      </w:r>
    </w:p>
    <w:p w14:paraId="364F9343" w14:textId="77777777" w:rsidR="00A906D4" w:rsidRPr="00450B66" w:rsidRDefault="00A906D4" w:rsidP="00B84158">
      <w:pPr>
        <w:pStyle w:val="01TEFBullet"/>
        <w:rPr>
          <w:lang w:val="en-US"/>
        </w:rPr>
      </w:pPr>
      <w:r w:rsidRPr="273A103B">
        <w:rPr>
          <w:lang w:val="en-US"/>
        </w:rPr>
        <w:t>Provides summary and configurable detailed reporting for management.</w:t>
      </w:r>
    </w:p>
    <w:p w14:paraId="68D959E8" w14:textId="61CBF154" w:rsidR="00A906D4" w:rsidRPr="0035307C" w:rsidRDefault="00A906D4" w:rsidP="00B84158">
      <w:pPr>
        <w:pStyle w:val="01TEFBullet"/>
        <w:rPr>
          <w:lang w:val="en-US"/>
        </w:rPr>
      </w:pPr>
      <w:r w:rsidRPr="273A103B">
        <w:rPr>
          <w:lang w:val="en-US"/>
        </w:rPr>
        <w:t xml:space="preserve">Establishes baseline levels of ‘normal activity’ – allowing </w:t>
      </w:r>
      <w:r w:rsidRPr="00D44F98">
        <w:rPr>
          <w:lang w:val="en-US"/>
        </w:rPr>
        <w:t>Telefónica</w:t>
      </w:r>
      <w:r w:rsidRPr="273A103B">
        <w:rPr>
          <w:lang w:val="en-US"/>
        </w:rPr>
        <w:t xml:space="preserve"> to detect unusual levels and types of activity more easily.</w:t>
      </w:r>
    </w:p>
    <w:p w14:paraId="755B0FD1" w14:textId="77777777" w:rsidR="00A906D4" w:rsidRPr="00450B66" w:rsidRDefault="00A906D4" w:rsidP="00B84158">
      <w:pPr>
        <w:pStyle w:val="01TEFBullet"/>
      </w:pPr>
      <w:r w:rsidRPr="273A103B">
        <w:rPr>
          <w:lang w:val="en-US"/>
        </w:rPr>
        <w:t>Alerts if baseline activities deviate, and detects complex patterns of potentially malicious activity across multiple, disparate sources (such as firewalls and Communications Hubs)</w:t>
      </w:r>
    </w:p>
    <w:p w14:paraId="417AAC67" w14:textId="77777777" w:rsidR="00A906D4" w:rsidRPr="00450B66" w:rsidRDefault="00A906D4" w:rsidP="00B84158">
      <w:pPr>
        <w:pStyle w:val="01TEFBullet"/>
      </w:pPr>
      <w:r w:rsidRPr="273A103B">
        <w:rPr>
          <w:lang w:val="en-US"/>
        </w:rPr>
        <w:t>Supports forensic analysis for any relevant investigations; and</w:t>
      </w:r>
    </w:p>
    <w:p w14:paraId="1A34BF6A" w14:textId="77777777" w:rsidR="00A906D4" w:rsidRDefault="00A906D4" w:rsidP="00B84158">
      <w:pPr>
        <w:pStyle w:val="01TEFBullet"/>
        <w:rPr>
          <w:lang w:val="en-US"/>
        </w:rPr>
      </w:pPr>
      <w:r w:rsidRPr="1B405306">
        <w:rPr>
          <w:lang w:val="en-US"/>
        </w:rPr>
        <w:t>Integrates with incident management processes to facilitate the correction of issues, recording activity and managing escalation.</w:t>
      </w:r>
    </w:p>
    <w:p w14:paraId="74A010BC" w14:textId="77777777" w:rsidR="00A906D4" w:rsidRDefault="00A906D4" w:rsidP="00A906D4">
      <w:pPr>
        <w:pStyle w:val="01TEFBodyText"/>
      </w:pPr>
    </w:p>
    <w:p w14:paraId="3BAEE439" w14:textId="47BB471D" w:rsidR="00A906D4" w:rsidRPr="00450B66" w:rsidRDefault="00A906D4" w:rsidP="00A906D4">
      <w:pPr>
        <w:pStyle w:val="01TEFBodyText"/>
      </w:pPr>
      <w:r w:rsidRPr="00D44F98">
        <w:t>Telefónica</w:t>
      </w:r>
      <w:r w:rsidRPr="1B405306">
        <w:t xml:space="preserve"> also has a dedicated Network Operations Centre (NOC) for the Smart Metering Service. This team will monitor dedicated Smart Metering infrastructure, such as WAN and </w:t>
      </w:r>
      <w:r w:rsidR="00027448">
        <w:t>Traffic Management</w:t>
      </w:r>
      <w:r w:rsidRPr="1B405306">
        <w:t xml:space="preserve"> Gateway. This team will work very closely with the Service Management team, Triage Team, and 2nd/3rd line technical support teams to ensure issues are detected and investigated at the earliest opportunity. They will continue to provide twice daily reports to Service Management and will be closely engaged in the Major Incident Management process to assist in determining impact and resolution.</w:t>
      </w:r>
    </w:p>
    <w:p w14:paraId="3F763626" w14:textId="77777777" w:rsidR="00A906D4" w:rsidRDefault="00A906D4" w:rsidP="00A906D4">
      <w:pPr>
        <w:pStyle w:val="01TEFBodyText"/>
        <w:rPr>
          <w:b/>
          <w:bCs/>
        </w:rPr>
      </w:pPr>
    </w:p>
    <w:p w14:paraId="350828AC" w14:textId="77777777" w:rsidR="00A906D4" w:rsidRPr="00450B66" w:rsidRDefault="00A906D4" w:rsidP="00A906D4">
      <w:pPr>
        <w:pStyle w:val="01TEFBodyText"/>
      </w:pPr>
      <w:r w:rsidRPr="005F737C">
        <w:t>The</w:t>
      </w:r>
      <w:r w:rsidRPr="1B405306">
        <w:t xml:space="preserve"> solution design includes measures to include early security identification, end-to-end data security, ring fenced capabilities within the communication hubs and WAN Gateway using cutting edge technologies and cloud services. </w:t>
      </w:r>
    </w:p>
    <w:p w14:paraId="150D124C" w14:textId="77777777" w:rsidR="00A906D4" w:rsidRDefault="00A906D4" w:rsidP="00A906D4">
      <w:pPr>
        <w:pStyle w:val="01TEFBodyText"/>
      </w:pPr>
    </w:p>
    <w:p w14:paraId="3183AFD9" w14:textId="3083F561" w:rsidR="00A906D4" w:rsidRPr="00450B66" w:rsidRDefault="00A906D4" w:rsidP="00A906D4">
      <w:pPr>
        <w:pStyle w:val="01TEFBodyText"/>
      </w:pPr>
      <w:r w:rsidRPr="1B405306">
        <w:t xml:space="preserve">The solution is designed keeping future evolution in mind; we can use the same security framework for new devices and solutions, and it ensures flexibility with new services. The solution will leverage </w:t>
      </w:r>
      <w:ins w:id="540" w:author="Chris Dollimore (UK)" w:date="2024-07-16T14:48:00Z">
        <w:r w:rsidR="0064719E">
          <w:t xml:space="preserve">the following </w:t>
        </w:r>
      </w:ins>
      <w:del w:id="541" w:author="Chris Dollimore (UK)" w:date="2024-07-16T14:48:00Z">
        <w:r w:rsidRPr="1B405306" w:rsidDel="0064719E">
          <w:delText xml:space="preserve">two </w:delText>
        </w:r>
      </w:del>
      <w:r w:rsidRPr="1B405306">
        <w:t xml:space="preserve">key principles that support innovation and adoption of new technologies: </w:t>
      </w:r>
    </w:p>
    <w:p w14:paraId="23FDE130" w14:textId="77777777" w:rsidR="00A906D4" w:rsidRDefault="00A906D4" w:rsidP="00A906D4">
      <w:pPr>
        <w:pStyle w:val="01TEFBodyText"/>
      </w:pPr>
    </w:p>
    <w:p w14:paraId="5DB4C19B" w14:textId="3F2D6677" w:rsidR="00A906D4" w:rsidRPr="005F737C" w:rsidRDefault="00A906D4">
      <w:pPr>
        <w:pStyle w:val="01TEFBullet"/>
        <w:pPrChange w:id="542" w:author="Asif Maruf (UK)" w:date="2024-07-10T15:28:00Z">
          <w:pPr>
            <w:pStyle w:val="01TEFBullet"/>
            <w:ind w:left="1800"/>
          </w:pPr>
        </w:pPrChange>
      </w:pPr>
      <w:r w:rsidRPr="005F737C">
        <w:t xml:space="preserve">Separation of Concerns: The </w:t>
      </w:r>
      <w:r w:rsidR="00027448">
        <w:t>Traffic Management Gateway</w:t>
      </w:r>
      <w:r w:rsidRPr="005F737C">
        <w:t xml:space="preserve"> is a set of discrete, loosely coupled services that represent a specific business function </w:t>
      </w:r>
    </w:p>
    <w:p w14:paraId="7A7448F9" w14:textId="77777777" w:rsidR="00A906D4" w:rsidRPr="005F737C" w:rsidRDefault="00A906D4">
      <w:pPr>
        <w:pStyle w:val="01TEFBullet"/>
        <w:pPrChange w:id="543" w:author="Asif Maruf (UK)" w:date="2024-07-10T15:28:00Z">
          <w:pPr>
            <w:pStyle w:val="01TEFBullet"/>
            <w:ind w:left="1800"/>
          </w:pPr>
        </w:pPrChange>
      </w:pPr>
      <w:r w:rsidRPr="005F737C">
        <w:t>Interoperability: The integration between internal components and external parties uses open, industry standards rather than proprietary standards that can result in tight coupling and lock in.</w:t>
      </w:r>
    </w:p>
    <w:p w14:paraId="2E42B348" w14:textId="4CA19B7B" w:rsidR="006821C2" w:rsidRDefault="00A906D4">
      <w:pPr>
        <w:pStyle w:val="01TEFBullet"/>
        <w:pPrChange w:id="544" w:author="Asif Maruf (UK)" w:date="2024-07-10T15:28:00Z">
          <w:pPr>
            <w:pStyle w:val="01TEFBullet"/>
            <w:ind w:left="1800"/>
          </w:pPr>
        </w:pPrChange>
      </w:pPr>
      <w:r w:rsidRPr="005F737C">
        <w:t>Baseline for New services – Our solution is built on the principles of resiliency, global scale, agility, autoscaling, and built-in security as standard. The building blocks can be easily extended to rapidly build new services to support new use-cases.</w:t>
      </w:r>
    </w:p>
    <w:p w14:paraId="5ACC349C" w14:textId="77777777" w:rsidR="00EC4B0A" w:rsidRDefault="00EC4B0A" w:rsidP="00EC4B0A">
      <w:pPr>
        <w:pStyle w:val="01TEFBodyText"/>
      </w:pPr>
    </w:p>
    <w:p w14:paraId="3FED9CD7" w14:textId="7151663D" w:rsidR="00C572B3" w:rsidRDefault="00C572B3" w:rsidP="00C572B3">
      <w:pPr>
        <w:pStyle w:val="Heading2"/>
      </w:pPr>
      <w:bookmarkStart w:id="545" w:name="_Toc167978397"/>
      <w:r>
        <w:lastRenderedPageBreak/>
        <w:t>INTEGRATION</w:t>
      </w:r>
      <w:bookmarkEnd w:id="545"/>
    </w:p>
    <w:p w14:paraId="58C5B158" w14:textId="1FD816C1" w:rsidR="00C572B3" w:rsidRPr="00BB10D7" w:rsidRDefault="00C572B3" w:rsidP="00C572B3">
      <w:pPr>
        <w:pStyle w:val="01TEFBodyText"/>
        <w:rPr>
          <w:rFonts w:cstheme="minorHAnsi"/>
          <w:bCs/>
        </w:rPr>
      </w:pPr>
      <w:r w:rsidRPr="00BB10D7">
        <w:t xml:space="preserve">Security across the </w:t>
      </w:r>
      <w:r>
        <w:t>Traffic Management Gateway</w:t>
      </w:r>
      <w:r w:rsidRPr="00BB10D7">
        <w:t xml:space="preserve"> will be implemented at multiple layers, focusing on security at rest and transit level security. It should be noted that the components</w:t>
      </w:r>
      <w:r w:rsidRPr="00BB10D7">
        <w:rPr>
          <w:rFonts w:cstheme="minorHAnsi"/>
          <w:bCs/>
        </w:rPr>
        <w:t xml:space="preserve"> of the </w:t>
      </w:r>
      <w:r w:rsidRPr="00D44F98">
        <w:rPr>
          <w:rFonts w:cstheme="minorHAnsi"/>
          <w:bCs/>
        </w:rPr>
        <w:t>Telefónica</w:t>
      </w:r>
      <w:r w:rsidRPr="00BB10D7">
        <w:rPr>
          <w:rFonts w:cstheme="minorHAnsi"/>
          <w:bCs/>
        </w:rPr>
        <w:t xml:space="preserve"> solution will align to NSCS standards.</w:t>
      </w:r>
    </w:p>
    <w:p w14:paraId="33316C3D" w14:textId="4BAE01BF" w:rsidR="00C572B3" w:rsidRPr="00BB10D7" w:rsidRDefault="00C572B3" w:rsidP="00B84158">
      <w:pPr>
        <w:pStyle w:val="01TEFBullet"/>
        <w:rPr>
          <w:rFonts w:cstheme="minorHAnsi"/>
          <w:bCs/>
        </w:rPr>
      </w:pPr>
      <w:r>
        <w:t>Traffic Management Gateway</w:t>
      </w:r>
      <w:r w:rsidRPr="00BB10D7">
        <w:t xml:space="preserve"> Connectivity to the DSP (</w:t>
      </w:r>
      <w:proofErr w:type="spellStart"/>
      <w:r w:rsidR="002E3FF3">
        <w:t>HAProxy</w:t>
      </w:r>
      <w:proofErr w:type="spellEnd"/>
      <w:r w:rsidR="002E3FF3">
        <w:t>/</w:t>
      </w:r>
      <w:r>
        <w:t>Web Application Firewall</w:t>
      </w:r>
      <w:r w:rsidRPr="00BB10D7">
        <w:t xml:space="preserve">): </w:t>
      </w:r>
    </w:p>
    <w:p w14:paraId="0A122FE3" w14:textId="0ED43C9D" w:rsidR="00C572B3" w:rsidRPr="00BB10D7" w:rsidRDefault="00C572B3" w:rsidP="00B84158">
      <w:pPr>
        <w:pStyle w:val="01TEFBullet"/>
        <w:rPr>
          <w:rFonts w:cstheme="minorHAnsi"/>
          <w:bCs/>
        </w:rPr>
      </w:pPr>
      <w:r w:rsidRPr="00BB10D7">
        <w:t xml:space="preserve">API requests - TLS 1.2 mutually authenticated using DCCKI </w:t>
      </w:r>
      <w:r w:rsidR="002A288C" w:rsidRPr="00BB10D7">
        <w:t>certificates.</w:t>
      </w:r>
    </w:p>
    <w:p w14:paraId="76C3D521" w14:textId="77777777" w:rsidR="00C572B3" w:rsidRPr="00BB10D7" w:rsidRDefault="00C572B3" w:rsidP="00B84158">
      <w:pPr>
        <w:pStyle w:val="01TEFBullet"/>
        <w:rPr>
          <w:rFonts w:cstheme="minorHAnsi"/>
          <w:bCs/>
        </w:rPr>
      </w:pPr>
      <w:r>
        <w:t>Traffic Management</w:t>
      </w:r>
      <w:r w:rsidRPr="00BB10D7">
        <w:t xml:space="preserve"> connectivity to Internal</w:t>
      </w:r>
      <w:r w:rsidRPr="00BB10D7">
        <w:rPr>
          <w:rFonts w:cstheme="minorHAnsi"/>
          <w:bCs/>
        </w:rPr>
        <w:t xml:space="preserve"> components of the </w:t>
      </w:r>
      <w:r w:rsidRPr="00D44F98">
        <w:rPr>
          <w:rFonts w:cstheme="minorHAnsi"/>
          <w:bCs/>
        </w:rPr>
        <w:t>Telefónica</w:t>
      </w:r>
      <w:r w:rsidRPr="00BB10D7">
        <w:rPr>
          <w:rFonts w:cstheme="minorHAnsi"/>
          <w:bCs/>
        </w:rPr>
        <w:t xml:space="preserve"> solution will adopt a publish and subscribe model. The PaaS service security architecture will be leveraged. The event hub, for example, enforces TLS-encrypted communications by default with TLS1.2 supported. </w:t>
      </w:r>
    </w:p>
    <w:p w14:paraId="51D43FA2" w14:textId="77777777" w:rsidR="00C572B3" w:rsidRPr="00BB10D7" w:rsidRDefault="00C572B3" w:rsidP="00B84158">
      <w:pPr>
        <w:pStyle w:val="01TEFBullet"/>
        <w:rPr>
          <w:rFonts w:cstheme="minorHAnsi"/>
          <w:bCs/>
        </w:rPr>
      </w:pPr>
      <w:r w:rsidRPr="00D44F98">
        <w:t>Telefónica</w:t>
      </w:r>
      <w:r w:rsidRPr="00BB10D7">
        <w:rPr>
          <w:rFonts w:cstheme="minorHAnsi"/>
          <w:bCs/>
        </w:rPr>
        <w:t xml:space="preserve"> will leverage the PaaS storage services capability to ensure data is encrypted at rest. It should be noted that data is automatically encrypted when persisted to a Cloud storage solution.</w:t>
      </w:r>
    </w:p>
    <w:p w14:paraId="569A123A" w14:textId="77777777" w:rsidR="00C572B3" w:rsidRPr="00BB10D7" w:rsidRDefault="00C572B3" w:rsidP="00C572B3">
      <w:pPr>
        <w:pStyle w:val="01TEFBodyText"/>
        <w:rPr>
          <w:rFonts w:cstheme="minorHAnsi"/>
          <w:bCs/>
        </w:rPr>
      </w:pPr>
      <w:r w:rsidRPr="00BB10D7">
        <w:t xml:space="preserve">The following security controls will be implemented across the Cloud and </w:t>
      </w:r>
      <w:r w:rsidRPr="00BB10D7">
        <w:rPr>
          <w:rFonts w:cstheme="minorHAnsi"/>
          <w:bCs/>
        </w:rPr>
        <w:t>on-premise solution:</w:t>
      </w:r>
    </w:p>
    <w:p w14:paraId="6FBA15E1" w14:textId="77777777" w:rsidR="00C572B3" w:rsidRPr="00BB10D7" w:rsidRDefault="00C572B3" w:rsidP="00B84158">
      <w:pPr>
        <w:pStyle w:val="01TEFBullet"/>
        <w:rPr>
          <w:rFonts w:cstheme="minorHAnsi"/>
          <w:bCs/>
        </w:rPr>
      </w:pPr>
      <w:r w:rsidRPr="00BB10D7">
        <w:t>Data Loss Prevention</w:t>
      </w:r>
    </w:p>
    <w:p w14:paraId="50E65EA2" w14:textId="77777777" w:rsidR="00C572B3" w:rsidRPr="00BB10D7" w:rsidRDefault="00C572B3" w:rsidP="00B84158">
      <w:pPr>
        <w:pStyle w:val="01TEFBullet"/>
        <w:rPr>
          <w:rFonts w:cstheme="minorHAnsi"/>
          <w:bCs/>
        </w:rPr>
      </w:pPr>
      <w:r w:rsidRPr="00BB10D7">
        <w:t>Intrusion Detection</w:t>
      </w:r>
    </w:p>
    <w:p w14:paraId="30C95D78" w14:textId="77777777" w:rsidR="00C572B3" w:rsidRPr="00BB10D7" w:rsidRDefault="00C572B3" w:rsidP="00B84158">
      <w:pPr>
        <w:pStyle w:val="01TEFBullet"/>
        <w:rPr>
          <w:rFonts w:cstheme="minorHAnsi"/>
          <w:bCs/>
        </w:rPr>
      </w:pPr>
      <w:r w:rsidRPr="00BB10D7">
        <w:t>Malware Prevention</w:t>
      </w:r>
    </w:p>
    <w:p w14:paraId="38139EA9" w14:textId="77777777" w:rsidR="00C572B3" w:rsidRPr="00BB10D7" w:rsidRDefault="00C572B3" w:rsidP="00B84158">
      <w:pPr>
        <w:pStyle w:val="01TEFBullet"/>
        <w:rPr>
          <w:rFonts w:cstheme="minorHAnsi"/>
          <w:bCs/>
        </w:rPr>
      </w:pPr>
      <w:r w:rsidRPr="00BB10D7">
        <w:t>Vulnerability scanning</w:t>
      </w:r>
    </w:p>
    <w:p w14:paraId="63BA799B" w14:textId="77777777" w:rsidR="00C572B3" w:rsidRPr="00BB10D7" w:rsidRDefault="00C572B3" w:rsidP="00B84158">
      <w:pPr>
        <w:pStyle w:val="01TEFBullet"/>
        <w:rPr>
          <w:rFonts w:cstheme="minorHAnsi"/>
          <w:bCs/>
        </w:rPr>
      </w:pPr>
      <w:r w:rsidRPr="00BB10D7">
        <w:t xml:space="preserve">SQL injection and cross site scripting </w:t>
      </w:r>
    </w:p>
    <w:p w14:paraId="03D822B4" w14:textId="77777777" w:rsidR="00C572B3" w:rsidRPr="00BB10D7" w:rsidRDefault="00C572B3" w:rsidP="00B84158">
      <w:pPr>
        <w:pStyle w:val="01TEFBullet"/>
        <w:rPr>
          <w:rFonts w:cstheme="minorHAnsi"/>
          <w:bCs/>
        </w:rPr>
      </w:pPr>
      <w:r w:rsidRPr="00BB10D7">
        <w:t>SIEM</w:t>
      </w:r>
    </w:p>
    <w:p w14:paraId="15B7FC61" w14:textId="77777777" w:rsidR="00C572B3" w:rsidRDefault="00C572B3" w:rsidP="00C572B3">
      <w:pPr>
        <w:pStyle w:val="01TEFBodyText"/>
      </w:pPr>
      <w:r w:rsidRPr="00BB10D7">
        <w:t>These capabilities will be delivered leveraging the Azure native services or the third-party virtual products e.g., Fortinet Next Generation Firewall, to support a layered security approac</w:t>
      </w:r>
      <w:r>
        <w:t>h.</w:t>
      </w:r>
    </w:p>
    <w:p w14:paraId="4E59D66D" w14:textId="77777777" w:rsidR="00C572B3" w:rsidRDefault="00C572B3" w:rsidP="00C572B3">
      <w:pPr>
        <w:pStyle w:val="01TEFBodyText"/>
      </w:pPr>
    </w:p>
    <w:p w14:paraId="6783EE7C" w14:textId="77777777" w:rsidR="00C572B3" w:rsidRDefault="00C572B3" w:rsidP="00C572B3">
      <w:pPr>
        <w:pStyle w:val="01TEFBodyText"/>
        <w:rPr>
          <w:lang w:val="en-US"/>
        </w:rPr>
      </w:pPr>
      <w:r w:rsidRPr="273A103B">
        <w:rPr>
          <w:lang w:val="en-US"/>
        </w:rPr>
        <w:t xml:space="preserve">To ensure that </w:t>
      </w:r>
      <w:r w:rsidRPr="00D44F98">
        <w:rPr>
          <w:lang w:val="en-US"/>
        </w:rPr>
        <w:t>Telefónica</w:t>
      </w:r>
      <w:r w:rsidRPr="273A103B">
        <w:rPr>
          <w:lang w:val="en-US"/>
        </w:rPr>
        <w:t xml:space="preserve"> applies appropriate controls to different classes of data, </w:t>
      </w:r>
      <w:r w:rsidRPr="00D44F98">
        <w:rPr>
          <w:lang w:val="en-US"/>
        </w:rPr>
        <w:t>Telefónica</w:t>
      </w:r>
      <w:r w:rsidRPr="273A103B">
        <w:rPr>
          <w:lang w:val="en-US"/>
        </w:rPr>
        <w:t xml:space="preserve"> will:</w:t>
      </w:r>
    </w:p>
    <w:p w14:paraId="4B60F18C" w14:textId="77777777" w:rsidR="00C572B3" w:rsidRPr="00450B66" w:rsidRDefault="00C572B3">
      <w:pPr>
        <w:pStyle w:val="01TEFBullet"/>
        <w:rPr>
          <w:lang w:val="en-US"/>
        </w:rPr>
        <w:pPrChange w:id="546" w:author="Asif Maruf (UK)" w:date="2024-07-10T15:28:00Z">
          <w:pPr>
            <w:pStyle w:val="01TEFBullet"/>
            <w:ind w:left="1800"/>
          </w:pPr>
        </w:pPrChange>
      </w:pPr>
      <w:r w:rsidRPr="273A103B">
        <w:rPr>
          <w:lang w:val="en-US"/>
        </w:rPr>
        <w:t>Assign privacy markings and retention periods to all data which shall detail how it should be stored, transmitted and destroyed.</w:t>
      </w:r>
    </w:p>
    <w:p w14:paraId="611F7447" w14:textId="77777777" w:rsidR="00C572B3" w:rsidRDefault="00C572B3">
      <w:pPr>
        <w:pStyle w:val="01TEFBullet"/>
        <w:pPrChange w:id="547" w:author="Asif Maruf (UK)" w:date="2024-07-10T15:28:00Z">
          <w:pPr>
            <w:pStyle w:val="01TEFBullet"/>
            <w:ind w:left="1800"/>
          </w:pPr>
        </w:pPrChange>
      </w:pPr>
      <w:r w:rsidRPr="273A103B">
        <w:rPr>
          <w:lang w:val="en-US"/>
        </w:rPr>
        <w:t>Use no sensitive data in pre-production tests or other non-live environments</w:t>
      </w:r>
    </w:p>
    <w:p w14:paraId="0EBCC1A1" w14:textId="77777777" w:rsidR="00C572B3" w:rsidRPr="00450B66" w:rsidRDefault="00C572B3" w:rsidP="00C572B3">
      <w:pPr>
        <w:pStyle w:val="01TEFBodyText"/>
      </w:pPr>
      <w:r w:rsidRPr="00D44F98">
        <w:t>Telefónica</w:t>
      </w:r>
      <w:r w:rsidRPr="273A103B">
        <w:t xml:space="preserve"> will secure the end-to end solution with strategic placement of following:</w:t>
      </w:r>
    </w:p>
    <w:p w14:paraId="7A5CFE4C" w14:textId="77777777" w:rsidR="00C572B3" w:rsidRPr="00450B66" w:rsidRDefault="00C572B3">
      <w:pPr>
        <w:pStyle w:val="01TEFBullet"/>
        <w:pPrChange w:id="548" w:author="Asif Maruf (UK)" w:date="2024-07-10T15:28:00Z">
          <w:pPr>
            <w:pStyle w:val="01TEFBullet"/>
            <w:ind w:left="1800"/>
          </w:pPr>
        </w:pPrChange>
      </w:pPr>
      <w:r w:rsidRPr="273A103B">
        <w:t>Intrusion prevention and detection systems</w:t>
      </w:r>
    </w:p>
    <w:p w14:paraId="5C94AE62" w14:textId="77777777" w:rsidR="00C572B3" w:rsidRPr="00450B66" w:rsidRDefault="00C572B3">
      <w:pPr>
        <w:pStyle w:val="01TEFBullet"/>
        <w:pPrChange w:id="549" w:author="Asif Maruf (UK)" w:date="2024-07-10T15:28:00Z">
          <w:pPr>
            <w:pStyle w:val="01TEFBullet"/>
            <w:ind w:left="1800"/>
          </w:pPr>
        </w:pPrChange>
      </w:pPr>
      <w:r w:rsidRPr="273A103B">
        <w:t xml:space="preserve">Multiple firewalls – Big F5 and in-built Azure firewalls </w:t>
      </w:r>
    </w:p>
    <w:p w14:paraId="4EF2BA58" w14:textId="77777777" w:rsidR="00C572B3" w:rsidRPr="00450B66" w:rsidRDefault="00C572B3">
      <w:pPr>
        <w:pStyle w:val="01TEFBullet"/>
        <w:pPrChange w:id="550" w:author="Asif Maruf (UK)" w:date="2024-07-10T15:28:00Z">
          <w:pPr>
            <w:pStyle w:val="01TEFBullet"/>
            <w:ind w:left="1800"/>
          </w:pPr>
        </w:pPrChange>
      </w:pPr>
      <w:r w:rsidRPr="273A103B">
        <w:t>Network data loss prevention (DLP)</w:t>
      </w:r>
    </w:p>
    <w:p w14:paraId="50E3AC84" w14:textId="77777777" w:rsidR="00C572B3" w:rsidRPr="00450B66" w:rsidRDefault="00C572B3">
      <w:pPr>
        <w:pStyle w:val="01TEFBullet"/>
        <w:pPrChange w:id="551" w:author="Asif Maruf (UK)" w:date="2024-07-10T15:28:00Z">
          <w:pPr>
            <w:pStyle w:val="01TEFBullet"/>
            <w:ind w:left="1800"/>
          </w:pPr>
        </w:pPrChange>
      </w:pPr>
      <w:r w:rsidRPr="273A103B">
        <w:t>Web application firewalls (WAF) and content filtering</w:t>
      </w:r>
    </w:p>
    <w:p w14:paraId="495E2908" w14:textId="77777777" w:rsidR="00C572B3" w:rsidRPr="00450B66" w:rsidRDefault="00C572B3">
      <w:pPr>
        <w:pStyle w:val="01TEFBullet"/>
        <w:pPrChange w:id="552" w:author="Asif Maruf (UK)" w:date="2024-07-10T15:28:00Z">
          <w:pPr>
            <w:pStyle w:val="01TEFBullet"/>
            <w:ind w:left="1800"/>
          </w:pPr>
        </w:pPrChange>
      </w:pPr>
      <w:r w:rsidRPr="273A103B">
        <w:t>Secure VPN and Azure Express route for all external connections.</w:t>
      </w:r>
    </w:p>
    <w:p w14:paraId="3C58F305" w14:textId="77777777" w:rsidR="00C572B3" w:rsidRPr="0078348C" w:rsidRDefault="00C572B3">
      <w:pPr>
        <w:pStyle w:val="01TEFBullet"/>
        <w:rPr>
          <w:szCs w:val="18"/>
        </w:rPr>
        <w:pPrChange w:id="553" w:author="Asif Maruf (UK)" w:date="2024-07-10T15:28:00Z">
          <w:pPr>
            <w:pStyle w:val="01TEFBullet"/>
            <w:ind w:left="1800"/>
          </w:pPr>
        </w:pPrChange>
      </w:pPr>
      <w:r w:rsidRPr="1B405306">
        <w:t>Mutual / two-factor authentication</w:t>
      </w:r>
    </w:p>
    <w:p w14:paraId="07B52473" w14:textId="77777777" w:rsidR="00C572B3" w:rsidRDefault="00C572B3" w:rsidP="006821C2">
      <w:pPr>
        <w:pStyle w:val="01TEFBodyText"/>
        <w:rPr>
          <w:lang w:val="en-US"/>
        </w:rPr>
      </w:pPr>
    </w:p>
    <w:p w14:paraId="4FE4A168" w14:textId="537341EE" w:rsidR="006821C2" w:rsidRDefault="006821C2" w:rsidP="006821C2">
      <w:pPr>
        <w:pStyle w:val="01TEFBodyText"/>
        <w:rPr>
          <w:lang w:val="en-US"/>
        </w:rPr>
      </w:pPr>
      <w:r w:rsidRPr="00E711D2">
        <w:rPr>
          <w:lang w:val="en-US"/>
        </w:rPr>
        <w:t xml:space="preserve">The logical security architecture for the solution is </w:t>
      </w:r>
      <w:r>
        <w:rPr>
          <w:lang w:val="en-US"/>
        </w:rPr>
        <w:t xml:space="preserve">described in </w:t>
      </w:r>
      <w:r w:rsidRPr="00C64BED">
        <w:rPr>
          <w:lang w:val="en-US"/>
        </w:rPr>
        <w:t>CSP_TEF_SD02_02_Security_Design</w:t>
      </w:r>
      <w:r>
        <w:rPr>
          <w:lang w:val="en-US"/>
        </w:rPr>
        <w:t xml:space="preserve"> and CSP_TEF_SD01_04_Application_Architecture</w:t>
      </w:r>
      <w:r w:rsidRPr="00E711D2">
        <w:rPr>
          <w:lang w:val="en-US"/>
        </w:rPr>
        <w:t xml:space="preserve">. </w:t>
      </w:r>
    </w:p>
    <w:p w14:paraId="6DD62817" w14:textId="1D909ED7" w:rsidR="006821C2" w:rsidRPr="0048431F" w:rsidRDefault="006821C2" w:rsidP="006821C2">
      <w:pPr>
        <w:pStyle w:val="01TEFBullet"/>
        <w:numPr>
          <w:ilvl w:val="0"/>
          <w:numId w:val="0"/>
        </w:numPr>
        <w:ind w:left="720" w:hanging="360"/>
        <w:sectPr w:rsidR="006821C2" w:rsidRPr="0048431F" w:rsidSect="00A31737">
          <w:pgSz w:w="11901" w:h="16817"/>
          <w:pgMar w:top="851" w:right="1440" w:bottom="1440" w:left="1440" w:header="567" w:footer="709" w:gutter="0"/>
          <w:cols w:space="708"/>
          <w:titlePg/>
          <w:docGrid w:linePitch="360"/>
        </w:sectPr>
      </w:pPr>
    </w:p>
    <w:p w14:paraId="2E3E257E" w14:textId="77777777" w:rsidR="00B8344A" w:rsidRPr="001D5BB7" w:rsidRDefault="00B8344A" w:rsidP="00B8344A">
      <w:pPr>
        <w:pStyle w:val="01TEFBodyText"/>
      </w:pPr>
    </w:p>
    <w:p w14:paraId="43B5B374" w14:textId="77777777" w:rsidR="0066444A" w:rsidRDefault="0066444A" w:rsidP="0066444A">
      <w:pPr>
        <w:pStyle w:val="01TEFBodyText"/>
      </w:pPr>
      <w:bookmarkStart w:id="554" w:name="_Toc373169066"/>
      <w:bookmarkStart w:id="555" w:name="_Toc373247710"/>
      <w:bookmarkStart w:id="556" w:name="_Toc373247962"/>
      <w:bookmarkStart w:id="557" w:name="_Toc373249130"/>
      <w:bookmarkStart w:id="558" w:name="_Toc373439790"/>
      <w:bookmarkStart w:id="559" w:name="_Toc374531166"/>
      <w:bookmarkStart w:id="560" w:name="_Toc374541833"/>
      <w:bookmarkStart w:id="561" w:name="_Toc374617550"/>
      <w:bookmarkStart w:id="562" w:name="_Toc374631534"/>
      <w:bookmarkStart w:id="563" w:name="_Toc375129823"/>
      <w:bookmarkStart w:id="564" w:name="_Toc373169067"/>
      <w:bookmarkStart w:id="565" w:name="_Toc373247711"/>
      <w:bookmarkStart w:id="566" w:name="_Toc373247963"/>
      <w:bookmarkStart w:id="567" w:name="_Toc373249131"/>
      <w:bookmarkStart w:id="568" w:name="_Toc373439791"/>
      <w:bookmarkStart w:id="569" w:name="_Toc374531167"/>
      <w:bookmarkStart w:id="570" w:name="_Toc374541834"/>
      <w:bookmarkStart w:id="571" w:name="_Toc374617551"/>
      <w:bookmarkStart w:id="572" w:name="_Toc374631535"/>
      <w:bookmarkStart w:id="573" w:name="_Toc375129824"/>
      <w:bookmarkStart w:id="574" w:name="_Toc373169071"/>
      <w:bookmarkStart w:id="575" w:name="_Toc373247715"/>
      <w:bookmarkStart w:id="576" w:name="_Toc373247967"/>
      <w:bookmarkStart w:id="577" w:name="_Toc373249135"/>
      <w:bookmarkStart w:id="578" w:name="_Toc373439795"/>
      <w:bookmarkStart w:id="579" w:name="_Toc374531171"/>
      <w:bookmarkStart w:id="580" w:name="_Toc374541838"/>
      <w:bookmarkStart w:id="581" w:name="_Toc374617555"/>
      <w:bookmarkStart w:id="582" w:name="_Toc374631539"/>
      <w:bookmarkStart w:id="583" w:name="_Toc375129828"/>
      <w:bookmarkStart w:id="584" w:name="_Toc373169072"/>
      <w:bookmarkStart w:id="585" w:name="_Toc373247716"/>
      <w:bookmarkStart w:id="586" w:name="_Toc373247968"/>
      <w:bookmarkStart w:id="587" w:name="_Toc373249136"/>
      <w:bookmarkStart w:id="588" w:name="_Toc373439796"/>
      <w:bookmarkStart w:id="589" w:name="_Toc374531172"/>
      <w:bookmarkStart w:id="590" w:name="_Toc374541839"/>
      <w:bookmarkStart w:id="591" w:name="_Toc374617556"/>
      <w:bookmarkStart w:id="592" w:name="_Toc374631540"/>
      <w:bookmarkStart w:id="593" w:name="_Toc375129829"/>
      <w:bookmarkStart w:id="594" w:name="_Toc373169074"/>
      <w:bookmarkStart w:id="595" w:name="_Toc373247718"/>
      <w:bookmarkStart w:id="596" w:name="_Toc373247970"/>
      <w:bookmarkStart w:id="597" w:name="_Toc373249138"/>
      <w:bookmarkStart w:id="598" w:name="_Toc373439798"/>
      <w:bookmarkStart w:id="599" w:name="_Toc374531174"/>
      <w:bookmarkStart w:id="600" w:name="_Toc374541841"/>
      <w:bookmarkStart w:id="601" w:name="_Toc374617558"/>
      <w:bookmarkStart w:id="602" w:name="_Toc374631542"/>
      <w:bookmarkStart w:id="603" w:name="_Toc375129831"/>
      <w:bookmarkStart w:id="604" w:name="_Toc373169076"/>
      <w:bookmarkStart w:id="605" w:name="_Toc373247720"/>
      <w:bookmarkStart w:id="606" w:name="_Toc373247972"/>
      <w:bookmarkStart w:id="607" w:name="_Toc373249140"/>
      <w:bookmarkStart w:id="608" w:name="_Toc373439800"/>
      <w:bookmarkStart w:id="609" w:name="_Toc374531176"/>
      <w:bookmarkStart w:id="610" w:name="_Toc374541843"/>
      <w:bookmarkStart w:id="611" w:name="_Toc374617560"/>
      <w:bookmarkStart w:id="612" w:name="_Toc374631544"/>
      <w:bookmarkStart w:id="613" w:name="_Toc375129833"/>
      <w:bookmarkStart w:id="614" w:name="_Toc373169077"/>
      <w:bookmarkStart w:id="615" w:name="_Toc373247721"/>
      <w:bookmarkStart w:id="616" w:name="_Toc373247973"/>
      <w:bookmarkStart w:id="617" w:name="_Toc373249141"/>
      <w:bookmarkStart w:id="618" w:name="_Toc373439801"/>
      <w:bookmarkStart w:id="619" w:name="_Toc374531177"/>
      <w:bookmarkStart w:id="620" w:name="_Toc374541844"/>
      <w:bookmarkStart w:id="621" w:name="_Toc374617561"/>
      <w:bookmarkStart w:id="622" w:name="_Toc374631545"/>
      <w:bookmarkStart w:id="623" w:name="_Toc375129834"/>
      <w:bookmarkStart w:id="624" w:name="_Toc373169078"/>
      <w:bookmarkStart w:id="625" w:name="_Toc373247722"/>
      <w:bookmarkStart w:id="626" w:name="_Toc373247974"/>
      <w:bookmarkStart w:id="627" w:name="_Toc373249142"/>
      <w:bookmarkStart w:id="628" w:name="_Toc373439802"/>
      <w:bookmarkStart w:id="629" w:name="_Toc374531178"/>
      <w:bookmarkStart w:id="630" w:name="_Toc374541845"/>
      <w:bookmarkStart w:id="631" w:name="_Toc374617562"/>
      <w:bookmarkStart w:id="632" w:name="_Toc374631546"/>
      <w:bookmarkStart w:id="633" w:name="_Toc375129835"/>
      <w:bookmarkStart w:id="634" w:name="_Toc373169079"/>
      <w:bookmarkStart w:id="635" w:name="_Toc373247723"/>
      <w:bookmarkStart w:id="636" w:name="_Toc373247975"/>
      <w:bookmarkStart w:id="637" w:name="_Toc373249143"/>
      <w:bookmarkStart w:id="638" w:name="_Toc373439803"/>
      <w:bookmarkStart w:id="639" w:name="_Toc374531179"/>
      <w:bookmarkStart w:id="640" w:name="_Toc374541846"/>
      <w:bookmarkStart w:id="641" w:name="_Toc374617563"/>
      <w:bookmarkStart w:id="642" w:name="_Toc374631547"/>
      <w:bookmarkStart w:id="643" w:name="_Toc375129836"/>
      <w:bookmarkStart w:id="644" w:name="_Toc373169081"/>
      <w:bookmarkStart w:id="645" w:name="_Toc373247725"/>
      <w:bookmarkStart w:id="646" w:name="_Toc373247977"/>
      <w:bookmarkStart w:id="647" w:name="_Toc373249145"/>
      <w:bookmarkStart w:id="648" w:name="_Toc373439805"/>
      <w:bookmarkStart w:id="649" w:name="_Toc374531181"/>
      <w:bookmarkStart w:id="650" w:name="_Toc374541848"/>
      <w:bookmarkStart w:id="651" w:name="_Toc374617565"/>
      <w:bookmarkStart w:id="652" w:name="_Toc374631549"/>
      <w:bookmarkStart w:id="653" w:name="_Toc375129838"/>
      <w:bookmarkStart w:id="654" w:name="_Toc373169082"/>
      <w:bookmarkStart w:id="655" w:name="_Toc373247726"/>
      <w:bookmarkStart w:id="656" w:name="_Toc373247978"/>
      <w:bookmarkStart w:id="657" w:name="_Toc373249146"/>
      <w:bookmarkStart w:id="658" w:name="_Toc373439806"/>
      <w:bookmarkStart w:id="659" w:name="_Toc374531182"/>
      <w:bookmarkStart w:id="660" w:name="_Toc374541849"/>
      <w:bookmarkStart w:id="661" w:name="_Toc374617566"/>
      <w:bookmarkStart w:id="662" w:name="_Toc374631550"/>
      <w:bookmarkStart w:id="663" w:name="_Toc375129839"/>
      <w:bookmarkStart w:id="664" w:name="_Toc373169084"/>
      <w:bookmarkStart w:id="665" w:name="_Toc373247728"/>
      <w:bookmarkStart w:id="666" w:name="_Toc373247980"/>
      <w:bookmarkStart w:id="667" w:name="_Toc373249148"/>
      <w:bookmarkStart w:id="668" w:name="_Toc373439808"/>
      <w:bookmarkStart w:id="669" w:name="_Toc374531184"/>
      <w:bookmarkStart w:id="670" w:name="_Toc374541851"/>
      <w:bookmarkStart w:id="671" w:name="_Toc374617568"/>
      <w:bookmarkStart w:id="672" w:name="_Toc374631552"/>
      <w:bookmarkStart w:id="673" w:name="_Toc375129841"/>
      <w:bookmarkStart w:id="674" w:name="_Toc373169086"/>
      <w:bookmarkStart w:id="675" w:name="_Toc373247730"/>
      <w:bookmarkStart w:id="676" w:name="_Toc373247982"/>
      <w:bookmarkStart w:id="677" w:name="_Toc373249150"/>
      <w:bookmarkStart w:id="678" w:name="_Toc373439810"/>
      <w:bookmarkStart w:id="679" w:name="_Toc374531186"/>
      <w:bookmarkStart w:id="680" w:name="_Toc374541853"/>
      <w:bookmarkStart w:id="681" w:name="_Toc374617570"/>
      <w:bookmarkStart w:id="682" w:name="_Toc374631554"/>
      <w:bookmarkStart w:id="683" w:name="_Toc375129843"/>
      <w:bookmarkStart w:id="684" w:name="_Toc373169087"/>
      <w:bookmarkStart w:id="685" w:name="_Toc373247731"/>
      <w:bookmarkStart w:id="686" w:name="_Toc373247983"/>
      <w:bookmarkStart w:id="687" w:name="_Toc373249151"/>
      <w:bookmarkStart w:id="688" w:name="_Toc373439811"/>
      <w:bookmarkStart w:id="689" w:name="_Toc374531187"/>
      <w:bookmarkStart w:id="690" w:name="_Toc374541854"/>
      <w:bookmarkStart w:id="691" w:name="_Toc374617571"/>
      <w:bookmarkStart w:id="692" w:name="_Toc374631555"/>
      <w:bookmarkStart w:id="693" w:name="_Toc375129844"/>
      <w:bookmarkStart w:id="694" w:name="_Toc373169088"/>
      <w:bookmarkStart w:id="695" w:name="_Toc373247732"/>
      <w:bookmarkStart w:id="696" w:name="_Toc373247984"/>
      <w:bookmarkStart w:id="697" w:name="_Toc373249152"/>
      <w:bookmarkStart w:id="698" w:name="_Toc373439812"/>
      <w:bookmarkStart w:id="699" w:name="_Toc374531188"/>
      <w:bookmarkStart w:id="700" w:name="_Toc374541855"/>
      <w:bookmarkStart w:id="701" w:name="_Toc374617572"/>
      <w:bookmarkStart w:id="702" w:name="_Toc374631556"/>
      <w:bookmarkStart w:id="703" w:name="_Toc375129845"/>
      <w:bookmarkStart w:id="704" w:name="_Toc373169089"/>
      <w:bookmarkStart w:id="705" w:name="_Toc373247733"/>
      <w:bookmarkStart w:id="706" w:name="_Toc373247985"/>
      <w:bookmarkStart w:id="707" w:name="_Toc373249153"/>
      <w:bookmarkStart w:id="708" w:name="_Toc373439813"/>
      <w:bookmarkStart w:id="709" w:name="_Toc374531189"/>
      <w:bookmarkStart w:id="710" w:name="_Toc374541856"/>
      <w:bookmarkStart w:id="711" w:name="_Toc374617573"/>
      <w:bookmarkStart w:id="712" w:name="_Toc374631557"/>
      <w:bookmarkStart w:id="713" w:name="_Toc375129846"/>
      <w:bookmarkStart w:id="714" w:name="_Toc373169091"/>
      <w:bookmarkStart w:id="715" w:name="_Toc373247735"/>
      <w:bookmarkStart w:id="716" w:name="_Toc373247987"/>
      <w:bookmarkStart w:id="717" w:name="_Toc373249155"/>
      <w:bookmarkStart w:id="718" w:name="_Toc373439815"/>
      <w:bookmarkStart w:id="719" w:name="_Toc374531191"/>
      <w:bookmarkStart w:id="720" w:name="_Toc374541858"/>
      <w:bookmarkStart w:id="721" w:name="_Toc374617575"/>
      <w:bookmarkStart w:id="722" w:name="_Toc374631559"/>
      <w:bookmarkStart w:id="723" w:name="_Toc375129848"/>
      <w:bookmarkStart w:id="724" w:name="_Toc373169092"/>
      <w:bookmarkStart w:id="725" w:name="_Toc373247736"/>
      <w:bookmarkStart w:id="726" w:name="_Toc373247988"/>
      <w:bookmarkStart w:id="727" w:name="_Toc373249156"/>
      <w:bookmarkStart w:id="728" w:name="_Toc373439816"/>
      <w:bookmarkStart w:id="729" w:name="_Toc374531192"/>
      <w:bookmarkStart w:id="730" w:name="_Toc374541859"/>
      <w:bookmarkStart w:id="731" w:name="_Toc374617576"/>
      <w:bookmarkStart w:id="732" w:name="_Toc374631560"/>
      <w:bookmarkStart w:id="733" w:name="_Toc375129849"/>
      <w:bookmarkStart w:id="734" w:name="_Toc373169093"/>
      <w:bookmarkStart w:id="735" w:name="_Toc373247737"/>
      <w:bookmarkStart w:id="736" w:name="_Toc373247989"/>
      <w:bookmarkStart w:id="737" w:name="_Toc373249157"/>
      <w:bookmarkStart w:id="738" w:name="_Toc373439817"/>
      <w:bookmarkStart w:id="739" w:name="_Toc374531193"/>
      <w:bookmarkStart w:id="740" w:name="_Toc374541860"/>
      <w:bookmarkStart w:id="741" w:name="_Toc374617577"/>
      <w:bookmarkStart w:id="742" w:name="_Toc374631561"/>
      <w:bookmarkStart w:id="743" w:name="_Toc375129850"/>
      <w:bookmarkStart w:id="744" w:name="_Toc373169094"/>
      <w:bookmarkStart w:id="745" w:name="_Toc373247738"/>
      <w:bookmarkStart w:id="746" w:name="_Toc373247990"/>
      <w:bookmarkStart w:id="747" w:name="_Toc373249158"/>
      <w:bookmarkStart w:id="748" w:name="_Toc373439818"/>
      <w:bookmarkStart w:id="749" w:name="_Toc374531194"/>
      <w:bookmarkStart w:id="750" w:name="_Toc374541861"/>
      <w:bookmarkStart w:id="751" w:name="_Toc374617578"/>
      <w:bookmarkStart w:id="752" w:name="_Toc374631562"/>
      <w:bookmarkStart w:id="753" w:name="_Toc375129851"/>
      <w:bookmarkStart w:id="754" w:name="_Toc373169095"/>
      <w:bookmarkStart w:id="755" w:name="_Toc373247739"/>
      <w:bookmarkStart w:id="756" w:name="_Toc373247991"/>
      <w:bookmarkStart w:id="757" w:name="_Toc373249159"/>
      <w:bookmarkStart w:id="758" w:name="_Toc373439819"/>
      <w:bookmarkStart w:id="759" w:name="_Toc374531195"/>
      <w:bookmarkStart w:id="760" w:name="_Toc374541862"/>
      <w:bookmarkStart w:id="761" w:name="_Toc374617579"/>
      <w:bookmarkStart w:id="762" w:name="_Toc374631563"/>
      <w:bookmarkStart w:id="763" w:name="_Toc375129852"/>
      <w:bookmarkStart w:id="764" w:name="_Toc373169098"/>
      <w:bookmarkStart w:id="765" w:name="_Toc373247742"/>
      <w:bookmarkStart w:id="766" w:name="_Toc373247994"/>
      <w:bookmarkStart w:id="767" w:name="_Toc373249162"/>
      <w:bookmarkStart w:id="768" w:name="_Toc373439822"/>
      <w:bookmarkStart w:id="769" w:name="_Toc374531198"/>
      <w:bookmarkStart w:id="770" w:name="_Toc374541865"/>
      <w:bookmarkStart w:id="771" w:name="_Toc374617582"/>
      <w:bookmarkStart w:id="772" w:name="_Toc374631566"/>
      <w:bookmarkStart w:id="773" w:name="_Toc375129855"/>
      <w:bookmarkStart w:id="774" w:name="_Toc373169102"/>
      <w:bookmarkStart w:id="775" w:name="_Toc373247746"/>
      <w:bookmarkStart w:id="776" w:name="_Toc373247998"/>
      <w:bookmarkStart w:id="777" w:name="_Toc373249166"/>
      <w:bookmarkStart w:id="778" w:name="_Toc373439826"/>
      <w:bookmarkStart w:id="779" w:name="_Toc374531202"/>
      <w:bookmarkStart w:id="780" w:name="_Toc374541869"/>
      <w:bookmarkStart w:id="781" w:name="_Toc374617586"/>
      <w:bookmarkStart w:id="782" w:name="_Toc374631570"/>
      <w:bookmarkStart w:id="783" w:name="_Toc375129859"/>
      <w:bookmarkStart w:id="784" w:name="_Toc373169103"/>
      <w:bookmarkStart w:id="785" w:name="_Toc373247747"/>
      <w:bookmarkStart w:id="786" w:name="_Toc373247999"/>
      <w:bookmarkStart w:id="787" w:name="_Toc373249167"/>
      <w:bookmarkStart w:id="788" w:name="_Toc373439827"/>
      <w:bookmarkStart w:id="789" w:name="_Toc374531203"/>
      <w:bookmarkStart w:id="790" w:name="_Toc374541870"/>
      <w:bookmarkStart w:id="791" w:name="_Toc374617587"/>
      <w:bookmarkStart w:id="792" w:name="_Toc374631571"/>
      <w:bookmarkStart w:id="793" w:name="_Toc375129860"/>
      <w:bookmarkStart w:id="794" w:name="_Toc373169107"/>
      <w:bookmarkStart w:id="795" w:name="_Toc373247751"/>
      <w:bookmarkStart w:id="796" w:name="_Toc373248003"/>
      <w:bookmarkStart w:id="797" w:name="_Toc373249171"/>
      <w:bookmarkStart w:id="798" w:name="_Toc373439831"/>
      <w:bookmarkStart w:id="799" w:name="_Toc374531207"/>
      <w:bookmarkStart w:id="800" w:name="_Toc374541874"/>
      <w:bookmarkStart w:id="801" w:name="_Toc374617591"/>
      <w:bookmarkStart w:id="802" w:name="_Toc374631575"/>
      <w:bookmarkStart w:id="803" w:name="_Toc375129864"/>
      <w:bookmarkStart w:id="804" w:name="_Toc373169108"/>
      <w:bookmarkStart w:id="805" w:name="_Toc373247752"/>
      <w:bookmarkStart w:id="806" w:name="_Toc373248004"/>
      <w:bookmarkStart w:id="807" w:name="_Toc373249172"/>
      <w:bookmarkStart w:id="808" w:name="_Toc373439832"/>
      <w:bookmarkStart w:id="809" w:name="_Toc374531208"/>
      <w:bookmarkStart w:id="810" w:name="_Toc374541875"/>
      <w:bookmarkStart w:id="811" w:name="_Toc374617592"/>
      <w:bookmarkStart w:id="812" w:name="_Toc374631576"/>
      <w:bookmarkStart w:id="813" w:name="_Toc375129865"/>
      <w:bookmarkStart w:id="814" w:name="_Toc373169109"/>
      <w:bookmarkStart w:id="815" w:name="_Toc373247753"/>
      <w:bookmarkStart w:id="816" w:name="_Toc373248005"/>
      <w:bookmarkStart w:id="817" w:name="_Toc373249173"/>
      <w:bookmarkStart w:id="818" w:name="_Toc373439833"/>
      <w:bookmarkStart w:id="819" w:name="_Toc374531209"/>
      <w:bookmarkStart w:id="820" w:name="_Toc374541876"/>
      <w:bookmarkStart w:id="821" w:name="_Toc374617593"/>
      <w:bookmarkStart w:id="822" w:name="_Toc374631577"/>
      <w:bookmarkStart w:id="823" w:name="_Toc375129866"/>
      <w:bookmarkStart w:id="824" w:name="_Toc373169111"/>
      <w:bookmarkStart w:id="825" w:name="_Toc373247755"/>
      <w:bookmarkStart w:id="826" w:name="_Toc373248007"/>
      <w:bookmarkStart w:id="827" w:name="_Toc373249175"/>
      <w:bookmarkStart w:id="828" w:name="_Toc373439835"/>
      <w:bookmarkStart w:id="829" w:name="_Toc374531211"/>
      <w:bookmarkStart w:id="830" w:name="_Toc374541878"/>
      <w:bookmarkStart w:id="831" w:name="_Toc374617595"/>
      <w:bookmarkStart w:id="832" w:name="_Toc374631579"/>
      <w:bookmarkStart w:id="833" w:name="_Toc375129868"/>
      <w:bookmarkStart w:id="834" w:name="_Toc373169112"/>
      <w:bookmarkStart w:id="835" w:name="_Toc373247756"/>
      <w:bookmarkStart w:id="836" w:name="_Toc373248008"/>
      <w:bookmarkStart w:id="837" w:name="_Toc373249176"/>
      <w:bookmarkStart w:id="838" w:name="_Toc373439836"/>
      <w:bookmarkStart w:id="839" w:name="_Toc374531212"/>
      <w:bookmarkStart w:id="840" w:name="_Toc374541879"/>
      <w:bookmarkStart w:id="841" w:name="_Toc374617596"/>
      <w:bookmarkStart w:id="842" w:name="_Toc374631580"/>
      <w:bookmarkStart w:id="843" w:name="_Toc375129869"/>
      <w:bookmarkStart w:id="844" w:name="_Toc373169114"/>
      <w:bookmarkStart w:id="845" w:name="_Toc373247758"/>
      <w:bookmarkStart w:id="846" w:name="_Toc373248010"/>
      <w:bookmarkStart w:id="847" w:name="_Toc373249178"/>
      <w:bookmarkStart w:id="848" w:name="_Toc373439838"/>
      <w:bookmarkStart w:id="849" w:name="_Toc374531214"/>
      <w:bookmarkStart w:id="850" w:name="_Toc374541881"/>
      <w:bookmarkStart w:id="851" w:name="_Toc374617598"/>
      <w:bookmarkStart w:id="852" w:name="_Toc374631582"/>
      <w:bookmarkStart w:id="853" w:name="_Toc375129871"/>
      <w:bookmarkStart w:id="854" w:name="_Toc373169115"/>
      <w:bookmarkStart w:id="855" w:name="_Toc373247759"/>
      <w:bookmarkStart w:id="856" w:name="_Toc373248011"/>
      <w:bookmarkStart w:id="857" w:name="_Toc373249179"/>
      <w:bookmarkStart w:id="858" w:name="_Toc373439839"/>
      <w:bookmarkStart w:id="859" w:name="_Toc374531215"/>
      <w:bookmarkStart w:id="860" w:name="_Toc374541882"/>
      <w:bookmarkStart w:id="861" w:name="_Toc374617599"/>
      <w:bookmarkStart w:id="862" w:name="_Toc374631583"/>
      <w:bookmarkStart w:id="863" w:name="_Toc375129872"/>
      <w:bookmarkStart w:id="864" w:name="_Toc373169117"/>
      <w:bookmarkStart w:id="865" w:name="_Toc373247761"/>
      <w:bookmarkStart w:id="866" w:name="_Toc373248013"/>
      <w:bookmarkStart w:id="867" w:name="_Toc373249181"/>
      <w:bookmarkStart w:id="868" w:name="_Toc373439841"/>
      <w:bookmarkStart w:id="869" w:name="_Toc374531217"/>
      <w:bookmarkStart w:id="870" w:name="_Toc374541884"/>
      <w:bookmarkStart w:id="871" w:name="_Toc374617601"/>
      <w:bookmarkStart w:id="872" w:name="_Toc374631585"/>
      <w:bookmarkStart w:id="873" w:name="_Toc375129874"/>
      <w:bookmarkStart w:id="874" w:name="_Toc373169118"/>
      <w:bookmarkStart w:id="875" w:name="_Toc373247762"/>
      <w:bookmarkStart w:id="876" w:name="_Toc373248014"/>
      <w:bookmarkStart w:id="877" w:name="_Toc373249182"/>
      <w:bookmarkStart w:id="878" w:name="_Toc373439842"/>
      <w:bookmarkStart w:id="879" w:name="_Toc374531218"/>
      <w:bookmarkStart w:id="880" w:name="_Toc374541885"/>
      <w:bookmarkStart w:id="881" w:name="_Toc374617602"/>
      <w:bookmarkStart w:id="882" w:name="_Toc374631586"/>
      <w:bookmarkStart w:id="883" w:name="_Toc375129875"/>
      <w:bookmarkStart w:id="884" w:name="_Toc373169119"/>
      <w:bookmarkStart w:id="885" w:name="_Toc373247763"/>
      <w:bookmarkStart w:id="886" w:name="_Toc373248015"/>
      <w:bookmarkStart w:id="887" w:name="_Toc373249183"/>
      <w:bookmarkStart w:id="888" w:name="_Toc373439843"/>
      <w:bookmarkStart w:id="889" w:name="_Toc374531219"/>
      <w:bookmarkStart w:id="890" w:name="_Toc374541886"/>
      <w:bookmarkStart w:id="891" w:name="_Toc374617603"/>
      <w:bookmarkStart w:id="892" w:name="_Toc374631587"/>
      <w:bookmarkStart w:id="893" w:name="_Toc375129876"/>
      <w:bookmarkStart w:id="894" w:name="_Toc373169121"/>
      <w:bookmarkStart w:id="895" w:name="_Toc373247765"/>
      <w:bookmarkStart w:id="896" w:name="_Toc373248017"/>
      <w:bookmarkStart w:id="897" w:name="_Toc373249185"/>
      <w:bookmarkStart w:id="898" w:name="_Toc373439845"/>
      <w:bookmarkStart w:id="899" w:name="_Toc374531221"/>
      <w:bookmarkStart w:id="900" w:name="_Toc374541888"/>
      <w:bookmarkStart w:id="901" w:name="_Toc374617605"/>
      <w:bookmarkStart w:id="902" w:name="_Toc374631589"/>
      <w:bookmarkStart w:id="903" w:name="_Toc375129878"/>
      <w:bookmarkStart w:id="904" w:name="_Toc373169122"/>
      <w:bookmarkStart w:id="905" w:name="_Toc373247766"/>
      <w:bookmarkStart w:id="906" w:name="_Toc373248018"/>
      <w:bookmarkStart w:id="907" w:name="_Toc373249186"/>
      <w:bookmarkStart w:id="908" w:name="_Toc373439846"/>
      <w:bookmarkStart w:id="909" w:name="_Toc374531222"/>
      <w:bookmarkStart w:id="910" w:name="_Toc374541889"/>
      <w:bookmarkStart w:id="911" w:name="_Toc374617606"/>
      <w:bookmarkStart w:id="912" w:name="_Toc374631590"/>
      <w:bookmarkStart w:id="913" w:name="_Toc375129879"/>
      <w:bookmarkStart w:id="914" w:name="_Toc373169124"/>
      <w:bookmarkStart w:id="915" w:name="_Toc373247768"/>
      <w:bookmarkStart w:id="916" w:name="_Toc373248020"/>
      <w:bookmarkStart w:id="917" w:name="_Toc373249188"/>
      <w:bookmarkStart w:id="918" w:name="_Toc373439848"/>
      <w:bookmarkStart w:id="919" w:name="_Toc374531224"/>
      <w:bookmarkStart w:id="920" w:name="_Toc374541891"/>
      <w:bookmarkStart w:id="921" w:name="_Toc374617608"/>
      <w:bookmarkStart w:id="922" w:name="_Toc374631592"/>
      <w:bookmarkStart w:id="923" w:name="_Toc375129881"/>
      <w:bookmarkStart w:id="924" w:name="_Toc373169125"/>
      <w:bookmarkStart w:id="925" w:name="_Toc373247769"/>
      <w:bookmarkStart w:id="926" w:name="_Toc373248021"/>
      <w:bookmarkStart w:id="927" w:name="_Toc373249189"/>
      <w:bookmarkStart w:id="928" w:name="_Toc373439849"/>
      <w:bookmarkStart w:id="929" w:name="_Toc374531225"/>
      <w:bookmarkStart w:id="930" w:name="_Toc374541892"/>
      <w:bookmarkStart w:id="931" w:name="_Toc374617609"/>
      <w:bookmarkStart w:id="932" w:name="_Toc374631593"/>
      <w:bookmarkStart w:id="933" w:name="_Toc375129882"/>
      <w:bookmarkStart w:id="934" w:name="_Toc373169129"/>
      <w:bookmarkStart w:id="935" w:name="_Toc373247773"/>
      <w:bookmarkStart w:id="936" w:name="_Toc373248025"/>
      <w:bookmarkStart w:id="937" w:name="_Toc373249193"/>
      <w:bookmarkStart w:id="938" w:name="_Toc373439853"/>
      <w:bookmarkStart w:id="939" w:name="_Toc374531229"/>
      <w:bookmarkStart w:id="940" w:name="_Toc374541896"/>
      <w:bookmarkStart w:id="941" w:name="_Toc374617613"/>
      <w:bookmarkStart w:id="942" w:name="_Toc374631597"/>
      <w:bookmarkStart w:id="943" w:name="_Toc375129886"/>
      <w:bookmarkStart w:id="944" w:name="_Toc375129887"/>
      <w:bookmarkStart w:id="945" w:name="_Toc375213651"/>
      <w:bookmarkStart w:id="946" w:name="_Toc87460380"/>
      <w:bookmarkStart w:id="947" w:name="_Ref145910081"/>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p>
    <w:p w14:paraId="05E49598" w14:textId="36235B0B" w:rsidR="00506A6B" w:rsidRPr="00364C56" w:rsidRDefault="0072479A" w:rsidP="00B84158">
      <w:pPr>
        <w:pStyle w:val="01TefHeading1"/>
      </w:pPr>
      <w:bookmarkStart w:id="948" w:name="_Toc167978398"/>
      <w:bookmarkStart w:id="949" w:name="_Ref168042088"/>
      <w:bookmarkStart w:id="950" w:name="_Ref168042180"/>
      <w:bookmarkStart w:id="951" w:name="_Toc375129889"/>
      <w:bookmarkStart w:id="952" w:name="_Ref378167937"/>
      <w:bookmarkEnd w:id="944"/>
      <w:bookmarkEnd w:id="945"/>
      <w:bookmarkEnd w:id="946"/>
      <w:bookmarkEnd w:id="947"/>
      <w:r>
        <w:t>MONITORING</w:t>
      </w:r>
      <w:bookmarkEnd w:id="948"/>
      <w:bookmarkEnd w:id="949"/>
      <w:bookmarkEnd w:id="950"/>
    </w:p>
    <w:p w14:paraId="5C82693E" w14:textId="026F85F5" w:rsidR="006F2DD1" w:rsidRPr="005068F8" w:rsidRDefault="00E264E1" w:rsidP="00167381">
      <w:pPr>
        <w:pStyle w:val="01TEFBodyText"/>
      </w:pPr>
      <w:r w:rsidRPr="005068F8">
        <w:t>The Cloud solution will leverage native monitoring and analytic capabilities</w:t>
      </w:r>
      <w:r w:rsidR="006F2DD1" w:rsidRPr="005068F8">
        <w:t xml:space="preserve"> e.g.,</w:t>
      </w:r>
    </w:p>
    <w:p w14:paraId="2F1CCB86" w14:textId="77777777" w:rsidR="006F2DD1" w:rsidRPr="005068F8" w:rsidRDefault="006F2DD1" w:rsidP="00B84158">
      <w:pPr>
        <w:pStyle w:val="01TEFBullet"/>
      </w:pPr>
      <w:r w:rsidRPr="005068F8">
        <w:t>Application Insights – Detect issues across applications</w:t>
      </w:r>
    </w:p>
    <w:p w14:paraId="7EB8904B" w14:textId="4F327EC4" w:rsidR="006F2DD1" w:rsidRPr="001A0EBB" w:rsidRDefault="006F2DD1" w:rsidP="00B84158">
      <w:pPr>
        <w:pStyle w:val="01TEFBullet"/>
      </w:pPr>
      <w:r w:rsidRPr="001A0EBB">
        <w:t>Azure Monitor</w:t>
      </w:r>
      <w:r w:rsidR="00B57143" w:rsidRPr="001A0EBB">
        <w:t xml:space="preserve"> </w:t>
      </w:r>
      <w:r w:rsidRPr="001A0EBB">
        <w:t xml:space="preserve">– </w:t>
      </w:r>
      <w:r w:rsidR="001503EB">
        <w:t>C</w:t>
      </w:r>
      <w:r w:rsidR="001A0EBB">
        <w:t xml:space="preserve">ollection, analysis and </w:t>
      </w:r>
      <w:r w:rsidR="00AA6CA9">
        <w:t xml:space="preserve">response to </w:t>
      </w:r>
      <w:r w:rsidR="001A0EBB" w:rsidRPr="001A0EBB">
        <w:t xml:space="preserve">monitoring data from </w:t>
      </w:r>
      <w:r w:rsidR="00AA6CA9">
        <w:t>the Cloud Smart Metering</w:t>
      </w:r>
      <w:r w:rsidR="001A0EBB" w:rsidRPr="001A0EBB">
        <w:t xml:space="preserve"> environments</w:t>
      </w:r>
    </w:p>
    <w:p w14:paraId="09848B6E" w14:textId="35D3B72D" w:rsidR="006F2DD1" w:rsidRPr="005068F8" w:rsidRDefault="006F2DD1" w:rsidP="00B84158">
      <w:pPr>
        <w:pStyle w:val="01TEFBullet"/>
      </w:pPr>
      <w:r w:rsidRPr="005068F8">
        <w:t xml:space="preserve">Log Analytics </w:t>
      </w:r>
      <w:r w:rsidR="001503EB">
        <w:t>– C</w:t>
      </w:r>
      <w:r w:rsidR="003C4C96">
        <w:t xml:space="preserve">ollection of log data and </w:t>
      </w:r>
      <w:r w:rsidRPr="005068F8">
        <w:t>deep dive analysis</w:t>
      </w:r>
    </w:p>
    <w:p w14:paraId="05ABE92B" w14:textId="34A8A28C" w:rsidR="006F2DD1" w:rsidRPr="005068F8" w:rsidRDefault="006F2DD1" w:rsidP="00B84158">
      <w:pPr>
        <w:pStyle w:val="01TEFBullet"/>
      </w:pPr>
      <w:r w:rsidRPr="005068F8">
        <w:t>Azure Monitor Metrics - Data collection point for time-based analysis.</w:t>
      </w:r>
    </w:p>
    <w:p w14:paraId="2430212A" w14:textId="579FF92F" w:rsidR="00803D96" w:rsidRDefault="00AF4B67" w:rsidP="00FA02BA">
      <w:pPr>
        <w:pStyle w:val="01TEFBodyText"/>
      </w:pPr>
      <w:r w:rsidRPr="00EF1D0E">
        <w:t xml:space="preserve">Azure </w:t>
      </w:r>
      <w:r w:rsidR="00F737E9">
        <w:t>M</w:t>
      </w:r>
      <w:r w:rsidRPr="00EF1D0E">
        <w:t xml:space="preserve">onitor will integrate with BMC Helix to support raising of alarms </w:t>
      </w:r>
      <w:r w:rsidR="00683104" w:rsidRPr="00EF1D0E">
        <w:t xml:space="preserve">in </w:t>
      </w:r>
      <w:r w:rsidR="00683104" w:rsidRPr="00264607">
        <w:t xml:space="preserve">Azure </w:t>
      </w:r>
      <w:r w:rsidRPr="00264607">
        <w:t>and tracking of incidents.</w:t>
      </w:r>
      <w:r w:rsidR="00F64A9D" w:rsidRPr="00264607">
        <w:t xml:space="preserve"> </w:t>
      </w:r>
      <w:r w:rsidR="00683104" w:rsidRPr="00264607">
        <w:t>The common service</w:t>
      </w:r>
      <w:r w:rsidR="0066702E" w:rsidRPr="00264607">
        <w:t xml:space="preserve"> to support monitoring of the Azure services is described in </w:t>
      </w:r>
      <w:r w:rsidR="00264607" w:rsidRPr="00264607">
        <w:t>CSP_TEF_SD11_03_OSS_Design_Specification</w:t>
      </w:r>
      <w:r w:rsidR="0066702E" w:rsidRPr="00264607">
        <w:t>.</w:t>
      </w:r>
      <w:r w:rsidR="00CC11AA" w:rsidRPr="00EF1D0E">
        <w:t xml:space="preserve"> </w:t>
      </w:r>
    </w:p>
    <w:p w14:paraId="63F9E118" w14:textId="77777777" w:rsidR="00F737E9" w:rsidRDefault="00F737E9" w:rsidP="00FA02BA">
      <w:pPr>
        <w:pStyle w:val="01TEFBodyText"/>
      </w:pPr>
    </w:p>
    <w:p w14:paraId="2FC1F8B6" w14:textId="05CACDAE" w:rsidR="0003364A" w:rsidRDefault="00EC0236" w:rsidP="00E17831">
      <w:pPr>
        <w:pStyle w:val="01TEFBodyText"/>
        <w:rPr>
          <w:b/>
          <w:bCs/>
          <w:caps/>
          <w:color w:val="4F81BD" w:themeColor="accent1"/>
          <w:kern w:val="32"/>
          <w:sz w:val="28"/>
          <w:szCs w:val="32"/>
          <w:lang w:eastAsia="en-US"/>
        </w:rPr>
      </w:pPr>
      <w:r>
        <w:t>The monitoring of the Traffic Management Gateway and operating model will be consistent with the support of the Strategic Data and Reporting and Device Manager solutions.</w:t>
      </w:r>
      <w:bookmarkStart w:id="953" w:name="_Toc86999041"/>
      <w:bookmarkStart w:id="954" w:name="_Toc86999042"/>
      <w:bookmarkStart w:id="955" w:name="_Toc86999043"/>
      <w:bookmarkStart w:id="956" w:name="_Toc86999044"/>
      <w:bookmarkStart w:id="957" w:name="_Toc86999045"/>
      <w:bookmarkStart w:id="958" w:name="_Toc86999046"/>
      <w:bookmarkStart w:id="959" w:name="_Toc86999047"/>
      <w:bookmarkStart w:id="960" w:name="_Toc86999048"/>
      <w:bookmarkStart w:id="961" w:name="_Toc86999049"/>
      <w:bookmarkStart w:id="962" w:name="_Toc86999050"/>
      <w:bookmarkStart w:id="963" w:name="_Toc86999051"/>
      <w:bookmarkStart w:id="964" w:name="_Toc86999052"/>
      <w:bookmarkStart w:id="965" w:name="_Toc86999053"/>
      <w:bookmarkStart w:id="966" w:name="_Toc86999054"/>
      <w:bookmarkStart w:id="967" w:name="_Toc86999055"/>
      <w:bookmarkStart w:id="968" w:name="_Toc86999056"/>
      <w:bookmarkStart w:id="969" w:name="_Toc86999057"/>
      <w:bookmarkStart w:id="970" w:name="_Toc86999058"/>
      <w:bookmarkStart w:id="971" w:name="_Toc86999059"/>
      <w:bookmarkStart w:id="972" w:name="_Toc86999060"/>
      <w:bookmarkStart w:id="973" w:name="_Toc86999061"/>
      <w:bookmarkStart w:id="974" w:name="_Toc86999062"/>
      <w:bookmarkStart w:id="975" w:name="_Toc86999063"/>
      <w:bookmarkStart w:id="976" w:name="_Toc86999064"/>
      <w:bookmarkStart w:id="977" w:name="_Toc86999065"/>
      <w:bookmarkStart w:id="978" w:name="_Toc86999066"/>
      <w:bookmarkStart w:id="979" w:name="_Toc86999067"/>
      <w:bookmarkStart w:id="980" w:name="_Toc86999068"/>
      <w:bookmarkStart w:id="981" w:name="_Toc86999069"/>
      <w:bookmarkStart w:id="982" w:name="_Toc86999070"/>
      <w:bookmarkStart w:id="983" w:name="_Toc86999071"/>
      <w:bookmarkStart w:id="984" w:name="_Toc86999072"/>
      <w:bookmarkStart w:id="985" w:name="_Toc86999073"/>
      <w:bookmarkStart w:id="986" w:name="_Toc86999074"/>
      <w:bookmarkStart w:id="987" w:name="_Toc86999075"/>
      <w:bookmarkStart w:id="988" w:name="_Toc86999076"/>
      <w:bookmarkStart w:id="989" w:name="_Toc86999077"/>
      <w:bookmarkStart w:id="990" w:name="_Toc86999078"/>
      <w:bookmarkStart w:id="991" w:name="_Toc86999079"/>
      <w:bookmarkStart w:id="992" w:name="_Toc86999080"/>
      <w:bookmarkStart w:id="993" w:name="_Toc86999081"/>
      <w:bookmarkStart w:id="994" w:name="_Toc86999082"/>
      <w:bookmarkStart w:id="995" w:name="_Toc86999083"/>
      <w:bookmarkStart w:id="996" w:name="_Toc86999084"/>
      <w:bookmarkStart w:id="997" w:name="_Toc86999085"/>
      <w:bookmarkStart w:id="998" w:name="_Toc86999086"/>
      <w:bookmarkStart w:id="999" w:name="_Toc86999087"/>
      <w:bookmarkStart w:id="1000" w:name="_Toc86999088"/>
      <w:bookmarkStart w:id="1001" w:name="_Toc86999089"/>
      <w:bookmarkStart w:id="1002" w:name="_Toc86999090"/>
      <w:bookmarkStart w:id="1003" w:name="_Toc86999091"/>
      <w:bookmarkStart w:id="1004" w:name="_Toc86999092"/>
      <w:bookmarkStart w:id="1005" w:name="_Toc86999093"/>
      <w:bookmarkStart w:id="1006" w:name="_Toc86999094"/>
      <w:bookmarkStart w:id="1007" w:name="_Toc86999095"/>
      <w:bookmarkStart w:id="1008" w:name="_Toc86999096"/>
      <w:bookmarkStart w:id="1009" w:name="_Toc86999097"/>
      <w:bookmarkStart w:id="1010" w:name="_Toc86999098"/>
      <w:bookmarkStart w:id="1011" w:name="_Toc86999099"/>
      <w:bookmarkStart w:id="1012" w:name="_Toc86999100"/>
      <w:bookmarkStart w:id="1013" w:name="_Toc86999101"/>
      <w:bookmarkStart w:id="1014" w:name="_Toc86999102"/>
      <w:bookmarkStart w:id="1015" w:name="_Toc86999103"/>
      <w:bookmarkStart w:id="1016" w:name="_Toc86999104"/>
      <w:bookmarkStart w:id="1017" w:name="_Toc86999105"/>
      <w:bookmarkStart w:id="1018" w:name="_Toc86999106"/>
      <w:bookmarkStart w:id="1019" w:name="_Toc86999107"/>
      <w:bookmarkStart w:id="1020" w:name="_Toc86999108"/>
      <w:bookmarkStart w:id="1021" w:name="_Toc86999109"/>
      <w:bookmarkStart w:id="1022" w:name="_Toc86999110"/>
      <w:bookmarkStart w:id="1023" w:name="_Toc86999111"/>
      <w:bookmarkStart w:id="1024" w:name="_Toc369449143"/>
      <w:bookmarkStart w:id="1025" w:name="_Toc369449378"/>
      <w:bookmarkStart w:id="1026" w:name="_Toc370895106"/>
      <w:bookmarkStart w:id="1027" w:name="_Toc371358980"/>
      <w:bookmarkStart w:id="1028" w:name="_Toc371360323"/>
      <w:bookmarkStart w:id="1029" w:name="_Toc371360583"/>
      <w:bookmarkStart w:id="1030" w:name="_Toc371514492"/>
      <w:bookmarkStart w:id="1031" w:name="_Toc371930855"/>
      <w:bookmarkStart w:id="1032" w:name="_Toc371931089"/>
      <w:bookmarkStart w:id="1033" w:name="_Toc371935094"/>
      <w:bookmarkStart w:id="1034" w:name="_Toc372033562"/>
      <w:bookmarkStart w:id="1035" w:name="_Toc372039505"/>
      <w:bookmarkStart w:id="1036" w:name="_Toc372817170"/>
      <w:bookmarkStart w:id="1037" w:name="_Toc372817467"/>
      <w:bookmarkStart w:id="1038" w:name="_Toc372883183"/>
      <w:bookmarkStart w:id="1039" w:name="_Toc372884922"/>
      <w:bookmarkStart w:id="1040" w:name="_Toc372887019"/>
      <w:bookmarkStart w:id="1041" w:name="_Toc372887213"/>
      <w:bookmarkStart w:id="1042" w:name="_Toc372890656"/>
      <w:bookmarkStart w:id="1043" w:name="_Toc372890842"/>
      <w:bookmarkStart w:id="1044" w:name="_Toc373169136"/>
      <w:bookmarkStart w:id="1045" w:name="_Toc373247780"/>
      <w:bookmarkStart w:id="1046" w:name="_Toc373248032"/>
      <w:bookmarkStart w:id="1047" w:name="_Toc373249200"/>
      <w:bookmarkStart w:id="1048" w:name="_Toc373439860"/>
      <w:bookmarkStart w:id="1049" w:name="_Toc374531236"/>
      <w:bookmarkStart w:id="1050" w:name="_Toc374541903"/>
      <w:bookmarkStart w:id="1051" w:name="_Toc374617620"/>
      <w:bookmarkStart w:id="1052" w:name="_Toc374631604"/>
      <w:bookmarkStart w:id="1053" w:name="_Toc375129893"/>
      <w:bookmarkStart w:id="1054" w:name="_Toc369449148"/>
      <w:bookmarkStart w:id="1055" w:name="_Toc369449383"/>
      <w:bookmarkStart w:id="1056" w:name="_Toc370895111"/>
      <w:bookmarkStart w:id="1057" w:name="_Toc371358985"/>
      <w:bookmarkStart w:id="1058" w:name="_Toc371360328"/>
      <w:bookmarkStart w:id="1059" w:name="_Toc371360588"/>
      <w:bookmarkStart w:id="1060" w:name="_Toc371514497"/>
      <w:bookmarkStart w:id="1061" w:name="_Toc371930860"/>
      <w:bookmarkStart w:id="1062" w:name="_Toc371931094"/>
      <w:bookmarkStart w:id="1063" w:name="_Toc371935099"/>
      <w:bookmarkStart w:id="1064" w:name="_Toc372033567"/>
      <w:bookmarkStart w:id="1065" w:name="_Toc372039510"/>
      <w:bookmarkStart w:id="1066" w:name="_Toc372817175"/>
      <w:bookmarkStart w:id="1067" w:name="_Toc372817472"/>
      <w:bookmarkStart w:id="1068" w:name="_Toc372883188"/>
      <w:bookmarkStart w:id="1069" w:name="_Toc372884927"/>
      <w:bookmarkStart w:id="1070" w:name="_Toc372887024"/>
      <w:bookmarkStart w:id="1071" w:name="_Toc372887218"/>
      <w:bookmarkStart w:id="1072" w:name="_Toc372890661"/>
      <w:bookmarkStart w:id="1073" w:name="_Toc372890847"/>
      <w:bookmarkStart w:id="1074" w:name="_Toc373169141"/>
      <w:bookmarkStart w:id="1075" w:name="_Toc373247785"/>
      <w:bookmarkStart w:id="1076" w:name="_Toc373248037"/>
      <w:bookmarkStart w:id="1077" w:name="_Toc373249205"/>
      <w:bookmarkStart w:id="1078" w:name="_Toc373439865"/>
      <w:bookmarkStart w:id="1079" w:name="_Toc374531241"/>
      <w:bookmarkStart w:id="1080" w:name="_Toc374541908"/>
      <w:bookmarkStart w:id="1081" w:name="_Toc374617625"/>
      <w:bookmarkStart w:id="1082" w:name="_Toc374631609"/>
      <w:bookmarkStart w:id="1083" w:name="_Toc375129898"/>
      <w:bookmarkStart w:id="1084" w:name="_Toc369449149"/>
      <w:bookmarkStart w:id="1085" w:name="_Toc369449384"/>
      <w:bookmarkStart w:id="1086" w:name="_Toc370895112"/>
      <w:bookmarkStart w:id="1087" w:name="_Toc371358986"/>
      <w:bookmarkStart w:id="1088" w:name="_Toc371360329"/>
      <w:bookmarkStart w:id="1089" w:name="_Toc371360589"/>
      <w:bookmarkStart w:id="1090" w:name="_Toc371514498"/>
      <w:bookmarkStart w:id="1091" w:name="_Toc371930861"/>
      <w:bookmarkStart w:id="1092" w:name="_Toc371931095"/>
      <w:bookmarkStart w:id="1093" w:name="_Toc371935100"/>
      <w:bookmarkStart w:id="1094" w:name="_Toc372033568"/>
      <w:bookmarkStart w:id="1095" w:name="_Toc372039511"/>
      <w:bookmarkStart w:id="1096" w:name="_Toc372817176"/>
      <w:bookmarkStart w:id="1097" w:name="_Toc372817473"/>
      <w:bookmarkStart w:id="1098" w:name="_Toc372883189"/>
      <w:bookmarkStart w:id="1099" w:name="_Toc372884928"/>
      <w:bookmarkStart w:id="1100" w:name="_Toc372887025"/>
      <w:bookmarkStart w:id="1101" w:name="_Toc372887219"/>
      <w:bookmarkStart w:id="1102" w:name="_Toc372890662"/>
      <w:bookmarkStart w:id="1103" w:name="_Toc372890848"/>
      <w:bookmarkStart w:id="1104" w:name="_Toc373169142"/>
      <w:bookmarkStart w:id="1105" w:name="_Toc373247786"/>
      <w:bookmarkStart w:id="1106" w:name="_Toc373248038"/>
      <w:bookmarkStart w:id="1107" w:name="_Toc373249206"/>
      <w:bookmarkStart w:id="1108" w:name="_Toc373439866"/>
      <w:bookmarkStart w:id="1109" w:name="_Toc374531242"/>
      <w:bookmarkStart w:id="1110" w:name="_Toc374541909"/>
      <w:bookmarkStart w:id="1111" w:name="_Toc374617626"/>
      <w:bookmarkStart w:id="1112" w:name="_Toc374631610"/>
      <w:bookmarkStart w:id="1113" w:name="_Toc375129899"/>
      <w:bookmarkStart w:id="1114" w:name="_Toc86999112"/>
      <w:bookmarkStart w:id="1115" w:name="_Toc86999113"/>
      <w:bookmarkStart w:id="1116" w:name="_Toc86999114"/>
      <w:bookmarkStart w:id="1117" w:name="_Toc86999115"/>
      <w:bookmarkStart w:id="1118" w:name="_Toc86999116"/>
      <w:bookmarkStart w:id="1119" w:name="_Toc86999117"/>
      <w:bookmarkStart w:id="1120" w:name="_Toc86999118"/>
      <w:bookmarkStart w:id="1121" w:name="_Toc86999119"/>
      <w:bookmarkStart w:id="1122" w:name="_Toc86999120"/>
      <w:bookmarkStart w:id="1123" w:name="_Toc86999121"/>
      <w:bookmarkStart w:id="1124" w:name="_Toc86999122"/>
      <w:bookmarkStart w:id="1125" w:name="_Toc86999123"/>
      <w:bookmarkStart w:id="1126" w:name="_Toc86999124"/>
      <w:bookmarkStart w:id="1127" w:name="_Toc86999125"/>
      <w:bookmarkStart w:id="1128" w:name="_Toc86999126"/>
      <w:bookmarkStart w:id="1129" w:name="_Toc86999127"/>
      <w:bookmarkStart w:id="1130" w:name="_Toc86999128"/>
      <w:bookmarkStart w:id="1131" w:name="_Toc86999129"/>
      <w:bookmarkStart w:id="1132" w:name="_Toc86999130"/>
      <w:bookmarkStart w:id="1133" w:name="_Toc86999131"/>
      <w:bookmarkStart w:id="1134" w:name="_Toc86999132"/>
      <w:bookmarkStart w:id="1135" w:name="_Toc86999133"/>
      <w:bookmarkStart w:id="1136" w:name="_Toc86999134"/>
      <w:bookmarkStart w:id="1137" w:name="_Toc86999135"/>
      <w:bookmarkStart w:id="1138" w:name="_Toc86999136"/>
      <w:bookmarkStart w:id="1139" w:name="_Toc86999137"/>
      <w:bookmarkStart w:id="1140" w:name="_Toc86999138"/>
      <w:bookmarkStart w:id="1141" w:name="_Toc86999139"/>
      <w:bookmarkStart w:id="1142" w:name="_Toc86999140"/>
      <w:bookmarkStart w:id="1143" w:name="_Toc86999141"/>
      <w:bookmarkStart w:id="1144" w:name="_Toc86999142"/>
      <w:bookmarkStart w:id="1145" w:name="_Toc86999143"/>
      <w:bookmarkStart w:id="1146" w:name="_Toc86999144"/>
      <w:bookmarkStart w:id="1147" w:name="_Toc86999145"/>
      <w:bookmarkStart w:id="1148" w:name="_Toc86999146"/>
      <w:bookmarkStart w:id="1149" w:name="_Toc86999147"/>
      <w:bookmarkStart w:id="1150" w:name="_Toc86999148"/>
      <w:bookmarkStart w:id="1151" w:name="_Toc86999149"/>
      <w:bookmarkStart w:id="1152" w:name="_Toc86999150"/>
      <w:bookmarkStart w:id="1153" w:name="_Toc86999151"/>
      <w:bookmarkStart w:id="1154" w:name="_Toc86999152"/>
      <w:bookmarkStart w:id="1155" w:name="_Toc86999153"/>
      <w:bookmarkStart w:id="1156" w:name="_Toc86999154"/>
      <w:bookmarkStart w:id="1157" w:name="_Toc86999155"/>
      <w:bookmarkStart w:id="1158" w:name="_Toc86999156"/>
      <w:bookmarkStart w:id="1159" w:name="_Toc86999157"/>
      <w:bookmarkStart w:id="1160" w:name="_Toc372039515"/>
      <w:bookmarkStart w:id="1161" w:name="_Toc372817180"/>
      <w:bookmarkStart w:id="1162" w:name="_Toc372817477"/>
      <w:bookmarkStart w:id="1163" w:name="_Toc372883193"/>
      <w:bookmarkStart w:id="1164" w:name="_Toc372884932"/>
      <w:bookmarkStart w:id="1165" w:name="_Toc372887029"/>
      <w:bookmarkStart w:id="1166" w:name="_Toc372887223"/>
      <w:bookmarkStart w:id="1167" w:name="_Toc372890666"/>
      <w:bookmarkStart w:id="1168" w:name="_Toc372890852"/>
      <w:bookmarkStart w:id="1169" w:name="_Toc373169146"/>
      <w:bookmarkStart w:id="1170" w:name="_Toc373247790"/>
      <w:bookmarkStart w:id="1171" w:name="_Toc373248042"/>
      <w:bookmarkStart w:id="1172" w:name="_Toc373249210"/>
      <w:bookmarkStart w:id="1173" w:name="_Toc373439870"/>
      <w:bookmarkStart w:id="1174" w:name="_Toc374531246"/>
      <w:bookmarkStart w:id="1175" w:name="_Toc374541913"/>
      <w:bookmarkStart w:id="1176" w:name="_Toc374617630"/>
      <w:bookmarkStart w:id="1177" w:name="_Toc374631614"/>
      <w:bookmarkStart w:id="1178" w:name="_Toc375129903"/>
      <w:bookmarkStart w:id="1179" w:name="_Toc86999158"/>
      <w:bookmarkStart w:id="1180" w:name="_Toc86999159"/>
      <w:bookmarkStart w:id="1181" w:name="_Toc86999160"/>
      <w:bookmarkStart w:id="1182" w:name="_Toc86999161"/>
      <w:bookmarkStart w:id="1183" w:name="_Toc86999162"/>
      <w:bookmarkStart w:id="1184" w:name="_Toc86999163"/>
      <w:bookmarkStart w:id="1185" w:name="_Toc86999164"/>
      <w:bookmarkStart w:id="1186" w:name="_Toc86999165"/>
      <w:bookmarkStart w:id="1187" w:name="_Toc86999166"/>
      <w:bookmarkStart w:id="1188" w:name="_Toc86999167"/>
      <w:bookmarkStart w:id="1189" w:name="_Toc86999168"/>
      <w:bookmarkStart w:id="1190" w:name="_Toc86999169"/>
      <w:bookmarkStart w:id="1191" w:name="_Toc86999170"/>
      <w:bookmarkStart w:id="1192" w:name="_Toc86999171"/>
      <w:bookmarkStart w:id="1193" w:name="_Toc86999172"/>
      <w:bookmarkStart w:id="1194" w:name="_Toc86999173"/>
      <w:bookmarkStart w:id="1195" w:name="_Toc86999174"/>
      <w:bookmarkStart w:id="1196" w:name="_Toc86999175"/>
      <w:bookmarkStart w:id="1197" w:name="_Toc389039119"/>
      <w:bookmarkStart w:id="1198" w:name="_Toc389051954"/>
      <w:bookmarkStart w:id="1199" w:name="_Toc389039120"/>
      <w:bookmarkStart w:id="1200" w:name="_Toc389051955"/>
      <w:bookmarkStart w:id="1201" w:name="_Toc389216930"/>
      <w:bookmarkStart w:id="1202" w:name="_Toc374617632"/>
      <w:bookmarkStart w:id="1203" w:name="_Toc374631616"/>
      <w:bookmarkStart w:id="1204" w:name="_Toc375129905"/>
      <w:bookmarkStart w:id="1205" w:name="_Toc374617633"/>
      <w:bookmarkStart w:id="1206" w:name="_Toc374631617"/>
      <w:bookmarkStart w:id="1207" w:name="_Toc375129906"/>
      <w:bookmarkStart w:id="1208" w:name="_Toc86999176"/>
      <w:bookmarkStart w:id="1209" w:name="_Toc86999177"/>
      <w:bookmarkStart w:id="1210" w:name="_Toc86999178"/>
      <w:bookmarkStart w:id="1211" w:name="_Toc86999179"/>
      <w:bookmarkStart w:id="1212" w:name="_Toc86999180"/>
      <w:bookmarkStart w:id="1213" w:name="_Toc86999181"/>
      <w:bookmarkStart w:id="1214" w:name="_Toc86999182"/>
      <w:bookmarkStart w:id="1215" w:name="_Toc86999183"/>
      <w:bookmarkStart w:id="1216" w:name="_Toc86999184"/>
      <w:bookmarkStart w:id="1217" w:name="_Toc86999185"/>
      <w:bookmarkStart w:id="1218" w:name="_Toc86999186"/>
      <w:bookmarkStart w:id="1219" w:name="_Toc86999187"/>
      <w:bookmarkStart w:id="1220" w:name="_Toc86999188"/>
      <w:bookmarkStart w:id="1221" w:name="_Toc86999189"/>
      <w:bookmarkStart w:id="1222" w:name="_Toc86999190"/>
      <w:bookmarkStart w:id="1223" w:name="_Toc86999191"/>
      <w:bookmarkStart w:id="1224" w:name="_Toc86999192"/>
      <w:bookmarkStart w:id="1225" w:name="_Toc86999193"/>
      <w:bookmarkStart w:id="1226" w:name="_Toc86999194"/>
      <w:bookmarkStart w:id="1227" w:name="_Toc86999195"/>
      <w:bookmarkStart w:id="1228" w:name="_Toc86999196"/>
      <w:bookmarkStart w:id="1229" w:name="_Toc86999197"/>
      <w:bookmarkStart w:id="1230" w:name="_Toc86999198"/>
      <w:bookmarkStart w:id="1231" w:name="_Toc86999199"/>
      <w:bookmarkStart w:id="1232" w:name="_Toc86999200"/>
      <w:bookmarkStart w:id="1233" w:name="_Toc86999201"/>
      <w:bookmarkStart w:id="1234" w:name="_Toc86999202"/>
      <w:bookmarkStart w:id="1235" w:name="_Toc86999203"/>
      <w:bookmarkStart w:id="1236" w:name="_Toc86999204"/>
      <w:bookmarkStart w:id="1237" w:name="_Toc86999205"/>
      <w:bookmarkStart w:id="1238" w:name="_Toc86999206"/>
      <w:bookmarkStart w:id="1239" w:name="_Toc86999207"/>
      <w:bookmarkStart w:id="1240" w:name="_Toc86999208"/>
      <w:bookmarkStart w:id="1241" w:name="_Toc86999209"/>
      <w:bookmarkStart w:id="1242" w:name="_Toc86999210"/>
      <w:bookmarkStart w:id="1243" w:name="_Toc86999211"/>
      <w:bookmarkStart w:id="1244" w:name="_Toc86999212"/>
      <w:bookmarkStart w:id="1245" w:name="_Toc86999213"/>
      <w:bookmarkStart w:id="1246" w:name="_Toc86999214"/>
      <w:bookmarkStart w:id="1247" w:name="_Toc86999215"/>
      <w:bookmarkStart w:id="1248" w:name="_Toc86999216"/>
      <w:bookmarkStart w:id="1249" w:name="_Toc86999217"/>
      <w:bookmarkStart w:id="1250" w:name="_Toc86999218"/>
      <w:bookmarkStart w:id="1251" w:name="_Toc86999219"/>
      <w:bookmarkStart w:id="1252" w:name="_Toc86999220"/>
      <w:bookmarkStart w:id="1253" w:name="_Toc86999221"/>
      <w:bookmarkStart w:id="1254" w:name="_Toc86999222"/>
      <w:bookmarkStart w:id="1255" w:name="_Toc86999223"/>
      <w:bookmarkStart w:id="1256" w:name="_Toc86999224"/>
      <w:bookmarkStart w:id="1257" w:name="_Toc86999225"/>
      <w:bookmarkStart w:id="1258" w:name="_Toc86999226"/>
      <w:bookmarkStart w:id="1259" w:name="_Toc86999227"/>
      <w:bookmarkStart w:id="1260" w:name="_Toc86999228"/>
      <w:bookmarkStart w:id="1261" w:name="_Toc86999229"/>
      <w:bookmarkStart w:id="1262" w:name="_Toc86999230"/>
      <w:bookmarkStart w:id="1263" w:name="_Toc86999231"/>
      <w:bookmarkStart w:id="1264" w:name="_Toc86999232"/>
      <w:bookmarkStart w:id="1265" w:name="_Toc86999233"/>
      <w:bookmarkStart w:id="1266" w:name="_Toc86999234"/>
      <w:bookmarkStart w:id="1267" w:name="_Toc86999235"/>
      <w:bookmarkStart w:id="1268" w:name="_Toc86999236"/>
      <w:bookmarkStart w:id="1269" w:name="_Toc86999237"/>
      <w:bookmarkStart w:id="1270" w:name="_Toc86999238"/>
      <w:bookmarkStart w:id="1271" w:name="_Toc86999239"/>
      <w:bookmarkStart w:id="1272" w:name="_Toc86999240"/>
      <w:bookmarkStart w:id="1273" w:name="_Toc86999241"/>
      <w:bookmarkStart w:id="1274" w:name="_Toc86999242"/>
      <w:bookmarkStart w:id="1275" w:name="_Toc86999243"/>
      <w:bookmarkStart w:id="1276" w:name="_Toc86999244"/>
      <w:bookmarkStart w:id="1277" w:name="_Toc86999245"/>
      <w:bookmarkStart w:id="1278" w:name="_Toc86999246"/>
      <w:bookmarkStart w:id="1279" w:name="_Toc86999247"/>
      <w:bookmarkStart w:id="1280" w:name="_Toc86999248"/>
      <w:bookmarkStart w:id="1281" w:name="_Toc86999249"/>
      <w:bookmarkStart w:id="1282" w:name="_Toc86999250"/>
      <w:bookmarkStart w:id="1283" w:name="_Toc86999251"/>
      <w:bookmarkStart w:id="1284" w:name="_Toc86999252"/>
      <w:bookmarkStart w:id="1285" w:name="_Toc86999253"/>
      <w:bookmarkStart w:id="1286" w:name="_Toc86999254"/>
      <w:bookmarkStart w:id="1287" w:name="_Toc86999255"/>
      <w:bookmarkStart w:id="1288" w:name="_Toc86999256"/>
      <w:bookmarkStart w:id="1289" w:name="_Toc86999257"/>
      <w:bookmarkStart w:id="1290" w:name="_Toc86999258"/>
      <w:bookmarkStart w:id="1291" w:name="_Toc86999259"/>
      <w:bookmarkStart w:id="1292" w:name="_Toc86999260"/>
      <w:bookmarkStart w:id="1293" w:name="_Toc86999261"/>
      <w:bookmarkStart w:id="1294" w:name="_Toc86999262"/>
      <w:bookmarkStart w:id="1295" w:name="_Toc86999263"/>
      <w:bookmarkStart w:id="1296" w:name="_Toc86999264"/>
      <w:bookmarkStart w:id="1297" w:name="_Toc86999265"/>
      <w:bookmarkStart w:id="1298" w:name="_Toc86999266"/>
      <w:bookmarkStart w:id="1299" w:name="_Toc86999267"/>
      <w:bookmarkStart w:id="1300" w:name="_Toc86999268"/>
      <w:bookmarkStart w:id="1301" w:name="_Toc86999269"/>
      <w:bookmarkStart w:id="1302" w:name="_Toc86999270"/>
      <w:bookmarkStart w:id="1303" w:name="_Toc86999271"/>
      <w:bookmarkStart w:id="1304" w:name="_Toc86999272"/>
      <w:bookmarkStart w:id="1305" w:name="_Toc86999273"/>
      <w:bookmarkStart w:id="1306" w:name="_Toc86999274"/>
      <w:bookmarkStart w:id="1307" w:name="_Toc86999275"/>
      <w:bookmarkStart w:id="1308" w:name="_Toc86999276"/>
      <w:bookmarkStart w:id="1309" w:name="_Toc86999277"/>
      <w:bookmarkStart w:id="1310" w:name="_Toc86999278"/>
      <w:bookmarkStart w:id="1311" w:name="_Toc86999279"/>
      <w:bookmarkStart w:id="1312" w:name="_Toc86999280"/>
      <w:bookmarkStart w:id="1313" w:name="_Toc86999281"/>
      <w:bookmarkStart w:id="1314" w:name="_Toc86999282"/>
      <w:bookmarkStart w:id="1315" w:name="_Toc86999283"/>
      <w:bookmarkStart w:id="1316" w:name="_Toc86999284"/>
      <w:bookmarkStart w:id="1317" w:name="_Toc86999285"/>
      <w:bookmarkStart w:id="1318" w:name="_Toc86999286"/>
      <w:bookmarkStart w:id="1319" w:name="_Toc86999287"/>
      <w:bookmarkStart w:id="1320" w:name="_Toc86999288"/>
      <w:bookmarkStart w:id="1321" w:name="_Toc86999289"/>
      <w:bookmarkStart w:id="1322" w:name="_Toc86999290"/>
      <w:bookmarkStart w:id="1323" w:name="_Toc86999291"/>
      <w:bookmarkStart w:id="1324" w:name="_Toc86999292"/>
      <w:bookmarkStart w:id="1325" w:name="_Toc86999293"/>
      <w:bookmarkStart w:id="1326" w:name="_Toc86999294"/>
      <w:bookmarkStart w:id="1327" w:name="_Toc86999295"/>
      <w:bookmarkStart w:id="1328" w:name="_Toc86999296"/>
      <w:bookmarkStart w:id="1329" w:name="_Toc86999297"/>
      <w:bookmarkStart w:id="1330" w:name="_Toc86999298"/>
      <w:bookmarkStart w:id="1331" w:name="_Toc372039522"/>
      <w:bookmarkStart w:id="1332" w:name="_Toc372817187"/>
      <w:bookmarkStart w:id="1333" w:name="_Toc372817484"/>
      <w:bookmarkStart w:id="1334" w:name="_Toc372883200"/>
      <w:bookmarkStart w:id="1335" w:name="_Toc372884939"/>
      <w:bookmarkStart w:id="1336" w:name="_Toc372887036"/>
      <w:bookmarkStart w:id="1337" w:name="_Toc372887230"/>
      <w:bookmarkStart w:id="1338" w:name="_Toc372890673"/>
      <w:bookmarkStart w:id="1339" w:name="_Toc372890859"/>
      <w:bookmarkStart w:id="1340" w:name="_Toc373169153"/>
      <w:bookmarkStart w:id="1341" w:name="_Toc373247797"/>
      <w:bookmarkStart w:id="1342" w:name="_Toc373248049"/>
      <w:bookmarkStart w:id="1343" w:name="_Toc373249217"/>
      <w:bookmarkStart w:id="1344" w:name="_Toc373439877"/>
      <w:bookmarkStart w:id="1345" w:name="_Toc374531253"/>
      <w:bookmarkStart w:id="1346" w:name="_Toc374541920"/>
      <w:bookmarkStart w:id="1347" w:name="_Toc374617639"/>
      <w:bookmarkStart w:id="1348" w:name="_Toc374631623"/>
      <w:bookmarkStart w:id="1349" w:name="_Toc375129912"/>
      <w:bookmarkStart w:id="1350" w:name="_Toc372039523"/>
      <w:bookmarkStart w:id="1351" w:name="_Toc372817188"/>
      <w:bookmarkStart w:id="1352" w:name="_Toc372817485"/>
      <w:bookmarkStart w:id="1353" w:name="_Toc372883201"/>
      <w:bookmarkStart w:id="1354" w:name="_Toc372884940"/>
      <w:bookmarkStart w:id="1355" w:name="_Toc372887037"/>
      <w:bookmarkStart w:id="1356" w:name="_Toc372887231"/>
      <w:bookmarkStart w:id="1357" w:name="_Toc372890674"/>
      <w:bookmarkStart w:id="1358" w:name="_Toc372890860"/>
      <w:bookmarkStart w:id="1359" w:name="_Toc373169154"/>
      <w:bookmarkStart w:id="1360" w:name="_Toc373247798"/>
      <w:bookmarkStart w:id="1361" w:name="_Toc373248050"/>
      <w:bookmarkStart w:id="1362" w:name="_Toc373249218"/>
      <w:bookmarkStart w:id="1363" w:name="_Toc373439878"/>
      <w:bookmarkStart w:id="1364" w:name="_Toc374531254"/>
      <w:bookmarkStart w:id="1365" w:name="_Toc374541921"/>
      <w:bookmarkStart w:id="1366" w:name="_Toc374617640"/>
      <w:bookmarkStart w:id="1367" w:name="_Toc374631624"/>
      <w:bookmarkStart w:id="1368" w:name="_Toc375129913"/>
      <w:bookmarkStart w:id="1369" w:name="_Toc86999299"/>
      <w:bookmarkStart w:id="1370" w:name="_Toc86999300"/>
      <w:bookmarkStart w:id="1371" w:name="_Toc86999301"/>
      <w:bookmarkStart w:id="1372" w:name="_Toc86999302"/>
      <w:bookmarkStart w:id="1373" w:name="_Toc86999303"/>
      <w:bookmarkStart w:id="1374" w:name="_Toc86999304"/>
      <w:bookmarkStart w:id="1375" w:name="_Toc86999305"/>
      <w:bookmarkStart w:id="1376" w:name="_Toc86999306"/>
      <w:bookmarkStart w:id="1377" w:name="_Toc86999307"/>
      <w:bookmarkStart w:id="1378" w:name="_Toc86999308"/>
      <w:bookmarkStart w:id="1379" w:name="_Toc86999309"/>
      <w:bookmarkStart w:id="1380" w:name="_Toc86999310"/>
      <w:bookmarkStart w:id="1381" w:name="_Toc86999311"/>
      <w:bookmarkStart w:id="1382" w:name="_Toc86999312"/>
      <w:bookmarkStart w:id="1383" w:name="_Toc86999313"/>
      <w:bookmarkStart w:id="1384" w:name="_Toc86999314"/>
      <w:bookmarkStart w:id="1385" w:name="_Toc86999315"/>
      <w:bookmarkStart w:id="1386" w:name="_Toc86999316"/>
      <w:bookmarkStart w:id="1387" w:name="_Toc86999317"/>
      <w:bookmarkStart w:id="1388" w:name="_Toc86999318"/>
      <w:bookmarkStart w:id="1389" w:name="_Toc86999319"/>
      <w:bookmarkStart w:id="1390" w:name="_Toc86999320"/>
      <w:bookmarkStart w:id="1391" w:name="_Toc86999321"/>
      <w:bookmarkStart w:id="1392" w:name="_Toc86999322"/>
      <w:bookmarkStart w:id="1393" w:name="_Toc86999323"/>
      <w:bookmarkStart w:id="1394" w:name="_Toc86999324"/>
      <w:bookmarkStart w:id="1395" w:name="_Toc86999325"/>
      <w:bookmarkStart w:id="1396" w:name="_Toc86999326"/>
      <w:bookmarkStart w:id="1397" w:name="_Toc86999327"/>
      <w:bookmarkStart w:id="1398" w:name="_Toc86999328"/>
      <w:bookmarkStart w:id="1399" w:name="_Toc86999329"/>
      <w:bookmarkStart w:id="1400" w:name="_Toc86999330"/>
      <w:bookmarkStart w:id="1401" w:name="_Toc86999331"/>
      <w:bookmarkStart w:id="1402" w:name="_Toc86999332"/>
      <w:bookmarkStart w:id="1403" w:name="_Toc86999333"/>
      <w:bookmarkStart w:id="1404" w:name="_Toc86999334"/>
      <w:bookmarkStart w:id="1405" w:name="_Toc86999335"/>
      <w:bookmarkStart w:id="1406" w:name="_Toc86999336"/>
      <w:bookmarkStart w:id="1407" w:name="_Toc86999337"/>
      <w:bookmarkStart w:id="1408" w:name="_Toc86999338"/>
      <w:bookmarkStart w:id="1409" w:name="_Toc86999339"/>
      <w:bookmarkStart w:id="1410" w:name="_Toc86999340"/>
      <w:bookmarkStart w:id="1411" w:name="_Toc86999341"/>
      <w:bookmarkStart w:id="1412" w:name="_Toc86999342"/>
      <w:bookmarkStart w:id="1413" w:name="_Toc86999343"/>
      <w:bookmarkStart w:id="1414" w:name="_Toc86999344"/>
      <w:bookmarkStart w:id="1415" w:name="_Toc86999345"/>
      <w:bookmarkStart w:id="1416" w:name="_Toc86999346"/>
      <w:bookmarkStart w:id="1417" w:name="_Toc86999347"/>
      <w:bookmarkStart w:id="1418" w:name="_Toc86999348"/>
      <w:bookmarkStart w:id="1419" w:name="_Toc86999349"/>
      <w:bookmarkStart w:id="1420" w:name="_Toc86999350"/>
      <w:bookmarkStart w:id="1421" w:name="_Toc86999351"/>
      <w:bookmarkStart w:id="1422" w:name="_Toc86999352"/>
      <w:bookmarkStart w:id="1423" w:name="_Toc86999353"/>
      <w:bookmarkStart w:id="1424" w:name="_Toc86999354"/>
      <w:bookmarkStart w:id="1425" w:name="_Toc86999355"/>
      <w:bookmarkStart w:id="1426" w:name="_Toc86999356"/>
      <w:bookmarkStart w:id="1427" w:name="_Toc86999357"/>
      <w:bookmarkStart w:id="1428" w:name="_Toc86999358"/>
      <w:bookmarkStart w:id="1429" w:name="_Toc86999359"/>
      <w:bookmarkStart w:id="1430" w:name="_Toc86999360"/>
      <w:bookmarkStart w:id="1431" w:name="_Toc86999361"/>
      <w:bookmarkStart w:id="1432" w:name="_Toc86999362"/>
      <w:bookmarkStart w:id="1433" w:name="_Toc86999363"/>
      <w:bookmarkStart w:id="1434" w:name="_Toc86999364"/>
      <w:bookmarkStart w:id="1435" w:name="_Toc86999365"/>
      <w:bookmarkStart w:id="1436" w:name="_Toc86999366"/>
      <w:bookmarkStart w:id="1437" w:name="_Toc86999367"/>
      <w:bookmarkStart w:id="1438" w:name="_Toc86999368"/>
      <w:bookmarkStart w:id="1439" w:name="_Toc86999369"/>
      <w:bookmarkStart w:id="1440" w:name="_Toc86999370"/>
      <w:bookmarkStart w:id="1441" w:name="_Toc86999371"/>
      <w:bookmarkStart w:id="1442" w:name="_Toc86999372"/>
      <w:bookmarkStart w:id="1443" w:name="_Toc86999373"/>
      <w:bookmarkStart w:id="1444" w:name="_Toc86999374"/>
      <w:bookmarkStart w:id="1445" w:name="_Toc86999375"/>
      <w:bookmarkStart w:id="1446" w:name="_Toc86999376"/>
      <w:bookmarkStart w:id="1447" w:name="_Toc86999377"/>
      <w:bookmarkStart w:id="1448" w:name="_Toc86999378"/>
      <w:bookmarkStart w:id="1449" w:name="_Toc86999379"/>
      <w:bookmarkStart w:id="1450" w:name="_Toc86999380"/>
      <w:bookmarkStart w:id="1451" w:name="_Toc86999381"/>
      <w:bookmarkStart w:id="1452" w:name="_Toc86999382"/>
      <w:bookmarkStart w:id="1453" w:name="_Toc86999383"/>
      <w:bookmarkStart w:id="1454" w:name="_Toc86999384"/>
      <w:bookmarkStart w:id="1455" w:name="_Toc86999385"/>
      <w:bookmarkStart w:id="1456" w:name="_Toc86999386"/>
      <w:bookmarkStart w:id="1457" w:name="_Toc86999387"/>
      <w:bookmarkStart w:id="1458" w:name="_Toc86999388"/>
      <w:bookmarkStart w:id="1459" w:name="_Toc86999389"/>
      <w:bookmarkStart w:id="1460" w:name="_Toc86999390"/>
      <w:bookmarkStart w:id="1461" w:name="_Toc86999391"/>
      <w:bookmarkStart w:id="1462" w:name="_Toc86999392"/>
      <w:bookmarkStart w:id="1463" w:name="_Toc86999393"/>
      <w:bookmarkStart w:id="1464" w:name="_Toc86999394"/>
      <w:bookmarkStart w:id="1465" w:name="_Toc86999395"/>
      <w:bookmarkStart w:id="1466" w:name="_Toc86999396"/>
      <w:bookmarkStart w:id="1467" w:name="_Toc86999397"/>
      <w:bookmarkStart w:id="1468" w:name="_Toc86999398"/>
      <w:bookmarkStart w:id="1469" w:name="_Toc86999399"/>
      <w:bookmarkStart w:id="1470" w:name="_Toc86999400"/>
      <w:bookmarkStart w:id="1471" w:name="_Toc86999401"/>
      <w:bookmarkStart w:id="1472" w:name="_Toc86999402"/>
      <w:bookmarkStart w:id="1473" w:name="_Toc86999403"/>
      <w:bookmarkStart w:id="1474" w:name="_Toc86999404"/>
      <w:bookmarkStart w:id="1475" w:name="_Toc86999405"/>
      <w:bookmarkStart w:id="1476" w:name="_Toc86999406"/>
      <w:bookmarkStart w:id="1477" w:name="_Toc86999407"/>
      <w:bookmarkStart w:id="1478" w:name="_Toc86999408"/>
      <w:bookmarkStart w:id="1479" w:name="_Toc86999409"/>
      <w:bookmarkStart w:id="1480" w:name="_Toc86999410"/>
      <w:bookmarkStart w:id="1481" w:name="_Toc86999411"/>
      <w:bookmarkStart w:id="1482" w:name="_Toc86999412"/>
      <w:bookmarkStart w:id="1483" w:name="_Toc86999413"/>
      <w:bookmarkStart w:id="1484" w:name="_Toc86999414"/>
      <w:bookmarkStart w:id="1485" w:name="_Toc86999415"/>
      <w:bookmarkStart w:id="1486" w:name="_Toc86999416"/>
      <w:bookmarkStart w:id="1487" w:name="_Toc86999417"/>
      <w:bookmarkStart w:id="1488" w:name="_Toc86999418"/>
      <w:bookmarkStart w:id="1489" w:name="_Toc86999419"/>
      <w:bookmarkStart w:id="1490" w:name="_Toc86999420"/>
      <w:bookmarkStart w:id="1491" w:name="_Toc86999421"/>
      <w:bookmarkStart w:id="1492" w:name="_Toc86999422"/>
      <w:bookmarkStart w:id="1493" w:name="_Toc86999423"/>
      <w:bookmarkStart w:id="1494" w:name="_Toc86999424"/>
      <w:bookmarkStart w:id="1495" w:name="_Toc86999425"/>
      <w:bookmarkStart w:id="1496" w:name="_Toc86999426"/>
      <w:bookmarkStart w:id="1497" w:name="_Toc86999427"/>
      <w:bookmarkStart w:id="1498" w:name="_Toc86999428"/>
      <w:bookmarkStart w:id="1499" w:name="_Toc86999429"/>
      <w:bookmarkStart w:id="1500" w:name="_Toc86999430"/>
      <w:bookmarkStart w:id="1501" w:name="_Toc86999431"/>
      <w:bookmarkStart w:id="1502" w:name="_Toc86999432"/>
      <w:bookmarkStart w:id="1503" w:name="_Toc86999433"/>
      <w:bookmarkStart w:id="1504" w:name="_Toc86999434"/>
      <w:bookmarkStart w:id="1505" w:name="_Toc86999435"/>
      <w:bookmarkStart w:id="1506" w:name="_Toc86999436"/>
      <w:bookmarkStart w:id="1507" w:name="_Toc86999437"/>
      <w:bookmarkStart w:id="1508" w:name="_Toc86999438"/>
      <w:bookmarkStart w:id="1509" w:name="_Toc86999439"/>
      <w:bookmarkStart w:id="1510" w:name="_Toc86999440"/>
      <w:bookmarkStart w:id="1511" w:name="_Toc86999441"/>
      <w:bookmarkStart w:id="1512" w:name="_Toc86999442"/>
      <w:bookmarkStart w:id="1513" w:name="_Toc86999443"/>
      <w:bookmarkStart w:id="1514" w:name="_Toc86999444"/>
      <w:bookmarkStart w:id="1515" w:name="_Toc86999445"/>
      <w:bookmarkStart w:id="1516" w:name="_Toc86999446"/>
      <w:bookmarkStart w:id="1517" w:name="_Toc86999447"/>
      <w:bookmarkStart w:id="1518" w:name="_Toc86999448"/>
      <w:bookmarkStart w:id="1519" w:name="_Toc86999449"/>
      <w:bookmarkStart w:id="1520" w:name="_Toc86999450"/>
      <w:bookmarkStart w:id="1521" w:name="_Toc86999451"/>
      <w:bookmarkStart w:id="1522" w:name="_Toc86999452"/>
      <w:bookmarkStart w:id="1523" w:name="_Toc86999453"/>
      <w:bookmarkStart w:id="1524" w:name="_Toc86999454"/>
      <w:bookmarkStart w:id="1525" w:name="_Toc86999455"/>
      <w:bookmarkStart w:id="1526" w:name="_Toc86999456"/>
      <w:bookmarkStart w:id="1527" w:name="_Toc86999457"/>
      <w:bookmarkStart w:id="1528" w:name="_Toc86999458"/>
      <w:bookmarkStart w:id="1529" w:name="_Toc86999459"/>
      <w:bookmarkStart w:id="1530" w:name="_Toc86999460"/>
      <w:bookmarkStart w:id="1531" w:name="_Toc86999461"/>
      <w:bookmarkStart w:id="1532" w:name="_Toc86999462"/>
      <w:bookmarkStart w:id="1533" w:name="_Toc86999463"/>
      <w:bookmarkStart w:id="1534" w:name="_Toc86999464"/>
      <w:bookmarkStart w:id="1535" w:name="_Toc86999465"/>
      <w:bookmarkStart w:id="1536" w:name="_Toc86999466"/>
      <w:bookmarkStart w:id="1537" w:name="_Toc86999467"/>
      <w:bookmarkStart w:id="1538" w:name="_Toc86999468"/>
      <w:bookmarkStart w:id="1539" w:name="_Toc86999469"/>
      <w:bookmarkStart w:id="1540" w:name="_Toc86999470"/>
      <w:bookmarkStart w:id="1541" w:name="_Toc86999471"/>
      <w:bookmarkStart w:id="1542" w:name="_Toc86999472"/>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r w:rsidR="002804F7">
        <w:br w:type="page"/>
      </w:r>
      <w:bookmarkStart w:id="1543" w:name="_Toc375129924"/>
      <w:bookmarkStart w:id="1544" w:name="_Toc389051973"/>
      <w:bookmarkStart w:id="1545" w:name="_Toc389051974"/>
      <w:bookmarkStart w:id="1546" w:name="_Toc389051975"/>
      <w:bookmarkStart w:id="1547" w:name="_Toc389051976"/>
      <w:bookmarkStart w:id="1548" w:name="_Toc389051977"/>
      <w:bookmarkStart w:id="1549" w:name="_Toc389216953"/>
      <w:bookmarkStart w:id="1550" w:name="_Toc389051978"/>
      <w:bookmarkStart w:id="1551" w:name="_Toc389051979"/>
      <w:bookmarkStart w:id="1552" w:name="_Toc389051980"/>
      <w:bookmarkStart w:id="1553" w:name="_Toc389216956"/>
      <w:bookmarkStart w:id="1554" w:name="_Toc389051981"/>
      <w:bookmarkStart w:id="1555" w:name="_Toc389051982"/>
      <w:bookmarkStart w:id="1556" w:name="_Toc389051983"/>
      <w:bookmarkStart w:id="1557" w:name="_Toc86999475"/>
      <w:bookmarkStart w:id="1558" w:name="_Toc87460412"/>
      <w:bookmarkStart w:id="1559" w:name="_Ref145911268"/>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p>
    <w:p w14:paraId="2F478845" w14:textId="09B99626" w:rsidR="00565794" w:rsidRDefault="000C03DA" w:rsidP="00B84158">
      <w:pPr>
        <w:pStyle w:val="01TefHeading1"/>
      </w:pPr>
      <w:bookmarkStart w:id="1560" w:name="_Ref148086289"/>
      <w:bookmarkStart w:id="1561" w:name="_Toc167978399"/>
      <w:r>
        <w:lastRenderedPageBreak/>
        <w:t>DESIGN QUESTIONS</w:t>
      </w:r>
      <w:bookmarkEnd w:id="1558"/>
      <w:bookmarkEnd w:id="1559"/>
      <w:bookmarkEnd w:id="1560"/>
      <w:bookmarkEnd w:id="1561"/>
    </w:p>
    <w:p w14:paraId="252242E8" w14:textId="77777777" w:rsidR="00565794" w:rsidRPr="00565794" w:rsidRDefault="00565794" w:rsidP="00C95D8F">
      <w:pPr>
        <w:pStyle w:val="01TEFBodyText"/>
      </w:pPr>
    </w:p>
    <w:tbl>
      <w:tblPr>
        <w:tblW w:w="10448" w:type="dxa"/>
        <w:jc w:val="center"/>
        <w:tblBorders>
          <w:top w:val="single" w:sz="4" w:space="0" w:color="215868"/>
          <w:left w:val="single" w:sz="4" w:space="0" w:color="215868"/>
          <w:bottom w:val="single" w:sz="4" w:space="0" w:color="215868"/>
          <w:right w:val="single" w:sz="4" w:space="0" w:color="215868"/>
          <w:insideH w:val="single" w:sz="4" w:space="0" w:color="215868"/>
          <w:insideV w:val="single" w:sz="4" w:space="0" w:color="215868"/>
        </w:tblBorders>
        <w:tblCellMar>
          <w:top w:w="85" w:type="dxa"/>
          <w:left w:w="85" w:type="dxa"/>
          <w:bottom w:w="85" w:type="dxa"/>
          <w:right w:w="85" w:type="dxa"/>
        </w:tblCellMar>
        <w:tblLook w:val="04A0" w:firstRow="1" w:lastRow="0" w:firstColumn="1" w:lastColumn="0" w:noHBand="0" w:noVBand="1"/>
      </w:tblPr>
      <w:tblGrid>
        <w:gridCol w:w="576"/>
        <w:gridCol w:w="1575"/>
        <w:gridCol w:w="1575"/>
        <w:gridCol w:w="1946"/>
        <w:gridCol w:w="1361"/>
        <w:gridCol w:w="1184"/>
        <w:gridCol w:w="2231"/>
      </w:tblGrid>
      <w:tr w:rsidR="00641510" w14:paraId="36C4A91E" w14:textId="14AFB4E5" w:rsidTr="76C824F3">
        <w:trPr>
          <w:trHeight w:val="348"/>
          <w:jc w:val="center"/>
        </w:trPr>
        <w:tc>
          <w:tcPr>
            <w:tcW w:w="576"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shd w:val="clear" w:color="auto" w:fill="31849B" w:themeFill="accent5" w:themeFillShade="BF"/>
          </w:tcPr>
          <w:p w14:paraId="42EFBA96" w14:textId="188C32C9" w:rsidR="00C95D8F" w:rsidRPr="00275BC2" w:rsidRDefault="00C95D8F" w:rsidP="00565794">
            <w:pPr>
              <w:pStyle w:val="01TefTableTitleText"/>
            </w:pPr>
            <w:r w:rsidRPr="0078524A">
              <w:t>No.</w:t>
            </w:r>
          </w:p>
        </w:tc>
        <w:tc>
          <w:tcPr>
            <w:tcW w:w="1376"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shd w:val="clear" w:color="auto" w:fill="31849B" w:themeFill="accent5" w:themeFillShade="BF"/>
          </w:tcPr>
          <w:p w14:paraId="01D5E390" w14:textId="5584FD8B" w:rsidR="00C95D8F" w:rsidRPr="00275BC2" w:rsidRDefault="00C95D8F" w:rsidP="00565794">
            <w:pPr>
              <w:pStyle w:val="01TefTableTitleText"/>
            </w:pPr>
            <w:r w:rsidRPr="0078524A">
              <w:t>Capability</w:t>
            </w:r>
          </w:p>
        </w:tc>
        <w:tc>
          <w:tcPr>
            <w:tcW w:w="1376"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shd w:val="clear" w:color="auto" w:fill="31849B" w:themeFill="accent5" w:themeFillShade="BF"/>
          </w:tcPr>
          <w:p w14:paraId="0587C157" w14:textId="69FFA3FF" w:rsidR="00C95D8F" w:rsidRPr="00275BC2" w:rsidRDefault="00C95D8F" w:rsidP="00565794">
            <w:pPr>
              <w:pStyle w:val="01TefTableTitleText"/>
            </w:pPr>
            <w:r w:rsidRPr="0078524A">
              <w:t>Area</w:t>
            </w:r>
          </w:p>
        </w:tc>
        <w:tc>
          <w:tcPr>
            <w:tcW w:w="2030"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shd w:val="clear" w:color="auto" w:fill="31849B" w:themeFill="accent5" w:themeFillShade="BF"/>
          </w:tcPr>
          <w:p w14:paraId="4410D8A9" w14:textId="0F435A10" w:rsidR="00C95D8F" w:rsidRPr="00275BC2" w:rsidRDefault="00C95D8F" w:rsidP="00565794">
            <w:pPr>
              <w:pStyle w:val="01TefTableTitleText"/>
            </w:pPr>
            <w:r w:rsidRPr="0078524A">
              <w:t>Description</w:t>
            </w:r>
          </w:p>
        </w:tc>
        <w:tc>
          <w:tcPr>
            <w:tcW w:w="1376"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shd w:val="clear" w:color="auto" w:fill="31849B" w:themeFill="accent5" w:themeFillShade="BF"/>
          </w:tcPr>
          <w:p w14:paraId="5554A2C0" w14:textId="25E2C4EC" w:rsidR="00C95D8F" w:rsidRPr="00275BC2" w:rsidRDefault="00C95D8F" w:rsidP="00565794">
            <w:pPr>
              <w:pStyle w:val="01TefTableTitleText"/>
            </w:pPr>
            <w:r w:rsidRPr="0078524A">
              <w:t>Owner</w:t>
            </w:r>
          </w:p>
        </w:tc>
        <w:tc>
          <w:tcPr>
            <w:tcW w:w="1266"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shd w:val="clear" w:color="auto" w:fill="31849B" w:themeFill="accent5" w:themeFillShade="BF"/>
          </w:tcPr>
          <w:p w14:paraId="2AF488BA" w14:textId="07A9528D" w:rsidR="00C95D8F" w:rsidRPr="00275BC2" w:rsidRDefault="00C95D8F" w:rsidP="00565794">
            <w:pPr>
              <w:pStyle w:val="01TefTableTitleText"/>
            </w:pPr>
            <w:r w:rsidRPr="0078524A">
              <w:t>Status</w:t>
            </w:r>
          </w:p>
        </w:tc>
        <w:tc>
          <w:tcPr>
            <w:tcW w:w="2448"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shd w:val="clear" w:color="auto" w:fill="31849B" w:themeFill="accent5" w:themeFillShade="BF"/>
          </w:tcPr>
          <w:p w14:paraId="022E0D68" w14:textId="05D0A346" w:rsidR="00C95D8F" w:rsidRPr="00275BC2" w:rsidRDefault="00C95D8F" w:rsidP="00565794">
            <w:pPr>
              <w:pStyle w:val="01TefTableTitleText"/>
            </w:pPr>
            <w:r w:rsidRPr="0078524A">
              <w:t>Closure Notes</w:t>
            </w:r>
          </w:p>
        </w:tc>
      </w:tr>
      <w:tr w:rsidR="00271004" w14:paraId="2FB2E540" w14:textId="380175EA" w:rsidTr="76C824F3">
        <w:trPr>
          <w:trHeight w:val="283"/>
          <w:jc w:val="center"/>
        </w:trPr>
        <w:tc>
          <w:tcPr>
            <w:tcW w:w="576"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119DDC84" w14:textId="301462D0" w:rsidR="00C95D8F" w:rsidRPr="00275BC2" w:rsidRDefault="00C95D8F" w:rsidP="00762C88">
            <w:pPr>
              <w:pStyle w:val="01TEFTableText"/>
              <w:rPr>
                <w:szCs w:val="20"/>
              </w:rPr>
            </w:pPr>
            <w:r>
              <w:t>1</w:t>
            </w:r>
          </w:p>
        </w:tc>
        <w:tc>
          <w:tcPr>
            <w:tcW w:w="1376"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70215B83" w14:textId="5E8B5AA7" w:rsidR="00C95D8F" w:rsidRPr="00275BC2" w:rsidRDefault="00F91A14" w:rsidP="00762C88">
            <w:pPr>
              <w:pStyle w:val="01TEFTableText"/>
              <w:rPr>
                <w:szCs w:val="20"/>
              </w:rPr>
            </w:pPr>
            <w:r>
              <w:rPr>
                <w:szCs w:val="20"/>
              </w:rPr>
              <w:t>Communication Hub</w:t>
            </w:r>
            <w:r w:rsidR="0065247A">
              <w:rPr>
                <w:szCs w:val="20"/>
              </w:rPr>
              <w:t xml:space="preserve"> Traffic flows</w:t>
            </w:r>
          </w:p>
        </w:tc>
        <w:tc>
          <w:tcPr>
            <w:tcW w:w="1376"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4AC0AD32" w14:textId="232199B4" w:rsidR="00C95D8F" w:rsidRPr="00275BC2" w:rsidRDefault="00F91A14" w:rsidP="00762C88">
            <w:pPr>
              <w:pStyle w:val="01TEFTableText"/>
              <w:rPr>
                <w:szCs w:val="20"/>
              </w:rPr>
            </w:pPr>
            <w:r>
              <w:rPr>
                <w:szCs w:val="20"/>
              </w:rPr>
              <w:t>Communication Hub</w:t>
            </w:r>
            <w:r w:rsidR="0065247A">
              <w:rPr>
                <w:szCs w:val="20"/>
              </w:rPr>
              <w:t xml:space="preserve"> IPv6 Connectivity</w:t>
            </w:r>
          </w:p>
        </w:tc>
        <w:tc>
          <w:tcPr>
            <w:tcW w:w="2030"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5CC133B3" w14:textId="67C04472" w:rsidR="00C95D8F" w:rsidRPr="00275BC2" w:rsidRDefault="00763F2D" w:rsidP="00762C88">
            <w:pPr>
              <w:pStyle w:val="01TEFTableText"/>
              <w:rPr>
                <w:szCs w:val="20"/>
              </w:rPr>
            </w:pPr>
            <w:r>
              <w:rPr>
                <w:szCs w:val="20"/>
              </w:rPr>
              <w:t>Traffic from the packet core will be routed to and from the Traffic Management Gateway</w:t>
            </w:r>
            <w:r w:rsidR="00490623">
              <w:rPr>
                <w:szCs w:val="20"/>
              </w:rPr>
              <w:t xml:space="preserve"> via the </w:t>
            </w:r>
            <w:r w:rsidR="0029668A">
              <w:rPr>
                <w:szCs w:val="20"/>
              </w:rPr>
              <w:t xml:space="preserve">Service </w:t>
            </w:r>
            <w:r w:rsidR="00490623">
              <w:rPr>
                <w:szCs w:val="20"/>
              </w:rPr>
              <w:t>Edge</w:t>
            </w:r>
            <w:r w:rsidR="0083508C">
              <w:rPr>
                <w:szCs w:val="20"/>
              </w:rPr>
              <w:t>.</w:t>
            </w:r>
            <w:r w:rsidR="00ED5AA7">
              <w:rPr>
                <w:szCs w:val="20"/>
              </w:rPr>
              <w:t xml:space="preserve"> The </w:t>
            </w:r>
            <w:r w:rsidR="0029668A">
              <w:rPr>
                <w:szCs w:val="20"/>
              </w:rPr>
              <w:t xml:space="preserve">Service </w:t>
            </w:r>
            <w:r w:rsidR="00ED5AA7">
              <w:rPr>
                <w:szCs w:val="20"/>
              </w:rPr>
              <w:t>Edge will comprise of dispatcher services that will take responsibility to translate IPv6/UDP and IPv4/AMQP</w:t>
            </w:r>
            <w:r w:rsidR="00EC12FB">
              <w:rPr>
                <w:szCs w:val="20"/>
              </w:rPr>
              <w:t xml:space="preserve"> </w:t>
            </w:r>
            <w:r w:rsidR="00C201F5">
              <w:rPr>
                <w:szCs w:val="20"/>
              </w:rPr>
              <w:t>in both directions.</w:t>
            </w:r>
            <w:r w:rsidR="0083508C">
              <w:rPr>
                <w:szCs w:val="20"/>
              </w:rPr>
              <w:t xml:space="preserve"> </w:t>
            </w:r>
            <w:r w:rsidR="00C702CD">
              <w:rPr>
                <w:szCs w:val="20"/>
              </w:rPr>
              <w:t>The gateway will</w:t>
            </w:r>
            <w:r w:rsidR="0083508C">
              <w:rPr>
                <w:szCs w:val="20"/>
              </w:rPr>
              <w:t xml:space="preserve"> act</w:t>
            </w:r>
            <w:r w:rsidR="00C702CD">
              <w:rPr>
                <w:szCs w:val="20"/>
              </w:rPr>
              <w:t xml:space="preserve"> </w:t>
            </w:r>
            <w:r w:rsidR="0083508C">
              <w:rPr>
                <w:szCs w:val="20"/>
              </w:rPr>
              <w:t>as the s</w:t>
            </w:r>
            <w:r w:rsidR="005C5F46">
              <w:rPr>
                <w:szCs w:val="20"/>
              </w:rPr>
              <w:t xml:space="preserve">ingle conduit between the </w:t>
            </w:r>
            <w:r w:rsidR="00F91A14">
              <w:rPr>
                <w:szCs w:val="20"/>
              </w:rPr>
              <w:t>Communication Hub</w:t>
            </w:r>
            <w:r w:rsidR="005C5F46">
              <w:rPr>
                <w:szCs w:val="20"/>
              </w:rPr>
              <w:t xml:space="preserve"> and </w:t>
            </w:r>
            <w:r w:rsidR="00C30975">
              <w:rPr>
                <w:szCs w:val="20"/>
              </w:rPr>
              <w:t>Telefónica</w:t>
            </w:r>
            <w:r w:rsidR="005C5F46">
              <w:rPr>
                <w:szCs w:val="20"/>
              </w:rPr>
              <w:t>’s downstream Smart Metering services</w:t>
            </w:r>
            <w:r>
              <w:rPr>
                <w:szCs w:val="20"/>
              </w:rPr>
              <w:t>.</w:t>
            </w:r>
          </w:p>
        </w:tc>
        <w:tc>
          <w:tcPr>
            <w:tcW w:w="1376"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7AE94060" w14:textId="78017AD6" w:rsidR="00C95D8F" w:rsidRPr="00275BC2" w:rsidRDefault="002A3620" w:rsidP="00762C88">
            <w:pPr>
              <w:pStyle w:val="01TEFTableText"/>
              <w:rPr>
                <w:szCs w:val="20"/>
              </w:rPr>
            </w:pPr>
            <w:r>
              <w:rPr>
                <w:szCs w:val="20"/>
              </w:rPr>
              <w:t>Architecture</w:t>
            </w:r>
            <w:r w:rsidR="00F02548">
              <w:rPr>
                <w:szCs w:val="20"/>
              </w:rPr>
              <w:t xml:space="preserve"> </w:t>
            </w:r>
          </w:p>
        </w:tc>
        <w:tc>
          <w:tcPr>
            <w:tcW w:w="1266"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6157A7B9" w14:textId="27AD1948" w:rsidR="00C95D8F" w:rsidRPr="00275BC2" w:rsidRDefault="00F02548" w:rsidP="00762C88">
            <w:pPr>
              <w:pStyle w:val="01TEFTableText"/>
              <w:rPr>
                <w:szCs w:val="20"/>
              </w:rPr>
            </w:pPr>
            <w:r>
              <w:rPr>
                <w:szCs w:val="20"/>
              </w:rPr>
              <w:t>Closed</w:t>
            </w:r>
          </w:p>
        </w:tc>
        <w:tc>
          <w:tcPr>
            <w:tcW w:w="2448"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7ACA3FFE" w14:textId="560EBB9B" w:rsidR="00C95D8F" w:rsidRPr="00275BC2" w:rsidRDefault="00F02548" w:rsidP="00762C88">
            <w:pPr>
              <w:pStyle w:val="01TEFTableText"/>
              <w:rPr>
                <w:szCs w:val="20"/>
              </w:rPr>
            </w:pPr>
            <w:r>
              <w:rPr>
                <w:szCs w:val="20"/>
              </w:rPr>
              <w:t xml:space="preserve">This has been agreed </w:t>
            </w:r>
            <w:r w:rsidR="002A3620">
              <w:rPr>
                <w:szCs w:val="20"/>
              </w:rPr>
              <w:t xml:space="preserve">within </w:t>
            </w:r>
            <w:r w:rsidR="00C30975">
              <w:rPr>
                <w:szCs w:val="20"/>
              </w:rPr>
              <w:t>Telefónica</w:t>
            </w:r>
            <w:r w:rsidR="002A3620">
              <w:rPr>
                <w:szCs w:val="20"/>
              </w:rPr>
              <w:t>’s architecture and design teams.</w:t>
            </w:r>
          </w:p>
        </w:tc>
      </w:tr>
      <w:tr w:rsidR="00756B2F" w14:paraId="3930BDD1" w14:textId="77777777" w:rsidTr="76C824F3">
        <w:trPr>
          <w:trHeight w:val="283"/>
          <w:jc w:val="center"/>
        </w:trPr>
        <w:tc>
          <w:tcPr>
            <w:tcW w:w="576"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02902EE3" w14:textId="275669AD" w:rsidR="00756B2F" w:rsidRDefault="00756B2F" w:rsidP="00756B2F">
            <w:pPr>
              <w:pStyle w:val="01TEFTableText"/>
            </w:pPr>
            <w:r>
              <w:t>2</w:t>
            </w:r>
          </w:p>
        </w:tc>
        <w:tc>
          <w:tcPr>
            <w:tcW w:w="1376"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70637ECC" w14:textId="0E3FFC42" w:rsidR="00756B2F" w:rsidRDefault="00F91A14" w:rsidP="00756B2F">
            <w:pPr>
              <w:pStyle w:val="01TEFTableText"/>
              <w:rPr>
                <w:szCs w:val="20"/>
              </w:rPr>
            </w:pPr>
            <w:r>
              <w:rPr>
                <w:szCs w:val="20"/>
              </w:rPr>
              <w:t>Communication Hub</w:t>
            </w:r>
            <w:r w:rsidR="00756B2F">
              <w:rPr>
                <w:szCs w:val="20"/>
              </w:rPr>
              <w:t xml:space="preserve"> function</w:t>
            </w:r>
          </w:p>
        </w:tc>
        <w:tc>
          <w:tcPr>
            <w:tcW w:w="1376"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34044B21" w14:textId="47BD2660" w:rsidR="00756B2F" w:rsidRDefault="00F91A14" w:rsidP="00756B2F">
            <w:pPr>
              <w:pStyle w:val="01TEFTableText"/>
              <w:rPr>
                <w:szCs w:val="20"/>
              </w:rPr>
            </w:pPr>
            <w:r>
              <w:rPr>
                <w:szCs w:val="20"/>
              </w:rPr>
              <w:t>Communication Hub</w:t>
            </w:r>
            <w:r w:rsidR="00756B2F">
              <w:rPr>
                <w:szCs w:val="20"/>
              </w:rPr>
              <w:t xml:space="preserve"> </w:t>
            </w:r>
          </w:p>
        </w:tc>
        <w:tc>
          <w:tcPr>
            <w:tcW w:w="2030"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23C2F480" w14:textId="3E7605C5" w:rsidR="00756B2F" w:rsidRDefault="00756B2F" w:rsidP="00756B2F">
            <w:pPr>
              <w:pStyle w:val="01TEFTableText"/>
              <w:rPr>
                <w:szCs w:val="20"/>
              </w:rPr>
            </w:pPr>
            <w:r>
              <w:rPr>
                <w:szCs w:val="20"/>
              </w:rPr>
              <w:t xml:space="preserve">No changes will be made to the </w:t>
            </w:r>
            <w:r w:rsidR="00F91A14">
              <w:rPr>
                <w:szCs w:val="20"/>
              </w:rPr>
              <w:t>Communication Hub</w:t>
            </w:r>
            <w:r>
              <w:rPr>
                <w:szCs w:val="20"/>
              </w:rPr>
              <w:t xml:space="preserve"> to support the introduction of the Traffic Management Gateway</w:t>
            </w:r>
          </w:p>
        </w:tc>
        <w:tc>
          <w:tcPr>
            <w:tcW w:w="1376"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092A9F3B" w14:textId="67A1D088" w:rsidR="00756B2F" w:rsidRDefault="00756B2F" w:rsidP="00756B2F">
            <w:pPr>
              <w:pStyle w:val="01TEFTableText"/>
              <w:rPr>
                <w:szCs w:val="20"/>
              </w:rPr>
            </w:pPr>
            <w:r>
              <w:rPr>
                <w:szCs w:val="20"/>
              </w:rPr>
              <w:t xml:space="preserve">Architecture </w:t>
            </w:r>
          </w:p>
        </w:tc>
        <w:tc>
          <w:tcPr>
            <w:tcW w:w="1266"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432B4DE9" w14:textId="3A5291EF" w:rsidR="00756B2F" w:rsidRDefault="00756B2F" w:rsidP="00756B2F">
            <w:pPr>
              <w:pStyle w:val="01TEFTableText"/>
              <w:rPr>
                <w:szCs w:val="20"/>
              </w:rPr>
            </w:pPr>
            <w:r>
              <w:rPr>
                <w:szCs w:val="20"/>
              </w:rPr>
              <w:t>Closed</w:t>
            </w:r>
          </w:p>
        </w:tc>
        <w:tc>
          <w:tcPr>
            <w:tcW w:w="2448"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6F58B550" w14:textId="50C828B0" w:rsidR="00756B2F" w:rsidRDefault="00756B2F" w:rsidP="00756B2F">
            <w:pPr>
              <w:pStyle w:val="01TEFTableText"/>
              <w:rPr>
                <w:szCs w:val="20"/>
              </w:rPr>
            </w:pPr>
            <w:r>
              <w:rPr>
                <w:szCs w:val="20"/>
              </w:rPr>
              <w:t xml:space="preserve">This has been agreed within </w:t>
            </w:r>
            <w:r w:rsidR="00C30975">
              <w:rPr>
                <w:szCs w:val="20"/>
              </w:rPr>
              <w:t>Telefónica</w:t>
            </w:r>
            <w:r>
              <w:rPr>
                <w:szCs w:val="20"/>
              </w:rPr>
              <w:t>’s architecture and design teams.</w:t>
            </w:r>
          </w:p>
        </w:tc>
      </w:tr>
      <w:tr w:rsidR="004652DB" w14:paraId="12A25C6D" w14:textId="77777777" w:rsidTr="76C824F3">
        <w:trPr>
          <w:trHeight w:val="283"/>
          <w:jc w:val="center"/>
        </w:trPr>
        <w:tc>
          <w:tcPr>
            <w:tcW w:w="576"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72B5FAC7" w14:textId="527BD8A2" w:rsidR="004652DB" w:rsidRDefault="004652DB" w:rsidP="004652DB">
            <w:pPr>
              <w:pStyle w:val="01TEFTableText"/>
            </w:pPr>
            <w:r>
              <w:t>3</w:t>
            </w:r>
          </w:p>
        </w:tc>
        <w:tc>
          <w:tcPr>
            <w:tcW w:w="1376"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4A62985B" w14:textId="30070A6A" w:rsidR="004652DB" w:rsidRDefault="004652DB" w:rsidP="004652DB">
            <w:pPr>
              <w:pStyle w:val="01TEFTableText"/>
              <w:rPr>
                <w:szCs w:val="20"/>
              </w:rPr>
            </w:pPr>
            <w:r>
              <w:rPr>
                <w:szCs w:val="20"/>
              </w:rPr>
              <w:t>Event Validation</w:t>
            </w:r>
          </w:p>
        </w:tc>
        <w:tc>
          <w:tcPr>
            <w:tcW w:w="1376"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437BC2D6" w14:textId="182747C1" w:rsidR="004652DB" w:rsidRDefault="004652DB" w:rsidP="004652DB">
            <w:pPr>
              <w:pStyle w:val="01TEFTableText"/>
              <w:rPr>
                <w:szCs w:val="20"/>
              </w:rPr>
            </w:pPr>
            <w:r>
              <w:rPr>
                <w:szCs w:val="20"/>
              </w:rPr>
              <w:t>Validation</w:t>
            </w:r>
          </w:p>
        </w:tc>
        <w:tc>
          <w:tcPr>
            <w:tcW w:w="2030"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7DEE552B" w14:textId="73B1F73D" w:rsidR="004652DB" w:rsidRDefault="004652DB" w:rsidP="004652DB">
            <w:pPr>
              <w:pStyle w:val="01TEFTableText"/>
              <w:rPr>
                <w:szCs w:val="20"/>
              </w:rPr>
            </w:pPr>
            <w:r>
              <w:rPr>
                <w:szCs w:val="20"/>
              </w:rPr>
              <w:t>The Traffic Management Gateway will not perform message validation. This responsibility lies with the Device Manager</w:t>
            </w:r>
          </w:p>
        </w:tc>
        <w:tc>
          <w:tcPr>
            <w:tcW w:w="1376"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3B465320" w14:textId="6B50918A" w:rsidR="004652DB" w:rsidRDefault="004652DB" w:rsidP="004652DB">
            <w:pPr>
              <w:pStyle w:val="01TEFTableText"/>
              <w:rPr>
                <w:szCs w:val="20"/>
              </w:rPr>
            </w:pPr>
            <w:r>
              <w:rPr>
                <w:szCs w:val="20"/>
              </w:rPr>
              <w:t xml:space="preserve">Architecture </w:t>
            </w:r>
          </w:p>
        </w:tc>
        <w:tc>
          <w:tcPr>
            <w:tcW w:w="1266"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13EFB9E3" w14:textId="3F80E752" w:rsidR="004652DB" w:rsidRDefault="004652DB" w:rsidP="004652DB">
            <w:pPr>
              <w:pStyle w:val="01TEFTableText"/>
              <w:rPr>
                <w:szCs w:val="20"/>
              </w:rPr>
            </w:pPr>
            <w:r>
              <w:rPr>
                <w:szCs w:val="20"/>
              </w:rPr>
              <w:t>Closed</w:t>
            </w:r>
          </w:p>
        </w:tc>
        <w:tc>
          <w:tcPr>
            <w:tcW w:w="2448"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6EBAE2F9" w14:textId="29CDC4C6" w:rsidR="004652DB" w:rsidRDefault="004652DB" w:rsidP="004652DB">
            <w:pPr>
              <w:pStyle w:val="01TEFTableText"/>
            </w:pPr>
            <w:r>
              <w:t xml:space="preserve">This has been agreed within </w:t>
            </w:r>
            <w:r w:rsidR="00C30975">
              <w:t>Telefónica</w:t>
            </w:r>
            <w:r>
              <w:t>’s architecture and design teams.</w:t>
            </w:r>
          </w:p>
        </w:tc>
      </w:tr>
      <w:tr w:rsidR="00434EF0" w14:paraId="70C26FC8" w14:textId="77777777" w:rsidTr="76C824F3">
        <w:trPr>
          <w:trHeight w:val="283"/>
          <w:jc w:val="center"/>
        </w:trPr>
        <w:tc>
          <w:tcPr>
            <w:tcW w:w="576"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0938D40D" w14:textId="6E47475C" w:rsidR="00434EF0" w:rsidRDefault="00434EF0" w:rsidP="00434EF0">
            <w:pPr>
              <w:pStyle w:val="01TEFTableText"/>
            </w:pPr>
            <w:r>
              <w:t>4</w:t>
            </w:r>
          </w:p>
        </w:tc>
        <w:tc>
          <w:tcPr>
            <w:tcW w:w="1376"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642BB61C" w14:textId="1348324E" w:rsidR="00434EF0" w:rsidRDefault="00434EF0" w:rsidP="00434EF0">
            <w:pPr>
              <w:pStyle w:val="01TEFTableText"/>
              <w:rPr>
                <w:szCs w:val="20"/>
              </w:rPr>
            </w:pPr>
            <w:r>
              <w:rPr>
                <w:szCs w:val="20"/>
              </w:rPr>
              <w:t>Cell Site Management</w:t>
            </w:r>
          </w:p>
        </w:tc>
        <w:tc>
          <w:tcPr>
            <w:tcW w:w="1376"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7BF643A2" w14:textId="2F89B9A0" w:rsidR="00434EF0" w:rsidRDefault="00F4367D" w:rsidP="00434EF0">
            <w:pPr>
              <w:pStyle w:val="01TEFTableText"/>
              <w:rPr>
                <w:szCs w:val="20"/>
              </w:rPr>
            </w:pPr>
            <w:r>
              <w:rPr>
                <w:szCs w:val="20"/>
              </w:rPr>
              <w:t>Cell Management</w:t>
            </w:r>
          </w:p>
        </w:tc>
        <w:tc>
          <w:tcPr>
            <w:tcW w:w="2030"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318D9A89" w14:textId="5602BBCA" w:rsidR="00434EF0" w:rsidRDefault="00434EF0" w:rsidP="00434EF0">
            <w:pPr>
              <w:pStyle w:val="01TEFTableText"/>
              <w:rPr>
                <w:szCs w:val="20"/>
              </w:rPr>
            </w:pPr>
            <w:r>
              <w:rPr>
                <w:szCs w:val="20"/>
              </w:rPr>
              <w:t xml:space="preserve">The Traffic Management Gateway will perform light weight logic against cell site and </w:t>
            </w:r>
            <w:r w:rsidR="00F91A14">
              <w:rPr>
                <w:szCs w:val="20"/>
              </w:rPr>
              <w:t>Communication Hub</w:t>
            </w:r>
            <w:r>
              <w:rPr>
                <w:szCs w:val="20"/>
              </w:rPr>
              <w:t xml:space="preserve"> status data. SDR will support more complex analytics that will </w:t>
            </w:r>
            <w:r>
              <w:rPr>
                <w:szCs w:val="20"/>
              </w:rPr>
              <w:lastRenderedPageBreak/>
              <w:t>be updated in CHSS and CSS.,</w:t>
            </w:r>
          </w:p>
        </w:tc>
        <w:tc>
          <w:tcPr>
            <w:tcW w:w="1376"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206E36D7" w14:textId="24C6302E" w:rsidR="00434EF0" w:rsidRDefault="00434EF0" w:rsidP="00434EF0">
            <w:pPr>
              <w:pStyle w:val="01TEFTableText"/>
              <w:rPr>
                <w:szCs w:val="20"/>
              </w:rPr>
            </w:pPr>
            <w:r>
              <w:rPr>
                <w:szCs w:val="20"/>
              </w:rPr>
              <w:lastRenderedPageBreak/>
              <w:t xml:space="preserve">Architecture </w:t>
            </w:r>
          </w:p>
        </w:tc>
        <w:tc>
          <w:tcPr>
            <w:tcW w:w="1266"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3F3A8B01" w14:textId="73766154" w:rsidR="00434EF0" w:rsidRDefault="00434EF0" w:rsidP="00434EF0">
            <w:pPr>
              <w:pStyle w:val="01TEFTableText"/>
              <w:rPr>
                <w:szCs w:val="20"/>
              </w:rPr>
            </w:pPr>
            <w:r>
              <w:rPr>
                <w:szCs w:val="20"/>
              </w:rPr>
              <w:t>Closed</w:t>
            </w:r>
          </w:p>
        </w:tc>
        <w:tc>
          <w:tcPr>
            <w:tcW w:w="2448" w:type="dxa"/>
            <w:tcBorders>
              <w:top w:val="single" w:sz="4" w:space="0" w:color="215868" w:themeColor="accent5" w:themeShade="80"/>
              <w:left w:val="single" w:sz="4" w:space="0" w:color="215868" w:themeColor="accent5" w:themeShade="80"/>
              <w:bottom w:val="single" w:sz="4" w:space="0" w:color="215868" w:themeColor="accent5" w:themeShade="80"/>
              <w:right w:val="single" w:sz="4" w:space="0" w:color="215868" w:themeColor="accent5" w:themeShade="80"/>
            </w:tcBorders>
          </w:tcPr>
          <w:p w14:paraId="43F38858" w14:textId="41EB28BF" w:rsidR="00434EF0" w:rsidRDefault="00434EF0" w:rsidP="00434EF0">
            <w:pPr>
              <w:pStyle w:val="01TEFTableText"/>
              <w:rPr>
                <w:szCs w:val="20"/>
              </w:rPr>
            </w:pPr>
            <w:r>
              <w:rPr>
                <w:szCs w:val="20"/>
              </w:rPr>
              <w:t xml:space="preserve">This has been agreed within </w:t>
            </w:r>
            <w:r w:rsidR="00C30975">
              <w:rPr>
                <w:szCs w:val="20"/>
              </w:rPr>
              <w:t>Telefónica</w:t>
            </w:r>
            <w:r>
              <w:rPr>
                <w:szCs w:val="20"/>
              </w:rPr>
              <w:t>’s architecture and design teams.</w:t>
            </w:r>
          </w:p>
        </w:tc>
      </w:tr>
    </w:tbl>
    <w:p w14:paraId="75413D23" w14:textId="6A008ABA" w:rsidR="000C03DA" w:rsidRDefault="00C72C1E">
      <w:pPr>
        <w:pStyle w:val="01TableTitle"/>
        <w:tabs>
          <w:tab w:val="clear" w:pos="360"/>
        </w:tabs>
        <w:rPr>
          <w:rFonts w:eastAsiaTheme="minorHAnsi" w:cstheme="minorBidi"/>
        </w:rPr>
        <w:pPrChange w:id="1562" w:author="Asif Maruf (UK)" w:date="2024-07-10T15:28:00Z">
          <w:pPr>
            <w:pStyle w:val="01TableTitle"/>
          </w:pPr>
        </w:pPrChange>
      </w:pPr>
      <w:r>
        <w:t>D</w:t>
      </w:r>
      <w:r w:rsidR="00FD2DC9">
        <w:t>esign questions</w:t>
      </w:r>
    </w:p>
    <w:p w14:paraId="6174C911" w14:textId="702A843B" w:rsidR="000C03DA" w:rsidRPr="006A112B" w:rsidRDefault="000C03DA" w:rsidP="00B84158">
      <w:pPr>
        <w:pStyle w:val="01TefHeading1"/>
      </w:pPr>
      <w:bookmarkStart w:id="1563" w:name="_Toc87460413"/>
      <w:bookmarkStart w:id="1564" w:name="_Ref145911244"/>
      <w:bookmarkStart w:id="1565" w:name="_Toc167978400"/>
      <w:r w:rsidRPr="006A112B">
        <w:t>RAID</w:t>
      </w:r>
      <w:bookmarkEnd w:id="1563"/>
      <w:bookmarkEnd w:id="1564"/>
      <w:bookmarkEnd w:id="1565"/>
    </w:p>
    <w:p w14:paraId="372B3FF5" w14:textId="5145680A" w:rsidR="000C03DA" w:rsidRDefault="000C03DA" w:rsidP="000C03DA">
      <w:pPr>
        <w:pStyle w:val="Heading2"/>
      </w:pPr>
      <w:bookmarkStart w:id="1566" w:name="_Toc87460414"/>
      <w:bookmarkStart w:id="1567" w:name="_Toc167978401"/>
      <w:r>
        <w:t>RISKS</w:t>
      </w:r>
      <w:bookmarkEnd w:id="1566"/>
      <w:bookmarkEnd w:id="1567"/>
    </w:p>
    <w:p w14:paraId="6EB53780" w14:textId="77777777" w:rsidR="000C03DA" w:rsidRDefault="000C03DA" w:rsidP="000C03DA">
      <w:pPr>
        <w:pStyle w:val="01TEFBodyText"/>
      </w:pPr>
      <w:r>
        <w:t>The following risks have been identified as part of the development of this deliverable.</w:t>
      </w:r>
    </w:p>
    <w:tbl>
      <w:tblPr>
        <w:tblW w:w="9161" w:type="dxa"/>
        <w:jc w:val="center"/>
        <w:tblBorders>
          <w:top w:val="single" w:sz="4" w:space="0" w:color="215868"/>
          <w:left w:val="single" w:sz="4" w:space="0" w:color="215868"/>
          <w:bottom w:val="single" w:sz="4" w:space="0" w:color="215868"/>
          <w:right w:val="single" w:sz="4" w:space="0" w:color="215868"/>
          <w:insideH w:val="single" w:sz="4" w:space="0" w:color="215868"/>
          <w:insideV w:val="single" w:sz="4" w:space="0" w:color="215868"/>
        </w:tblBorders>
        <w:tblCellMar>
          <w:top w:w="85" w:type="dxa"/>
          <w:left w:w="85" w:type="dxa"/>
          <w:bottom w:w="85" w:type="dxa"/>
          <w:right w:w="85" w:type="dxa"/>
        </w:tblCellMar>
        <w:tblLook w:val="04A0" w:firstRow="1" w:lastRow="0" w:firstColumn="1" w:lastColumn="0" w:noHBand="0" w:noVBand="1"/>
      </w:tblPr>
      <w:tblGrid>
        <w:gridCol w:w="576"/>
        <w:gridCol w:w="1754"/>
        <w:gridCol w:w="1888"/>
        <w:gridCol w:w="2028"/>
        <w:gridCol w:w="1340"/>
        <w:gridCol w:w="1575"/>
      </w:tblGrid>
      <w:tr w:rsidR="00531935" w:rsidRPr="00275BC2" w14:paraId="68A139AE" w14:textId="77777777" w:rsidTr="00EA7D41">
        <w:trPr>
          <w:trHeight w:val="348"/>
          <w:jc w:val="center"/>
        </w:trPr>
        <w:tc>
          <w:tcPr>
            <w:tcW w:w="576" w:type="dxa"/>
            <w:tcBorders>
              <w:top w:val="single" w:sz="4" w:space="0" w:color="215868"/>
              <w:left w:val="single" w:sz="4" w:space="0" w:color="215868"/>
              <w:bottom w:val="single" w:sz="4" w:space="0" w:color="215868"/>
              <w:right w:val="single" w:sz="4" w:space="0" w:color="215868"/>
            </w:tcBorders>
            <w:shd w:val="clear" w:color="auto" w:fill="31849B"/>
          </w:tcPr>
          <w:p w14:paraId="7DEDFD18" w14:textId="43961905" w:rsidR="000C03DA" w:rsidRPr="00275BC2" w:rsidRDefault="000C03DA" w:rsidP="00F93EB7">
            <w:pPr>
              <w:pStyle w:val="01TefTableTitleText"/>
            </w:pPr>
            <w:r>
              <w:t>No.</w:t>
            </w:r>
          </w:p>
        </w:tc>
        <w:tc>
          <w:tcPr>
            <w:tcW w:w="1830" w:type="dxa"/>
            <w:tcBorders>
              <w:top w:val="single" w:sz="4" w:space="0" w:color="215868"/>
              <w:left w:val="single" w:sz="4" w:space="0" w:color="215868"/>
              <w:bottom w:val="single" w:sz="4" w:space="0" w:color="215868"/>
              <w:right w:val="single" w:sz="4" w:space="0" w:color="215868"/>
            </w:tcBorders>
            <w:shd w:val="clear" w:color="auto" w:fill="31849B"/>
          </w:tcPr>
          <w:p w14:paraId="2E138299" w14:textId="704A9D7F" w:rsidR="000C03DA" w:rsidRPr="00275BC2" w:rsidRDefault="000C03DA" w:rsidP="00F93EB7">
            <w:pPr>
              <w:pStyle w:val="01TefTableTitleText"/>
            </w:pPr>
            <w:r>
              <w:t>Description</w:t>
            </w:r>
          </w:p>
        </w:tc>
        <w:tc>
          <w:tcPr>
            <w:tcW w:w="2009" w:type="dxa"/>
            <w:tcBorders>
              <w:top w:val="single" w:sz="4" w:space="0" w:color="215868"/>
              <w:left w:val="single" w:sz="4" w:space="0" w:color="215868"/>
              <w:bottom w:val="single" w:sz="4" w:space="0" w:color="215868"/>
              <w:right w:val="single" w:sz="4" w:space="0" w:color="215868"/>
            </w:tcBorders>
            <w:shd w:val="clear" w:color="auto" w:fill="31849B"/>
          </w:tcPr>
          <w:p w14:paraId="3D85EB3E" w14:textId="7988F251" w:rsidR="000C03DA" w:rsidRPr="00275BC2" w:rsidRDefault="000C03DA" w:rsidP="00F93EB7">
            <w:pPr>
              <w:pStyle w:val="01TefTableTitleText"/>
            </w:pPr>
            <w:r>
              <w:t>Impact</w:t>
            </w:r>
          </w:p>
        </w:tc>
        <w:tc>
          <w:tcPr>
            <w:tcW w:w="2174" w:type="dxa"/>
            <w:tcBorders>
              <w:top w:val="single" w:sz="4" w:space="0" w:color="215868"/>
              <w:left w:val="single" w:sz="4" w:space="0" w:color="215868"/>
              <w:bottom w:val="single" w:sz="4" w:space="0" w:color="215868"/>
              <w:right w:val="single" w:sz="4" w:space="0" w:color="215868"/>
            </w:tcBorders>
            <w:shd w:val="clear" w:color="auto" w:fill="31849B"/>
          </w:tcPr>
          <w:p w14:paraId="559E8430" w14:textId="15C4FDE5" w:rsidR="000C03DA" w:rsidRPr="00275BC2" w:rsidRDefault="000C03DA" w:rsidP="00F93EB7">
            <w:pPr>
              <w:pStyle w:val="01TefTableTitleText"/>
            </w:pPr>
            <w:r>
              <w:t>Mitigation</w:t>
            </w:r>
          </w:p>
        </w:tc>
        <w:tc>
          <w:tcPr>
            <w:tcW w:w="1376" w:type="dxa"/>
            <w:tcBorders>
              <w:top w:val="single" w:sz="4" w:space="0" w:color="215868"/>
              <w:left w:val="single" w:sz="4" w:space="0" w:color="215868"/>
              <w:bottom w:val="single" w:sz="4" w:space="0" w:color="215868"/>
              <w:right w:val="single" w:sz="4" w:space="0" w:color="215868"/>
            </w:tcBorders>
            <w:shd w:val="clear" w:color="auto" w:fill="31849B"/>
          </w:tcPr>
          <w:p w14:paraId="3D41F709" w14:textId="370BE70E" w:rsidR="000C03DA" w:rsidRPr="00275BC2" w:rsidRDefault="000C03DA" w:rsidP="00F93EB7">
            <w:pPr>
              <w:pStyle w:val="01TefTableTitleText"/>
            </w:pPr>
            <w:r>
              <w:t>Owner</w:t>
            </w:r>
          </w:p>
        </w:tc>
        <w:tc>
          <w:tcPr>
            <w:tcW w:w="1196" w:type="dxa"/>
            <w:tcBorders>
              <w:top w:val="single" w:sz="4" w:space="0" w:color="215868"/>
              <w:left w:val="single" w:sz="4" w:space="0" w:color="215868"/>
              <w:bottom w:val="single" w:sz="4" w:space="0" w:color="215868"/>
              <w:right w:val="single" w:sz="4" w:space="0" w:color="215868"/>
            </w:tcBorders>
            <w:shd w:val="clear" w:color="auto" w:fill="31849B"/>
          </w:tcPr>
          <w:p w14:paraId="26AEE6B1" w14:textId="1929CF71" w:rsidR="000C03DA" w:rsidRPr="00275BC2" w:rsidRDefault="000C03DA" w:rsidP="00F93EB7">
            <w:pPr>
              <w:pStyle w:val="01TefTableTitleText"/>
            </w:pPr>
            <w:r>
              <w:t>Status</w:t>
            </w:r>
          </w:p>
        </w:tc>
      </w:tr>
      <w:tr w:rsidR="00531935" w:rsidRPr="00275BC2" w14:paraId="6559C7DC" w14:textId="77777777" w:rsidTr="00EA7D41">
        <w:trPr>
          <w:trHeight w:val="283"/>
          <w:jc w:val="center"/>
        </w:trPr>
        <w:tc>
          <w:tcPr>
            <w:tcW w:w="576" w:type="dxa"/>
            <w:tcBorders>
              <w:top w:val="single" w:sz="4" w:space="0" w:color="215868"/>
              <w:left w:val="single" w:sz="4" w:space="0" w:color="215868"/>
              <w:bottom w:val="single" w:sz="4" w:space="0" w:color="215868"/>
              <w:right w:val="single" w:sz="4" w:space="0" w:color="215868"/>
            </w:tcBorders>
          </w:tcPr>
          <w:p w14:paraId="0C2EBE14" w14:textId="00EF9031" w:rsidR="000C03DA" w:rsidRPr="000C03DA" w:rsidRDefault="000C03DA" w:rsidP="000C03DA">
            <w:pPr>
              <w:pStyle w:val="01TEFTableText"/>
            </w:pPr>
            <w:r w:rsidRPr="000C03DA">
              <w:t>1</w:t>
            </w:r>
          </w:p>
        </w:tc>
        <w:tc>
          <w:tcPr>
            <w:tcW w:w="1830" w:type="dxa"/>
            <w:tcBorders>
              <w:top w:val="single" w:sz="4" w:space="0" w:color="215868"/>
              <w:left w:val="single" w:sz="4" w:space="0" w:color="215868"/>
              <w:bottom w:val="single" w:sz="4" w:space="0" w:color="215868"/>
              <w:right w:val="single" w:sz="4" w:space="0" w:color="215868"/>
            </w:tcBorders>
          </w:tcPr>
          <w:p w14:paraId="783EAE06" w14:textId="0D58D024" w:rsidR="000C03DA" w:rsidRPr="000C03DA" w:rsidRDefault="004C021F" w:rsidP="00367E9D">
            <w:pPr>
              <w:pStyle w:val="01TEFTableText"/>
            </w:pPr>
            <w:r>
              <w:t>IPv6 Connectivity is yet to be proven</w:t>
            </w:r>
          </w:p>
        </w:tc>
        <w:tc>
          <w:tcPr>
            <w:tcW w:w="2009" w:type="dxa"/>
            <w:tcBorders>
              <w:top w:val="single" w:sz="4" w:space="0" w:color="215868"/>
              <w:left w:val="single" w:sz="4" w:space="0" w:color="215868"/>
              <w:bottom w:val="single" w:sz="4" w:space="0" w:color="215868"/>
              <w:right w:val="single" w:sz="4" w:space="0" w:color="215868"/>
            </w:tcBorders>
          </w:tcPr>
          <w:p w14:paraId="17A71531" w14:textId="72522AB2" w:rsidR="000C03DA" w:rsidRPr="000C03DA" w:rsidRDefault="004C021F" w:rsidP="000C03DA">
            <w:pPr>
              <w:pStyle w:val="01TEFTableText"/>
            </w:pPr>
            <w:r>
              <w:t>The CSN services will be required to support translation of IPv6 to IPv4</w:t>
            </w:r>
          </w:p>
        </w:tc>
        <w:tc>
          <w:tcPr>
            <w:tcW w:w="2174" w:type="dxa"/>
            <w:tcBorders>
              <w:top w:val="single" w:sz="4" w:space="0" w:color="215868"/>
              <w:left w:val="single" w:sz="4" w:space="0" w:color="215868"/>
              <w:bottom w:val="single" w:sz="4" w:space="0" w:color="215868"/>
              <w:right w:val="single" w:sz="4" w:space="0" w:color="215868"/>
            </w:tcBorders>
          </w:tcPr>
          <w:p w14:paraId="7FE4B9C3" w14:textId="3BA0F6A0" w:rsidR="000C03DA" w:rsidRPr="000C03DA" w:rsidRDefault="00F827CF" w:rsidP="000C03DA">
            <w:pPr>
              <w:pStyle w:val="01TEFTableText"/>
            </w:pPr>
            <w:r>
              <w:t>Mapping IPv6 to IPv4 in the CSN</w:t>
            </w:r>
            <w:r w:rsidR="008F0BE0">
              <w:t>.</w:t>
            </w:r>
            <w:r w:rsidR="001B56F2">
              <w:t xml:space="preserve"> </w:t>
            </w:r>
          </w:p>
        </w:tc>
        <w:tc>
          <w:tcPr>
            <w:tcW w:w="1376" w:type="dxa"/>
            <w:tcBorders>
              <w:top w:val="single" w:sz="4" w:space="0" w:color="215868"/>
              <w:left w:val="single" w:sz="4" w:space="0" w:color="215868"/>
              <w:bottom w:val="single" w:sz="4" w:space="0" w:color="215868"/>
              <w:right w:val="single" w:sz="4" w:space="0" w:color="215868"/>
            </w:tcBorders>
          </w:tcPr>
          <w:p w14:paraId="04B75A31" w14:textId="3FD7C62A" w:rsidR="000C03DA" w:rsidRPr="000C03DA" w:rsidRDefault="001B56F2" w:rsidP="000C03DA">
            <w:pPr>
              <w:pStyle w:val="01TEFTableText"/>
            </w:pPr>
            <w:r w:rsidRPr="00D44F98">
              <w:t>Telefónica</w:t>
            </w:r>
          </w:p>
        </w:tc>
        <w:tc>
          <w:tcPr>
            <w:tcW w:w="1196" w:type="dxa"/>
            <w:tcBorders>
              <w:top w:val="single" w:sz="4" w:space="0" w:color="215868"/>
              <w:left w:val="single" w:sz="4" w:space="0" w:color="215868"/>
              <w:bottom w:val="single" w:sz="4" w:space="0" w:color="215868"/>
              <w:right w:val="single" w:sz="4" w:space="0" w:color="215868"/>
            </w:tcBorders>
          </w:tcPr>
          <w:p w14:paraId="090BB018" w14:textId="31D6EA8C" w:rsidR="000C03DA" w:rsidRPr="000C03DA" w:rsidRDefault="00375CBB" w:rsidP="000C03DA">
            <w:pPr>
              <w:pStyle w:val="01TEFTableText"/>
            </w:pPr>
            <w:r>
              <w:t>Closed</w:t>
            </w:r>
            <w:r w:rsidR="00BC7F21">
              <w:t xml:space="preserve"> – the connection between </w:t>
            </w:r>
            <w:r w:rsidR="005B47E6">
              <w:t xml:space="preserve">the </w:t>
            </w:r>
            <w:r w:rsidR="00F91A14">
              <w:t>Communication Hub</w:t>
            </w:r>
            <w:r w:rsidR="005B47E6">
              <w:t xml:space="preserve"> (IPv6) and TMG (IPv4) will be managed by </w:t>
            </w:r>
            <w:r w:rsidR="00AE1F90">
              <w:t>e</w:t>
            </w:r>
            <w:r w:rsidR="005B47E6">
              <w:t>dge services.</w:t>
            </w:r>
          </w:p>
        </w:tc>
      </w:tr>
    </w:tbl>
    <w:p w14:paraId="15BB6604" w14:textId="7FCA075F" w:rsidR="000C03DA" w:rsidRDefault="00C51AF2">
      <w:pPr>
        <w:pStyle w:val="01TableTitle"/>
        <w:tabs>
          <w:tab w:val="clear" w:pos="360"/>
        </w:tabs>
        <w:pPrChange w:id="1568" w:author="Asif Maruf (UK)" w:date="2024-07-10T15:28:00Z">
          <w:pPr>
            <w:pStyle w:val="01TableTitle"/>
          </w:pPr>
        </w:pPrChange>
      </w:pPr>
      <w:r>
        <w:t>Risks</w:t>
      </w:r>
    </w:p>
    <w:p w14:paraId="71198364" w14:textId="5B5576BE" w:rsidR="000C03DA" w:rsidRDefault="000C03DA" w:rsidP="000C03DA">
      <w:pPr>
        <w:pStyle w:val="Heading2"/>
      </w:pPr>
      <w:bookmarkStart w:id="1569" w:name="_Toc87460415"/>
      <w:bookmarkStart w:id="1570" w:name="_Toc167978402"/>
      <w:r>
        <w:t>ISSUES</w:t>
      </w:r>
      <w:bookmarkEnd w:id="1569"/>
      <w:bookmarkEnd w:id="1570"/>
    </w:p>
    <w:p w14:paraId="6FA495FC" w14:textId="77777777" w:rsidR="005250D6" w:rsidRDefault="005250D6" w:rsidP="005250D6">
      <w:pPr>
        <w:pStyle w:val="01TEFBodyText"/>
      </w:pPr>
      <w:r>
        <w:t>The following issues have been identified as part of the development of this deliverable.</w:t>
      </w:r>
    </w:p>
    <w:tbl>
      <w:tblPr>
        <w:tblW w:w="9161" w:type="dxa"/>
        <w:jc w:val="center"/>
        <w:tblBorders>
          <w:top w:val="single" w:sz="4" w:space="0" w:color="215868"/>
          <w:left w:val="single" w:sz="4" w:space="0" w:color="215868"/>
          <w:bottom w:val="single" w:sz="4" w:space="0" w:color="215868"/>
          <w:right w:val="single" w:sz="4" w:space="0" w:color="215868"/>
          <w:insideH w:val="single" w:sz="4" w:space="0" w:color="215868"/>
          <w:insideV w:val="single" w:sz="4" w:space="0" w:color="215868"/>
        </w:tblBorders>
        <w:tblCellMar>
          <w:top w:w="85" w:type="dxa"/>
          <w:left w:w="85" w:type="dxa"/>
          <w:bottom w:w="85" w:type="dxa"/>
          <w:right w:w="85" w:type="dxa"/>
        </w:tblCellMar>
        <w:tblLook w:val="04A0" w:firstRow="1" w:lastRow="0" w:firstColumn="1" w:lastColumn="0" w:noHBand="0" w:noVBand="1"/>
      </w:tblPr>
      <w:tblGrid>
        <w:gridCol w:w="576"/>
        <w:gridCol w:w="2123"/>
        <w:gridCol w:w="2158"/>
        <w:gridCol w:w="1914"/>
        <w:gridCol w:w="1124"/>
        <w:gridCol w:w="1266"/>
      </w:tblGrid>
      <w:tr w:rsidR="005250D6" w:rsidRPr="00275BC2" w14:paraId="7C009B63" w14:textId="77777777" w:rsidTr="00E845C7">
        <w:trPr>
          <w:trHeight w:val="348"/>
          <w:jc w:val="center"/>
        </w:trPr>
        <w:tc>
          <w:tcPr>
            <w:tcW w:w="576" w:type="dxa"/>
            <w:tcBorders>
              <w:top w:val="single" w:sz="4" w:space="0" w:color="215868"/>
              <w:left w:val="single" w:sz="4" w:space="0" w:color="215868"/>
              <w:bottom w:val="single" w:sz="4" w:space="0" w:color="215868"/>
              <w:right w:val="single" w:sz="4" w:space="0" w:color="215868"/>
            </w:tcBorders>
            <w:shd w:val="clear" w:color="auto" w:fill="31849B"/>
          </w:tcPr>
          <w:p w14:paraId="08B65F1E" w14:textId="77777777" w:rsidR="005250D6" w:rsidRPr="00275BC2" w:rsidRDefault="005250D6" w:rsidP="00F93EB7">
            <w:pPr>
              <w:pStyle w:val="01TefTableTitleText"/>
            </w:pPr>
            <w:r>
              <w:t>No.</w:t>
            </w:r>
          </w:p>
        </w:tc>
        <w:tc>
          <w:tcPr>
            <w:tcW w:w="2123" w:type="dxa"/>
            <w:tcBorders>
              <w:top w:val="single" w:sz="4" w:space="0" w:color="215868"/>
              <w:left w:val="single" w:sz="4" w:space="0" w:color="215868"/>
              <w:bottom w:val="single" w:sz="4" w:space="0" w:color="215868"/>
              <w:right w:val="single" w:sz="4" w:space="0" w:color="215868"/>
            </w:tcBorders>
            <w:shd w:val="clear" w:color="auto" w:fill="31849B"/>
          </w:tcPr>
          <w:p w14:paraId="576BC5C8" w14:textId="77777777" w:rsidR="005250D6" w:rsidRPr="00275BC2" w:rsidRDefault="005250D6" w:rsidP="00F93EB7">
            <w:pPr>
              <w:pStyle w:val="01TefTableTitleText"/>
            </w:pPr>
            <w:r>
              <w:t>Description</w:t>
            </w:r>
          </w:p>
        </w:tc>
        <w:tc>
          <w:tcPr>
            <w:tcW w:w="2158" w:type="dxa"/>
            <w:tcBorders>
              <w:top w:val="single" w:sz="4" w:space="0" w:color="215868"/>
              <w:left w:val="single" w:sz="4" w:space="0" w:color="215868"/>
              <w:bottom w:val="single" w:sz="4" w:space="0" w:color="215868"/>
              <w:right w:val="single" w:sz="4" w:space="0" w:color="215868"/>
            </w:tcBorders>
            <w:shd w:val="clear" w:color="auto" w:fill="31849B"/>
          </w:tcPr>
          <w:p w14:paraId="5C8F7939" w14:textId="77777777" w:rsidR="005250D6" w:rsidRPr="00275BC2" w:rsidRDefault="005250D6" w:rsidP="00F93EB7">
            <w:pPr>
              <w:pStyle w:val="01TefTableTitleText"/>
            </w:pPr>
            <w:r>
              <w:t>Impact</w:t>
            </w:r>
          </w:p>
        </w:tc>
        <w:tc>
          <w:tcPr>
            <w:tcW w:w="1914" w:type="dxa"/>
            <w:tcBorders>
              <w:top w:val="single" w:sz="4" w:space="0" w:color="215868"/>
              <w:left w:val="single" w:sz="4" w:space="0" w:color="215868"/>
              <w:bottom w:val="single" w:sz="4" w:space="0" w:color="215868"/>
              <w:right w:val="single" w:sz="4" w:space="0" w:color="215868"/>
            </w:tcBorders>
            <w:shd w:val="clear" w:color="auto" w:fill="31849B"/>
          </w:tcPr>
          <w:p w14:paraId="072A6B4F" w14:textId="77777777" w:rsidR="005250D6" w:rsidRPr="00275BC2" w:rsidRDefault="005250D6" w:rsidP="00F93EB7">
            <w:pPr>
              <w:pStyle w:val="01TefTableTitleText"/>
            </w:pPr>
            <w:r>
              <w:t>Mitigation</w:t>
            </w:r>
          </w:p>
        </w:tc>
        <w:tc>
          <w:tcPr>
            <w:tcW w:w="1124" w:type="dxa"/>
            <w:tcBorders>
              <w:top w:val="single" w:sz="4" w:space="0" w:color="215868"/>
              <w:left w:val="single" w:sz="4" w:space="0" w:color="215868"/>
              <w:bottom w:val="single" w:sz="4" w:space="0" w:color="215868"/>
              <w:right w:val="single" w:sz="4" w:space="0" w:color="215868"/>
            </w:tcBorders>
            <w:shd w:val="clear" w:color="auto" w:fill="31849B"/>
          </w:tcPr>
          <w:p w14:paraId="016362E3" w14:textId="77777777" w:rsidR="005250D6" w:rsidRPr="00275BC2" w:rsidRDefault="005250D6" w:rsidP="00F93EB7">
            <w:pPr>
              <w:pStyle w:val="01TefTableTitleText"/>
            </w:pPr>
            <w:r>
              <w:t>Owner</w:t>
            </w:r>
          </w:p>
        </w:tc>
        <w:tc>
          <w:tcPr>
            <w:tcW w:w="1266" w:type="dxa"/>
            <w:tcBorders>
              <w:top w:val="single" w:sz="4" w:space="0" w:color="215868"/>
              <w:left w:val="single" w:sz="4" w:space="0" w:color="215868"/>
              <w:bottom w:val="single" w:sz="4" w:space="0" w:color="215868"/>
              <w:right w:val="single" w:sz="4" w:space="0" w:color="215868"/>
            </w:tcBorders>
            <w:shd w:val="clear" w:color="auto" w:fill="31849B"/>
          </w:tcPr>
          <w:p w14:paraId="5CD53FE2" w14:textId="77777777" w:rsidR="005250D6" w:rsidRPr="00275BC2" w:rsidRDefault="005250D6" w:rsidP="00F93EB7">
            <w:pPr>
              <w:pStyle w:val="01TefTableTitleText"/>
            </w:pPr>
            <w:r>
              <w:t>Status</w:t>
            </w:r>
          </w:p>
        </w:tc>
      </w:tr>
      <w:tr w:rsidR="005250D6" w:rsidRPr="00275BC2" w14:paraId="61786A40" w14:textId="77777777" w:rsidTr="00E845C7">
        <w:trPr>
          <w:trHeight w:val="283"/>
          <w:jc w:val="center"/>
        </w:trPr>
        <w:tc>
          <w:tcPr>
            <w:tcW w:w="576" w:type="dxa"/>
            <w:tcBorders>
              <w:top w:val="single" w:sz="4" w:space="0" w:color="215868"/>
              <w:left w:val="single" w:sz="4" w:space="0" w:color="215868"/>
              <w:bottom w:val="single" w:sz="4" w:space="0" w:color="215868"/>
              <w:right w:val="single" w:sz="4" w:space="0" w:color="215868"/>
            </w:tcBorders>
          </w:tcPr>
          <w:p w14:paraId="3E562BE9" w14:textId="110F6AB2" w:rsidR="005250D6" w:rsidRPr="000C03DA" w:rsidRDefault="003710B7" w:rsidP="00F93EB7">
            <w:pPr>
              <w:pStyle w:val="01TEFTableText"/>
            </w:pPr>
            <w:r>
              <w:t>1</w:t>
            </w:r>
          </w:p>
        </w:tc>
        <w:tc>
          <w:tcPr>
            <w:tcW w:w="2123" w:type="dxa"/>
            <w:tcBorders>
              <w:top w:val="single" w:sz="4" w:space="0" w:color="215868"/>
              <w:left w:val="single" w:sz="4" w:space="0" w:color="215868"/>
              <w:bottom w:val="single" w:sz="4" w:space="0" w:color="215868"/>
              <w:right w:val="single" w:sz="4" w:space="0" w:color="215868"/>
            </w:tcBorders>
          </w:tcPr>
          <w:p w14:paraId="0ADF68BB" w14:textId="2787A97F" w:rsidR="005250D6" w:rsidRPr="005250D6" w:rsidRDefault="005250D6" w:rsidP="003710B7">
            <w:pPr>
              <w:pStyle w:val="01TEFTableText"/>
            </w:pPr>
          </w:p>
        </w:tc>
        <w:tc>
          <w:tcPr>
            <w:tcW w:w="2158" w:type="dxa"/>
            <w:tcBorders>
              <w:top w:val="single" w:sz="4" w:space="0" w:color="215868"/>
              <w:left w:val="single" w:sz="4" w:space="0" w:color="215868"/>
              <w:bottom w:val="single" w:sz="4" w:space="0" w:color="215868"/>
              <w:right w:val="single" w:sz="4" w:space="0" w:color="215868"/>
            </w:tcBorders>
          </w:tcPr>
          <w:p w14:paraId="37C194AB" w14:textId="2DD6E122" w:rsidR="005250D6" w:rsidRPr="000C03DA" w:rsidRDefault="005250D6" w:rsidP="003710B7">
            <w:pPr>
              <w:pStyle w:val="01TEFTableText"/>
            </w:pPr>
          </w:p>
        </w:tc>
        <w:tc>
          <w:tcPr>
            <w:tcW w:w="1914" w:type="dxa"/>
            <w:tcBorders>
              <w:top w:val="single" w:sz="4" w:space="0" w:color="215868"/>
              <w:left w:val="single" w:sz="4" w:space="0" w:color="215868"/>
              <w:bottom w:val="single" w:sz="4" w:space="0" w:color="215868"/>
              <w:right w:val="single" w:sz="4" w:space="0" w:color="215868"/>
            </w:tcBorders>
          </w:tcPr>
          <w:p w14:paraId="18712995" w14:textId="25F7C896" w:rsidR="005250D6" w:rsidRPr="000C03DA" w:rsidRDefault="005250D6" w:rsidP="003710B7">
            <w:pPr>
              <w:pStyle w:val="01TEFTableText"/>
            </w:pPr>
          </w:p>
        </w:tc>
        <w:tc>
          <w:tcPr>
            <w:tcW w:w="1124" w:type="dxa"/>
            <w:tcBorders>
              <w:top w:val="single" w:sz="4" w:space="0" w:color="215868"/>
              <w:left w:val="single" w:sz="4" w:space="0" w:color="215868"/>
              <w:bottom w:val="single" w:sz="4" w:space="0" w:color="215868"/>
              <w:right w:val="single" w:sz="4" w:space="0" w:color="215868"/>
            </w:tcBorders>
          </w:tcPr>
          <w:p w14:paraId="4854FB37" w14:textId="223352AF" w:rsidR="005250D6" w:rsidRPr="000C03DA" w:rsidRDefault="005250D6" w:rsidP="00F93EB7">
            <w:pPr>
              <w:pStyle w:val="01TEFTableText"/>
            </w:pPr>
          </w:p>
        </w:tc>
        <w:tc>
          <w:tcPr>
            <w:tcW w:w="1266" w:type="dxa"/>
            <w:tcBorders>
              <w:top w:val="single" w:sz="4" w:space="0" w:color="215868"/>
              <w:left w:val="single" w:sz="4" w:space="0" w:color="215868"/>
              <w:bottom w:val="single" w:sz="4" w:space="0" w:color="215868"/>
              <w:right w:val="single" w:sz="4" w:space="0" w:color="215868"/>
            </w:tcBorders>
          </w:tcPr>
          <w:p w14:paraId="7F364EC2" w14:textId="154C10F5" w:rsidR="005250D6" w:rsidRPr="000C03DA" w:rsidRDefault="005250D6" w:rsidP="00F93EB7">
            <w:pPr>
              <w:pStyle w:val="01TEFTableText"/>
            </w:pPr>
          </w:p>
        </w:tc>
      </w:tr>
    </w:tbl>
    <w:p w14:paraId="5B7E6338" w14:textId="5D8DA478" w:rsidR="005250D6" w:rsidRDefault="00C51AF2">
      <w:pPr>
        <w:pStyle w:val="01TableTitle"/>
        <w:tabs>
          <w:tab w:val="clear" w:pos="360"/>
        </w:tabs>
        <w:pPrChange w:id="1571" w:author="Asif Maruf (UK)" w:date="2024-07-10T15:28:00Z">
          <w:pPr>
            <w:pStyle w:val="01TableTitle"/>
          </w:pPr>
        </w:pPrChange>
      </w:pPr>
      <w:r>
        <w:t>Issues</w:t>
      </w:r>
    </w:p>
    <w:p w14:paraId="2E5108D4" w14:textId="42195456" w:rsidR="000C03DA" w:rsidRDefault="000C03DA" w:rsidP="000C03DA">
      <w:pPr>
        <w:pStyle w:val="Heading2"/>
      </w:pPr>
      <w:bookmarkStart w:id="1572" w:name="_Toc87460416"/>
      <w:bookmarkStart w:id="1573" w:name="_Toc167978403"/>
      <w:r>
        <w:t>DEPENDENCIES</w:t>
      </w:r>
      <w:bookmarkEnd w:id="1572"/>
      <w:bookmarkEnd w:id="1573"/>
    </w:p>
    <w:p w14:paraId="60C53098" w14:textId="5106E09C" w:rsidR="000C03DA" w:rsidRDefault="005250D6" w:rsidP="005250D6">
      <w:pPr>
        <w:pStyle w:val="01TEFBodyText"/>
      </w:pPr>
      <w:r w:rsidRPr="005250D6">
        <w:t>The following dependencies have been identified as part of the development of this deliverable.</w:t>
      </w:r>
    </w:p>
    <w:tbl>
      <w:tblPr>
        <w:tblW w:w="9364" w:type="dxa"/>
        <w:jc w:val="center"/>
        <w:tblBorders>
          <w:top w:val="single" w:sz="4" w:space="0" w:color="215868"/>
          <w:left w:val="single" w:sz="4" w:space="0" w:color="215868"/>
          <w:bottom w:val="single" w:sz="4" w:space="0" w:color="215868"/>
          <w:right w:val="single" w:sz="4" w:space="0" w:color="215868"/>
          <w:insideH w:val="single" w:sz="4" w:space="0" w:color="215868"/>
          <w:insideV w:val="single" w:sz="4" w:space="0" w:color="215868"/>
        </w:tblBorders>
        <w:tblCellMar>
          <w:top w:w="85" w:type="dxa"/>
          <w:left w:w="85" w:type="dxa"/>
          <w:bottom w:w="85" w:type="dxa"/>
          <w:right w:w="85" w:type="dxa"/>
        </w:tblCellMar>
        <w:tblLook w:val="04A0" w:firstRow="1" w:lastRow="0" w:firstColumn="1" w:lastColumn="0" w:noHBand="0" w:noVBand="1"/>
      </w:tblPr>
      <w:tblGrid>
        <w:gridCol w:w="576"/>
        <w:gridCol w:w="5953"/>
        <w:gridCol w:w="1134"/>
        <w:gridCol w:w="1701"/>
      </w:tblGrid>
      <w:tr w:rsidR="005250D6" w:rsidRPr="00275BC2" w14:paraId="0832A9A4" w14:textId="77777777" w:rsidTr="009C43A2">
        <w:trPr>
          <w:trHeight w:val="348"/>
          <w:jc w:val="center"/>
        </w:trPr>
        <w:tc>
          <w:tcPr>
            <w:tcW w:w="576" w:type="dxa"/>
            <w:tcBorders>
              <w:top w:val="single" w:sz="4" w:space="0" w:color="215868"/>
              <w:left w:val="single" w:sz="4" w:space="0" w:color="215868"/>
              <w:bottom w:val="single" w:sz="4" w:space="0" w:color="215868"/>
              <w:right w:val="single" w:sz="4" w:space="0" w:color="215868"/>
            </w:tcBorders>
            <w:shd w:val="clear" w:color="auto" w:fill="31849B"/>
          </w:tcPr>
          <w:p w14:paraId="5D9E586A" w14:textId="77777777" w:rsidR="005250D6" w:rsidRPr="00275BC2" w:rsidRDefault="005250D6" w:rsidP="00F93EB7">
            <w:pPr>
              <w:pStyle w:val="01TefTableTitleText"/>
            </w:pPr>
            <w:r>
              <w:t>No.</w:t>
            </w:r>
          </w:p>
        </w:tc>
        <w:tc>
          <w:tcPr>
            <w:tcW w:w="5953" w:type="dxa"/>
            <w:tcBorders>
              <w:top w:val="single" w:sz="4" w:space="0" w:color="215868"/>
              <w:left w:val="single" w:sz="4" w:space="0" w:color="215868"/>
              <w:bottom w:val="single" w:sz="4" w:space="0" w:color="215868"/>
              <w:right w:val="single" w:sz="4" w:space="0" w:color="215868"/>
            </w:tcBorders>
            <w:shd w:val="clear" w:color="auto" w:fill="31849B"/>
          </w:tcPr>
          <w:p w14:paraId="1EB2C762" w14:textId="77777777" w:rsidR="005250D6" w:rsidRPr="00275BC2" w:rsidRDefault="005250D6" w:rsidP="00F93EB7">
            <w:pPr>
              <w:pStyle w:val="01TefTableTitleText"/>
            </w:pPr>
            <w:r>
              <w:t>Description</w:t>
            </w:r>
          </w:p>
        </w:tc>
        <w:tc>
          <w:tcPr>
            <w:tcW w:w="1134" w:type="dxa"/>
            <w:tcBorders>
              <w:top w:val="single" w:sz="4" w:space="0" w:color="215868"/>
              <w:left w:val="single" w:sz="4" w:space="0" w:color="215868"/>
              <w:bottom w:val="single" w:sz="4" w:space="0" w:color="215868"/>
              <w:right w:val="single" w:sz="4" w:space="0" w:color="215868"/>
            </w:tcBorders>
            <w:shd w:val="clear" w:color="auto" w:fill="31849B"/>
          </w:tcPr>
          <w:p w14:paraId="23A2DCD8" w14:textId="77777777" w:rsidR="005250D6" w:rsidRPr="00275BC2" w:rsidRDefault="005250D6" w:rsidP="00F93EB7">
            <w:pPr>
              <w:pStyle w:val="01TefTableTitleText"/>
            </w:pPr>
            <w:r>
              <w:t>Owner</w:t>
            </w:r>
          </w:p>
        </w:tc>
        <w:tc>
          <w:tcPr>
            <w:tcW w:w="1701" w:type="dxa"/>
            <w:tcBorders>
              <w:top w:val="single" w:sz="4" w:space="0" w:color="215868"/>
              <w:left w:val="single" w:sz="4" w:space="0" w:color="215868"/>
              <w:bottom w:val="single" w:sz="4" w:space="0" w:color="215868"/>
              <w:right w:val="single" w:sz="4" w:space="0" w:color="215868"/>
            </w:tcBorders>
            <w:shd w:val="clear" w:color="auto" w:fill="31849B"/>
          </w:tcPr>
          <w:p w14:paraId="39FF0A15" w14:textId="77777777" w:rsidR="005250D6" w:rsidRPr="00275BC2" w:rsidRDefault="005250D6" w:rsidP="00F93EB7">
            <w:pPr>
              <w:pStyle w:val="01TefTableTitleText"/>
            </w:pPr>
            <w:r>
              <w:t>Status</w:t>
            </w:r>
          </w:p>
        </w:tc>
      </w:tr>
      <w:tr w:rsidR="005250D6" w:rsidRPr="00275BC2" w14:paraId="12E46513" w14:textId="77777777" w:rsidTr="009C43A2">
        <w:trPr>
          <w:trHeight w:val="283"/>
          <w:jc w:val="center"/>
        </w:trPr>
        <w:tc>
          <w:tcPr>
            <w:tcW w:w="576" w:type="dxa"/>
            <w:tcBorders>
              <w:top w:val="single" w:sz="4" w:space="0" w:color="215868"/>
              <w:left w:val="single" w:sz="4" w:space="0" w:color="215868"/>
              <w:bottom w:val="single" w:sz="4" w:space="0" w:color="215868"/>
              <w:right w:val="single" w:sz="4" w:space="0" w:color="215868"/>
            </w:tcBorders>
          </w:tcPr>
          <w:p w14:paraId="1AA29C2C" w14:textId="589A6A22" w:rsidR="005250D6" w:rsidRPr="000C03DA" w:rsidRDefault="005250D6" w:rsidP="00F93EB7">
            <w:pPr>
              <w:pStyle w:val="01TEFTableText"/>
            </w:pPr>
            <w:r>
              <w:t>1</w:t>
            </w:r>
          </w:p>
        </w:tc>
        <w:tc>
          <w:tcPr>
            <w:tcW w:w="5953" w:type="dxa"/>
            <w:tcBorders>
              <w:top w:val="single" w:sz="4" w:space="0" w:color="215868"/>
              <w:left w:val="single" w:sz="4" w:space="0" w:color="215868"/>
              <w:bottom w:val="single" w:sz="4" w:space="0" w:color="215868"/>
              <w:right w:val="single" w:sz="4" w:space="0" w:color="215868"/>
            </w:tcBorders>
          </w:tcPr>
          <w:p w14:paraId="6B4E022C" w14:textId="098CC36A" w:rsidR="005250D6" w:rsidRPr="005250D6" w:rsidRDefault="005250D6" w:rsidP="00F93EB7">
            <w:pPr>
              <w:pStyle w:val="01TEFTableText"/>
            </w:pPr>
          </w:p>
        </w:tc>
        <w:tc>
          <w:tcPr>
            <w:tcW w:w="1134" w:type="dxa"/>
            <w:tcBorders>
              <w:top w:val="single" w:sz="4" w:space="0" w:color="215868"/>
              <w:left w:val="single" w:sz="4" w:space="0" w:color="215868"/>
              <w:bottom w:val="single" w:sz="4" w:space="0" w:color="215868"/>
              <w:right w:val="single" w:sz="4" w:space="0" w:color="215868"/>
            </w:tcBorders>
          </w:tcPr>
          <w:p w14:paraId="2DECEDC6" w14:textId="0BA66566" w:rsidR="005250D6" w:rsidRPr="000C03DA" w:rsidRDefault="005250D6" w:rsidP="00F93EB7">
            <w:pPr>
              <w:pStyle w:val="01TEFTableText"/>
            </w:pPr>
          </w:p>
        </w:tc>
        <w:tc>
          <w:tcPr>
            <w:tcW w:w="1701" w:type="dxa"/>
            <w:tcBorders>
              <w:top w:val="single" w:sz="4" w:space="0" w:color="215868"/>
              <w:left w:val="single" w:sz="4" w:space="0" w:color="215868"/>
              <w:bottom w:val="single" w:sz="4" w:space="0" w:color="215868"/>
              <w:right w:val="single" w:sz="4" w:space="0" w:color="215868"/>
            </w:tcBorders>
          </w:tcPr>
          <w:p w14:paraId="756A87B0" w14:textId="73C29A4D" w:rsidR="005250D6" w:rsidRPr="000C03DA" w:rsidRDefault="005250D6" w:rsidP="00F93EB7">
            <w:pPr>
              <w:pStyle w:val="01TEFTableText"/>
            </w:pPr>
          </w:p>
        </w:tc>
      </w:tr>
    </w:tbl>
    <w:p w14:paraId="2C1119B1" w14:textId="66301474" w:rsidR="005250D6" w:rsidRPr="005250D6" w:rsidRDefault="00C51AF2">
      <w:pPr>
        <w:pStyle w:val="01TableTitle"/>
        <w:tabs>
          <w:tab w:val="clear" w:pos="360"/>
        </w:tabs>
        <w:pPrChange w:id="1574" w:author="Asif Maruf (UK)" w:date="2024-07-10T15:28:00Z">
          <w:pPr>
            <w:pStyle w:val="01TableTitle"/>
          </w:pPr>
        </w:pPrChange>
      </w:pPr>
      <w:r>
        <w:t>Dependencies</w:t>
      </w:r>
    </w:p>
    <w:p w14:paraId="585280F8" w14:textId="43E27B37" w:rsidR="000C03DA" w:rsidRDefault="000C03DA" w:rsidP="00285539"/>
    <w:p w14:paraId="1869135A" w14:textId="77777777" w:rsidR="00A03724" w:rsidRDefault="00A03724">
      <w:pPr>
        <w:spacing w:after="200" w:line="276" w:lineRule="auto"/>
        <w:rPr>
          <w:rFonts w:asciiTheme="minorHAnsi" w:hAnsiTheme="minorHAnsi"/>
          <w:b/>
          <w:bCs/>
          <w:caps/>
          <w:color w:val="4F81BD" w:themeColor="accent1"/>
          <w:kern w:val="32"/>
          <w:sz w:val="28"/>
          <w:szCs w:val="32"/>
          <w:lang w:eastAsia="en-US"/>
        </w:rPr>
      </w:pPr>
      <w:bookmarkStart w:id="1575" w:name="_Ref87268963"/>
      <w:bookmarkStart w:id="1576" w:name="_Toc87460417"/>
      <w:r>
        <w:br w:type="page"/>
      </w:r>
    </w:p>
    <w:p w14:paraId="629DD833" w14:textId="0FD924E5" w:rsidR="006A112B" w:rsidRDefault="006A112B" w:rsidP="00B84158">
      <w:pPr>
        <w:pStyle w:val="01TefHeading1"/>
      </w:pPr>
      <w:bookmarkStart w:id="1577" w:name="_Ref144893702"/>
      <w:bookmarkStart w:id="1578" w:name="_Toc167978404"/>
      <w:r>
        <w:lastRenderedPageBreak/>
        <w:t>APPENDIX A</w:t>
      </w:r>
      <w:bookmarkEnd w:id="1575"/>
      <w:bookmarkEnd w:id="1576"/>
      <w:bookmarkEnd w:id="1577"/>
      <w:bookmarkEnd w:id="1578"/>
    </w:p>
    <w:p w14:paraId="3999F7BE" w14:textId="088BD59D" w:rsidR="006A112B" w:rsidRDefault="006A112B" w:rsidP="006A112B">
      <w:pPr>
        <w:pStyle w:val="01TEFBodyText"/>
        <w:rPr>
          <w:lang w:eastAsia="en-US"/>
        </w:rPr>
      </w:pPr>
      <w:r>
        <w:rPr>
          <w:lang w:eastAsia="en-US"/>
        </w:rPr>
        <w:t xml:space="preserve">This section provides additional details </w:t>
      </w:r>
      <w:r w:rsidR="00DA1FE1">
        <w:rPr>
          <w:lang w:eastAsia="en-US"/>
        </w:rPr>
        <w:t xml:space="preserve">of the </w:t>
      </w:r>
      <w:r w:rsidR="00F91A14">
        <w:rPr>
          <w:lang w:eastAsia="en-US"/>
        </w:rPr>
        <w:t>Communication Hub</w:t>
      </w:r>
      <w:r w:rsidR="00DA1FE1">
        <w:rPr>
          <w:lang w:eastAsia="en-US"/>
        </w:rPr>
        <w:t xml:space="preserve"> GBT processing</w:t>
      </w:r>
      <w:r w:rsidR="0073740C">
        <w:rPr>
          <w:lang w:eastAsia="en-US"/>
        </w:rPr>
        <w:t xml:space="preserve"> </w:t>
      </w:r>
      <w:r w:rsidR="00DA1FE1">
        <w:rPr>
          <w:lang w:eastAsia="en-US"/>
        </w:rPr>
        <w:t xml:space="preserve">extracted from the </w:t>
      </w:r>
      <w:r w:rsidR="00F91A14">
        <w:rPr>
          <w:lang w:eastAsia="en-US"/>
        </w:rPr>
        <w:t>Communication Hub</w:t>
      </w:r>
      <w:r w:rsidR="00DA1FE1">
        <w:rPr>
          <w:lang w:eastAsia="en-US"/>
        </w:rPr>
        <w:t xml:space="preserve"> CHDS</w:t>
      </w:r>
    </w:p>
    <w:p w14:paraId="54E70421" w14:textId="77777777" w:rsidR="0073740C" w:rsidRDefault="0073740C" w:rsidP="006A112B">
      <w:pPr>
        <w:pStyle w:val="01TEFBodyText"/>
        <w:rPr>
          <w:lang w:eastAsia="en-US"/>
        </w:rPr>
      </w:pPr>
    </w:p>
    <w:p w14:paraId="4D0894BD" w14:textId="7208930D" w:rsidR="00DD68E4" w:rsidRDefault="00DA1FE1" w:rsidP="00DA1FE1">
      <w:pPr>
        <w:pStyle w:val="Heading2"/>
        <w:rPr>
          <w:color w:val="212121"/>
        </w:rPr>
      </w:pPr>
      <w:bookmarkStart w:id="1579" w:name="_Toc167978405"/>
      <w:r>
        <w:t>TOSHIBA</w:t>
      </w:r>
      <w:bookmarkEnd w:id="1579"/>
    </w:p>
    <w:p w14:paraId="64000281" w14:textId="77777777" w:rsidR="00D25BE8" w:rsidRDefault="00DD68E4" w:rsidP="00DD68E4">
      <w:pPr>
        <w:pStyle w:val="01TEFBodyText"/>
        <w:rPr>
          <w:color w:val="212121"/>
        </w:rPr>
      </w:pPr>
      <w:r>
        <w:rPr>
          <w:color w:val="212121"/>
        </w:rPr>
        <w:t>The CH fully supports the use of GBCS-defined GBT messages. This concept allows larger messages to be split into a succession of smaller messages that allow each part to be transmitted within current PDU transmission size constraints. GBT is specified in GBCS section 7.2.11.</w:t>
      </w:r>
    </w:p>
    <w:p w14:paraId="445E0291" w14:textId="77777777" w:rsidR="00D25BE8" w:rsidRDefault="00D25BE8" w:rsidP="00DD68E4">
      <w:pPr>
        <w:pStyle w:val="01TEFBodyText"/>
        <w:rPr>
          <w:color w:val="212121"/>
        </w:rPr>
      </w:pPr>
    </w:p>
    <w:p w14:paraId="26D1F9DB" w14:textId="6F6D04CC" w:rsidR="00DD68E4" w:rsidRDefault="00DD68E4" w:rsidP="00DD68E4">
      <w:pPr>
        <w:pStyle w:val="01TEFBodyText"/>
        <w:rPr>
          <w:color w:val="212121"/>
        </w:rPr>
      </w:pPr>
      <w:r>
        <w:rPr>
          <w:color w:val="000000"/>
        </w:rPr>
        <w:t>CRT 041 (superseded by CRT045) makes the following changes to allow GBT messages to be processed by the meter without time delays.</w:t>
      </w:r>
    </w:p>
    <w:p w14:paraId="606AFBD5" w14:textId="77777777" w:rsidR="00DD68E4" w:rsidRPr="00A30856" w:rsidRDefault="00DD68E4" w:rsidP="00B84158">
      <w:pPr>
        <w:pStyle w:val="01TEFBullet"/>
        <w:jc w:val="left"/>
      </w:pPr>
      <w:r w:rsidRPr="00A30856">
        <w:t>ZigBee message processing: Sequential </w:t>
      </w:r>
      <w:r w:rsidRPr="00A30856">
        <w:br/>
        <w:t>GBCS packets (especially GBT fragments) are submitted to the ZigBee tunnel in a sequential manner.</w:t>
      </w:r>
    </w:p>
    <w:p w14:paraId="034BF9D7" w14:textId="15A6A563" w:rsidR="00DD68E4" w:rsidRPr="00A30856" w:rsidRDefault="00DD68E4" w:rsidP="00B84158">
      <w:pPr>
        <w:pStyle w:val="01TEFBullet"/>
        <w:jc w:val="left"/>
      </w:pPr>
      <w:r w:rsidRPr="00A30856">
        <w:t>GBT message retries and Buffering</w:t>
      </w:r>
      <w:r w:rsidRPr="00A30856">
        <w:br/>
        <w:t>The CH is capable of providing a recovery mechanism for GBT messages. If any missing block issue occurs, the DSP will re-submit all GBT fragments over the SMWAN. The CH will store all GBT blocks without having duplicates in the buffer. The CH will discard duplicates upon DSP retries.</w:t>
      </w:r>
    </w:p>
    <w:p w14:paraId="14BC7052" w14:textId="1592BD5F" w:rsidR="00DD68E4" w:rsidRPr="00A30856" w:rsidRDefault="00DD68E4" w:rsidP="00B84158">
      <w:pPr>
        <w:pStyle w:val="01TEFBullet"/>
        <w:jc w:val="left"/>
      </w:pPr>
      <w:r w:rsidRPr="00A30856">
        <w:t>Buffering</w:t>
      </w:r>
      <w:r w:rsidR="002C73E6">
        <w:t xml:space="preserve"> – t</w:t>
      </w:r>
      <w:r w:rsidRPr="00A30856">
        <w:t>he CH has a common buffer that stores up to 100 GBCS messages or 20 GBT series messages at a maximum. Note: If the buffer contains GBCS messages, it will not hold the maximum number of GBT messages.</w:t>
      </w:r>
    </w:p>
    <w:p w14:paraId="142A8A0B" w14:textId="77777777" w:rsidR="00D25EC0" w:rsidRDefault="00DD68E4" w:rsidP="00234882">
      <w:pPr>
        <w:pStyle w:val="01TEFBullet"/>
        <w:numPr>
          <w:ilvl w:val="0"/>
          <w:numId w:val="0"/>
        </w:numPr>
        <w:ind w:left="720"/>
        <w:jc w:val="left"/>
      </w:pPr>
      <w:r w:rsidRPr="00A30856">
        <w:t>The CH supports a range of buffering  interfaces. Buffering of GBT messages is performed for both CHF and GPF as well as for the GSME.  Each of these handle messages inbound from the WAN with separate buffering provided for outgoing GBT messages from CHF and GPF</w:t>
      </w:r>
      <w:r>
        <w:t>. </w:t>
      </w:r>
      <w:r w:rsidRPr="00A30856">
        <w:t> </w:t>
      </w:r>
    </w:p>
    <w:p w14:paraId="061B1C19" w14:textId="77777777" w:rsidR="00D25EC0" w:rsidRDefault="00DD68E4" w:rsidP="00234882">
      <w:pPr>
        <w:pStyle w:val="01TEFBullet"/>
        <w:numPr>
          <w:ilvl w:val="0"/>
          <w:numId w:val="0"/>
        </w:numPr>
        <w:ind w:left="720"/>
        <w:jc w:val="left"/>
        <w:rPr>
          <w:rStyle w:val="apple-converted-space"/>
          <w:rFonts w:ascii="Calibri" w:hAnsi="Calibri" w:cs="Calibri"/>
          <w:color w:val="000000"/>
        </w:rPr>
      </w:pPr>
      <w:r>
        <w:rPr>
          <w:color w:val="000000"/>
        </w:rPr>
        <w:t>Any GBT messages inbound from the HAN are treated is the same way as non-GBT messages and buffered in the WAN out bound buffer until they can be transmitted and acknowledged by the DSP (note: TEF transport level ACK not GBT acknowledgement).  The outgoing WAN buffer is limited to typically 50 messages with new messages being silently dropped if the buffer is full at the time of a new message presenting.  This buffering is time limited and lasts for any limited retries that typical take up to approximately 6 minutes.  Incoming buffering of  CHF is limited to two GBCS messages and it does not expect any GBT commands.</w:t>
      </w:r>
      <w:r>
        <w:rPr>
          <w:rStyle w:val="apple-converted-space"/>
          <w:rFonts w:ascii="Calibri" w:hAnsi="Calibri" w:cs="Calibri"/>
          <w:color w:val="000000"/>
        </w:rPr>
        <w:t> </w:t>
      </w:r>
    </w:p>
    <w:p w14:paraId="184F57BD" w14:textId="77777777" w:rsidR="00D25EC0" w:rsidRDefault="00DD68E4" w:rsidP="00234882">
      <w:pPr>
        <w:pStyle w:val="01TEFBullet"/>
        <w:numPr>
          <w:ilvl w:val="0"/>
          <w:numId w:val="0"/>
        </w:numPr>
        <w:ind w:left="720"/>
        <w:jc w:val="left"/>
        <w:rPr>
          <w:rStyle w:val="apple-converted-space"/>
          <w:rFonts w:ascii="Calibri" w:hAnsi="Calibri" w:cs="Calibri"/>
          <w:color w:val="000000"/>
        </w:rPr>
      </w:pPr>
      <w:r>
        <w:rPr>
          <w:color w:val="000000"/>
        </w:rPr>
        <w:t>The GPF limited to 5 GBT message sequences for both incoming and outgoing. </w:t>
      </w:r>
      <w:r>
        <w:rPr>
          <w:rStyle w:val="apple-converted-space"/>
          <w:rFonts w:ascii="Calibri" w:hAnsi="Calibri" w:cs="Calibri"/>
          <w:color w:val="000000"/>
        </w:rPr>
        <w:t> </w:t>
      </w:r>
    </w:p>
    <w:p w14:paraId="395BDB8C" w14:textId="0CF90104" w:rsidR="00DD68E4" w:rsidRPr="00D25EC0" w:rsidRDefault="00DD68E4" w:rsidP="00B84158">
      <w:pPr>
        <w:pStyle w:val="01TEFBullet"/>
        <w:jc w:val="left"/>
      </w:pPr>
      <w:r w:rsidRPr="00D25EC0">
        <w:t>The GSME supports 5 GBT sequences from the WAN that are only passed on to the GSME once the complete GBT sequence is received.  Incoming new GBT sequences presenting when the buffer is currently at its limit are silently dropped.</w:t>
      </w:r>
    </w:p>
    <w:p w14:paraId="3C302AC2" w14:textId="60847641" w:rsidR="00DD68E4" w:rsidRDefault="00DD68E4" w:rsidP="00DD68E4">
      <w:pPr>
        <w:pStyle w:val="01TEFBodyText"/>
        <w:rPr>
          <w:color w:val="212121"/>
        </w:rPr>
      </w:pPr>
      <w:r>
        <w:rPr>
          <w:color w:val="212121"/>
        </w:rPr>
        <w:t> </w:t>
      </w:r>
    </w:p>
    <w:p w14:paraId="1EE52B19" w14:textId="2FB04329" w:rsidR="00DD68E4" w:rsidRDefault="00DD68E4" w:rsidP="00D81C3A">
      <w:pPr>
        <w:pStyle w:val="Heading2"/>
        <w:rPr>
          <w:color w:val="212121"/>
        </w:rPr>
      </w:pPr>
      <w:bookmarkStart w:id="1580" w:name="_Toc167978406"/>
      <w:r>
        <w:t>WNC</w:t>
      </w:r>
      <w:bookmarkEnd w:id="1580"/>
    </w:p>
    <w:p w14:paraId="58B310A8" w14:textId="77777777" w:rsidR="00DD68E4" w:rsidRDefault="00DD68E4" w:rsidP="00DD68E4">
      <w:pPr>
        <w:pStyle w:val="01TEFBodyText"/>
        <w:rPr>
          <w:color w:val="212121"/>
        </w:rPr>
      </w:pPr>
      <w:r>
        <w:rPr>
          <w:color w:val="212121"/>
        </w:rPr>
        <w:t> </w:t>
      </w:r>
    </w:p>
    <w:p w14:paraId="6892EE2C" w14:textId="0B762183" w:rsidR="00DD68E4" w:rsidRDefault="00DC2DB8" w:rsidP="00DD68E4">
      <w:pPr>
        <w:pStyle w:val="01TEFBodyText"/>
        <w:rPr>
          <w:color w:val="212121"/>
        </w:rPr>
      </w:pPr>
      <w:r w:rsidRPr="00DC2DB8">
        <w:rPr>
          <w:color w:val="212121"/>
        </w:rPr>
        <w:t>The GBT process</w:t>
      </w:r>
      <w:r w:rsidR="00DD68E4">
        <w:rPr>
          <w:color w:val="212121"/>
        </w:rPr>
        <w:t xml:space="preserve"> is designed to process fragmented messages. From the remote party side, if a message greater than 1,280 bytes is sent, the message will be parcelled and reassembled during the GBT process. If CHF or GPF transmits the message into sizes greater than 1,280 bytes, the GBT process the results from parcelling the message into many packets and then transmits them</w:t>
      </w:r>
    </w:p>
    <w:p w14:paraId="67C7F276" w14:textId="77777777" w:rsidR="00DD68E4" w:rsidRDefault="00DD68E4" w:rsidP="00DD68E4">
      <w:pPr>
        <w:pStyle w:val="01TEFBodyText"/>
        <w:rPr>
          <w:color w:val="212121"/>
        </w:rPr>
      </w:pPr>
      <w:r>
        <w:rPr>
          <w:color w:val="212121"/>
        </w:rPr>
        <w:t> </w:t>
      </w:r>
    </w:p>
    <w:p w14:paraId="7CAD88F5" w14:textId="392C9EEA" w:rsidR="00DD68E4" w:rsidRPr="00D81C3A" w:rsidRDefault="001665F6" w:rsidP="00D81C3A">
      <w:pPr>
        <w:pStyle w:val="03TEFHeading3"/>
      </w:pPr>
      <w:bookmarkStart w:id="1581" w:name="_Toc167978407"/>
      <w:r>
        <w:t>TRANSFER</w:t>
      </w:r>
      <w:r w:rsidRPr="00D81C3A">
        <w:t xml:space="preserve"> </w:t>
      </w:r>
      <w:r w:rsidR="00DD68E4" w:rsidRPr="00D81C3A">
        <w:t xml:space="preserve">GBT </w:t>
      </w:r>
      <w:r w:rsidR="00C50779">
        <w:t>MESSAGE</w:t>
      </w:r>
      <w:r w:rsidR="00DD68E4" w:rsidRPr="00D81C3A">
        <w:t xml:space="preserve"> </w:t>
      </w:r>
      <w:r w:rsidR="00C50779">
        <w:t>TO</w:t>
      </w:r>
      <w:r w:rsidR="00DD68E4" w:rsidRPr="00D81C3A">
        <w:t xml:space="preserve"> ESME</w:t>
      </w:r>
      <w:bookmarkEnd w:id="1581"/>
      <w:r w:rsidR="00DD68E4" w:rsidRPr="00D81C3A">
        <w:t>  </w:t>
      </w:r>
      <w:r w:rsidR="00DD68E4" w:rsidRPr="00D81C3A">
        <w:rPr>
          <w:rStyle w:val="apple-converted-space"/>
        </w:rPr>
        <w:t> </w:t>
      </w:r>
    </w:p>
    <w:p w14:paraId="286C1505" w14:textId="2639CCDE" w:rsidR="00DD68E4" w:rsidRPr="00D81C3A" w:rsidRDefault="00DD68E4" w:rsidP="00D81C3A">
      <w:pPr>
        <w:pStyle w:val="01TEFBodyText"/>
      </w:pPr>
      <w:r w:rsidRPr="00D81C3A">
        <w:t xml:space="preserve">The </w:t>
      </w:r>
      <w:r w:rsidR="00DC36D5" w:rsidRPr="00D81C3A">
        <w:t>tunnelling</w:t>
      </w:r>
      <w:r w:rsidRPr="00D81C3A">
        <w:t xml:space="preserve"> cluster can only support 1,500 bytes for </w:t>
      </w:r>
      <w:proofErr w:type="spellStart"/>
      <w:r w:rsidRPr="00D81C3A">
        <w:t>TransferData</w:t>
      </w:r>
      <w:proofErr w:type="spellEnd"/>
      <w:r w:rsidRPr="00D81C3A">
        <w:t xml:space="preserve"> command. A message over 1,200 bytes will be identified as a GBT command. After the Communications Hub receives the GBT command from Remote Party, this message will be fragmented into some GBT blocks to be transferred to the ESME. The ESME is a non-sleepy device; therefore the Communications Hub will send GBT block data using the </w:t>
      </w:r>
      <w:proofErr w:type="spellStart"/>
      <w:r w:rsidRPr="00D81C3A">
        <w:t>TransferData</w:t>
      </w:r>
      <w:proofErr w:type="spellEnd"/>
      <w:r w:rsidRPr="00D81C3A">
        <w:t xml:space="preserve"> command in serial transfer. For example, a GBT message has been fragmented into 6 GBT blocks and the Communications Hub will send 6 GBT blocks using the </w:t>
      </w:r>
      <w:proofErr w:type="spellStart"/>
      <w:r w:rsidRPr="00D81C3A">
        <w:t>TransferDataClientToServer</w:t>
      </w:r>
      <w:proofErr w:type="spellEnd"/>
      <w:r w:rsidRPr="00D81C3A">
        <w:t xml:space="preserve"> command as described in figure 12 below.</w:t>
      </w:r>
    </w:p>
    <w:p w14:paraId="0CFEB914" w14:textId="7A2BD864" w:rsidR="00D81C3A" w:rsidRPr="00D81C3A" w:rsidRDefault="00DD68E4" w:rsidP="00D81C3A">
      <w:pPr>
        <w:pStyle w:val="01TEFBodyText"/>
        <w:jc w:val="center"/>
        <w:rPr>
          <w:rFonts w:ascii="Arial" w:hAnsi="Arial" w:cs="Arial"/>
          <w:color w:val="212121"/>
        </w:rPr>
      </w:pPr>
      <w:r>
        <w:rPr>
          <w:rFonts w:ascii="Arial" w:hAnsi="Arial" w:cs="Arial"/>
          <w:color w:val="212121"/>
        </w:rPr>
        <w:fldChar w:fldCharType="begin"/>
      </w:r>
      <w:r>
        <w:rPr>
          <w:rFonts w:ascii="Arial" w:hAnsi="Arial" w:cs="Arial"/>
          <w:color w:val="212121"/>
        </w:rPr>
        <w:instrText xml:space="preserve"> INCLUDEPICTURE "/Users/amaruf1/Library/Group Containers/UBF8T346G9.ms/WebArchiveCopyPasteTempFiles/com.microsoft.Word/cid2319462069*image002.jpg@01D9CB87.4A5E2E50" \* MERGEFORMATINET </w:instrText>
      </w:r>
      <w:r>
        <w:rPr>
          <w:rFonts w:ascii="Arial" w:hAnsi="Arial" w:cs="Arial"/>
          <w:color w:val="212121"/>
        </w:rPr>
        <w:fldChar w:fldCharType="separate"/>
      </w:r>
      <w:r>
        <w:rPr>
          <w:rFonts w:ascii="Arial" w:hAnsi="Arial" w:cs="Arial"/>
          <w:noProof/>
          <w:color w:val="212121"/>
        </w:rPr>
        <w:drawing>
          <wp:inline distT="0" distB="0" distL="0" distR="0" wp14:anchorId="3CD0AC73" wp14:editId="78093097">
            <wp:extent cx="3798889" cy="3272544"/>
            <wp:effectExtent l="0" t="0" r="0" b="4445"/>
            <wp:docPr id="1682520518" name="Picture 1682520518" descr="ESME_Tunnel_Session_GB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ME_Tunnel_Session_GBT.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38037" cy="3306268"/>
                    </a:xfrm>
                    <a:prstGeom prst="rect">
                      <a:avLst/>
                    </a:prstGeom>
                    <a:noFill/>
                    <a:ln>
                      <a:noFill/>
                    </a:ln>
                  </pic:spPr>
                </pic:pic>
              </a:graphicData>
            </a:graphic>
          </wp:inline>
        </w:drawing>
      </w:r>
      <w:r>
        <w:rPr>
          <w:rFonts w:ascii="Arial" w:hAnsi="Arial" w:cs="Arial"/>
          <w:color w:val="212121"/>
        </w:rPr>
        <w:fldChar w:fldCharType="end"/>
      </w:r>
    </w:p>
    <w:p w14:paraId="25ECF7F5" w14:textId="4EF58252" w:rsidR="00D81C3A" w:rsidRPr="00D81C3A" w:rsidRDefault="00D81C3A" w:rsidP="00D81C3A">
      <w:pPr>
        <w:pStyle w:val="01TEFFigureTitle"/>
      </w:pPr>
      <w:r w:rsidRPr="00D81C3A">
        <w:tab/>
      </w:r>
      <w:r>
        <w:t>Send GBT Message to ESME</w:t>
      </w:r>
    </w:p>
    <w:p w14:paraId="0C8A04F6" w14:textId="77777777" w:rsidR="00D81C3A" w:rsidRDefault="00D81C3A" w:rsidP="00DD68E4">
      <w:pPr>
        <w:pStyle w:val="01TEFBodyText"/>
        <w:rPr>
          <w:color w:val="000000"/>
        </w:rPr>
      </w:pPr>
    </w:p>
    <w:p w14:paraId="7B160DF2" w14:textId="07D71EC3" w:rsidR="00DD68E4" w:rsidRDefault="00C50779" w:rsidP="0001285F">
      <w:pPr>
        <w:pStyle w:val="03TEFHeading3"/>
        <w:numPr>
          <w:ilvl w:val="3"/>
          <w:numId w:val="11"/>
        </w:numPr>
      </w:pPr>
      <w:bookmarkStart w:id="1582" w:name="_Toc167978408"/>
      <w:r>
        <w:t>STAT</w:t>
      </w:r>
      <w:r w:rsidR="003C1521">
        <w:t>US HANDLING FOR</w:t>
      </w:r>
      <w:r w:rsidR="00DD68E4">
        <w:t xml:space="preserve"> ESME</w:t>
      </w:r>
      <w:bookmarkEnd w:id="1582"/>
    </w:p>
    <w:p w14:paraId="182201FD" w14:textId="0131596C" w:rsidR="00DD68E4" w:rsidRDefault="00AF0EF0" w:rsidP="00AF0EF0">
      <w:pPr>
        <w:pStyle w:val="01TEFBodyText"/>
        <w:rPr>
          <w:rStyle w:val="apple-converted-space"/>
        </w:rPr>
      </w:pPr>
      <w:r w:rsidRPr="00AF0EF0">
        <w:t>Certain</w:t>
      </w:r>
      <w:r w:rsidR="00DD68E4" w:rsidRPr="00AF0EF0">
        <w:t xml:space="preserve"> cases will cause the GBT blocks data or none GBT message data cannot be transferred to the ESME; for example, package lost or get no such tunnel status. The status handling cases are listed in the following table:</w:t>
      </w:r>
      <w:r w:rsidR="00DD68E4" w:rsidRPr="00AF0EF0">
        <w:rPr>
          <w:rStyle w:val="apple-converted-space"/>
        </w:rPr>
        <w:t> </w:t>
      </w:r>
    </w:p>
    <w:p w14:paraId="7C65D562" w14:textId="77777777" w:rsidR="00AF0EF0" w:rsidRPr="00AF0EF0" w:rsidRDefault="00AF0EF0" w:rsidP="00AF0EF0">
      <w:pPr>
        <w:pStyle w:val="01TEFBodyText"/>
      </w:pPr>
    </w:p>
    <w:tbl>
      <w:tblPr>
        <w:tblW w:w="0" w:type="auto"/>
        <w:tblCellMar>
          <w:left w:w="0" w:type="dxa"/>
          <w:right w:w="0" w:type="dxa"/>
        </w:tblCellMar>
        <w:tblLook w:val="04A0" w:firstRow="1" w:lastRow="0" w:firstColumn="1" w:lastColumn="0" w:noHBand="0" w:noVBand="1"/>
      </w:tblPr>
      <w:tblGrid>
        <w:gridCol w:w="4498"/>
        <w:gridCol w:w="4503"/>
      </w:tblGrid>
      <w:tr w:rsidR="00DD68E4" w:rsidRPr="00AF0EF0" w14:paraId="3AB0FA5E" w14:textId="77777777" w:rsidTr="00AF0EF0">
        <w:trPr>
          <w:cantSplit/>
          <w:tblHeader/>
        </w:trPr>
        <w:tc>
          <w:tcPr>
            <w:tcW w:w="4541" w:type="dxa"/>
            <w:tcBorders>
              <w:top w:val="single" w:sz="8" w:space="0" w:color="4F81BD"/>
              <w:left w:val="single" w:sz="8" w:space="0" w:color="4F81BD"/>
              <w:bottom w:val="single" w:sz="18" w:space="0" w:color="4F81BD"/>
              <w:right w:val="single" w:sz="8" w:space="0" w:color="4F81BD"/>
            </w:tcBorders>
            <w:shd w:val="clear" w:color="auto" w:fill="31849B"/>
            <w:tcMar>
              <w:top w:w="0" w:type="dxa"/>
              <w:left w:w="108" w:type="dxa"/>
              <w:bottom w:w="0" w:type="dxa"/>
              <w:right w:w="108" w:type="dxa"/>
            </w:tcMar>
            <w:hideMark/>
          </w:tcPr>
          <w:p w14:paraId="6BB31129" w14:textId="77777777" w:rsidR="00DD68E4" w:rsidRPr="00AF0EF0" w:rsidRDefault="00DD68E4" w:rsidP="00AF0EF0">
            <w:pPr>
              <w:pStyle w:val="01TEFBodyText"/>
            </w:pPr>
            <w:r w:rsidRPr="00AF0EF0">
              <w:t>Status</w:t>
            </w:r>
          </w:p>
        </w:tc>
        <w:tc>
          <w:tcPr>
            <w:tcW w:w="4541" w:type="dxa"/>
            <w:tcBorders>
              <w:top w:val="single" w:sz="8" w:space="0" w:color="4F81BD"/>
              <w:left w:val="nil"/>
              <w:bottom w:val="single" w:sz="18" w:space="0" w:color="4F81BD"/>
              <w:right w:val="single" w:sz="8" w:space="0" w:color="4F81BD"/>
            </w:tcBorders>
            <w:shd w:val="clear" w:color="auto" w:fill="31849B"/>
            <w:tcMar>
              <w:top w:w="0" w:type="dxa"/>
              <w:left w:w="108" w:type="dxa"/>
              <w:bottom w:w="0" w:type="dxa"/>
              <w:right w:w="108" w:type="dxa"/>
            </w:tcMar>
            <w:hideMark/>
          </w:tcPr>
          <w:p w14:paraId="4FA65252" w14:textId="77777777" w:rsidR="00DD68E4" w:rsidRPr="00AF0EF0" w:rsidRDefault="00DD68E4" w:rsidP="00AF0EF0">
            <w:pPr>
              <w:pStyle w:val="01TEFBodyText"/>
            </w:pPr>
            <w:r w:rsidRPr="00AF0EF0">
              <w:t>Status Handling</w:t>
            </w:r>
          </w:p>
        </w:tc>
      </w:tr>
      <w:tr w:rsidR="00DD68E4" w:rsidRPr="00AF0EF0" w14:paraId="4DA7EA37" w14:textId="77777777" w:rsidTr="00AF0EF0">
        <w:trPr>
          <w:cantSplit/>
          <w:tblHeader/>
        </w:trPr>
        <w:tc>
          <w:tcPr>
            <w:tcW w:w="4541" w:type="dxa"/>
            <w:tcBorders>
              <w:top w:val="nil"/>
              <w:left w:val="single" w:sz="8" w:space="0" w:color="4F81BD"/>
              <w:bottom w:val="single" w:sz="8" w:space="0" w:color="4F81BD"/>
              <w:right w:val="single" w:sz="8" w:space="0" w:color="4F81BD"/>
            </w:tcBorders>
            <w:shd w:val="clear" w:color="auto" w:fill="FFFFFF"/>
            <w:tcMar>
              <w:top w:w="0" w:type="dxa"/>
              <w:left w:w="108" w:type="dxa"/>
              <w:bottom w:w="0" w:type="dxa"/>
              <w:right w:w="108" w:type="dxa"/>
            </w:tcMar>
            <w:hideMark/>
          </w:tcPr>
          <w:p w14:paraId="3281B52D" w14:textId="77777777" w:rsidR="00DD68E4" w:rsidRPr="00AF0EF0" w:rsidRDefault="00DD68E4" w:rsidP="00AF0EF0">
            <w:pPr>
              <w:pStyle w:val="01TEFBodyText"/>
            </w:pPr>
            <w:r w:rsidRPr="00AF0EF0">
              <w:t xml:space="preserve">Send Data succeeded using </w:t>
            </w:r>
            <w:proofErr w:type="spellStart"/>
            <w:r w:rsidRPr="00AF0EF0">
              <w:t>Tunneling</w:t>
            </w:r>
            <w:proofErr w:type="spellEnd"/>
          </w:p>
        </w:tc>
        <w:tc>
          <w:tcPr>
            <w:tcW w:w="4541" w:type="dxa"/>
            <w:tcBorders>
              <w:top w:val="nil"/>
              <w:left w:val="nil"/>
              <w:bottom w:val="single" w:sz="8" w:space="0" w:color="4F81BD"/>
              <w:right w:val="single" w:sz="8" w:space="0" w:color="4F81BD"/>
            </w:tcBorders>
            <w:shd w:val="clear" w:color="auto" w:fill="FFFFFF"/>
            <w:tcMar>
              <w:top w:w="0" w:type="dxa"/>
              <w:left w:w="108" w:type="dxa"/>
              <w:bottom w:w="0" w:type="dxa"/>
              <w:right w:w="108" w:type="dxa"/>
            </w:tcMar>
            <w:hideMark/>
          </w:tcPr>
          <w:p w14:paraId="35104EB3" w14:textId="77777777" w:rsidR="00DD68E4" w:rsidRPr="00AF0EF0" w:rsidRDefault="00DD68E4" w:rsidP="00AF0EF0">
            <w:pPr>
              <w:pStyle w:val="01TEFBodyText"/>
            </w:pPr>
            <w:r w:rsidRPr="00AF0EF0">
              <w:t>None</w:t>
            </w:r>
          </w:p>
        </w:tc>
      </w:tr>
      <w:tr w:rsidR="00DD68E4" w:rsidRPr="00AF0EF0" w14:paraId="2499A73A" w14:textId="77777777" w:rsidTr="00AF0EF0">
        <w:trPr>
          <w:cantSplit/>
          <w:tblHeader/>
        </w:trPr>
        <w:tc>
          <w:tcPr>
            <w:tcW w:w="4541" w:type="dxa"/>
            <w:tcBorders>
              <w:top w:val="nil"/>
              <w:left w:val="single" w:sz="8" w:space="0" w:color="4F81BD"/>
              <w:bottom w:val="single" w:sz="8" w:space="0" w:color="4F81BD"/>
              <w:right w:val="single" w:sz="8" w:space="0" w:color="4F81BD"/>
            </w:tcBorders>
            <w:shd w:val="clear" w:color="auto" w:fill="FFFFFF"/>
            <w:tcMar>
              <w:top w:w="0" w:type="dxa"/>
              <w:left w:w="108" w:type="dxa"/>
              <w:bottom w:w="0" w:type="dxa"/>
              <w:right w:w="108" w:type="dxa"/>
            </w:tcMar>
            <w:hideMark/>
          </w:tcPr>
          <w:p w14:paraId="3DD11ADE" w14:textId="77777777" w:rsidR="00DD68E4" w:rsidRPr="00AF0EF0" w:rsidRDefault="00DD68E4" w:rsidP="00AF0EF0">
            <w:pPr>
              <w:pStyle w:val="01TEFBodyText"/>
            </w:pPr>
            <w:r w:rsidRPr="00AF0EF0">
              <w:t xml:space="preserve">Send Data failed using </w:t>
            </w:r>
            <w:proofErr w:type="spellStart"/>
            <w:r w:rsidRPr="00AF0EF0">
              <w:t>Tunneling</w:t>
            </w:r>
            <w:proofErr w:type="spellEnd"/>
          </w:p>
        </w:tc>
        <w:tc>
          <w:tcPr>
            <w:tcW w:w="4541" w:type="dxa"/>
            <w:tcBorders>
              <w:top w:val="nil"/>
              <w:left w:val="nil"/>
              <w:bottom w:val="single" w:sz="8" w:space="0" w:color="4F81BD"/>
              <w:right w:val="single" w:sz="8" w:space="0" w:color="4F81BD"/>
            </w:tcBorders>
            <w:shd w:val="clear" w:color="auto" w:fill="FFFFFF"/>
            <w:tcMar>
              <w:top w:w="0" w:type="dxa"/>
              <w:left w:w="108" w:type="dxa"/>
              <w:bottom w:w="0" w:type="dxa"/>
              <w:right w:w="108" w:type="dxa"/>
            </w:tcMar>
            <w:hideMark/>
          </w:tcPr>
          <w:p w14:paraId="1A009D27" w14:textId="77777777" w:rsidR="00DD68E4" w:rsidRPr="00AF0EF0" w:rsidRDefault="00DD68E4" w:rsidP="00AF0EF0">
            <w:pPr>
              <w:pStyle w:val="01TEFBodyText"/>
            </w:pPr>
            <w:r w:rsidRPr="00AF0EF0">
              <w:t>Send Telefónica NACK</w:t>
            </w:r>
          </w:p>
        </w:tc>
      </w:tr>
      <w:tr w:rsidR="00DD68E4" w:rsidRPr="00AF0EF0" w14:paraId="7B3ABD1B" w14:textId="77777777" w:rsidTr="00AF0EF0">
        <w:trPr>
          <w:cantSplit/>
          <w:tblHeader/>
        </w:trPr>
        <w:tc>
          <w:tcPr>
            <w:tcW w:w="4541" w:type="dxa"/>
            <w:tcBorders>
              <w:top w:val="nil"/>
              <w:left w:val="single" w:sz="8" w:space="0" w:color="4F81BD"/>
              <w:bottom w:val="single" w:sz="8" w:space="0" w:color="4F81BD"/>
              <w:right w:val="single" w:sz="8" w:space="0" w:color="4F81BD"/>
            </w:tcBorders>
            <w:shd w:val="clear" w:color="auto" w:fill="FFFFFF"/>
            <w:tcMar>
              <w:top w:w="0" w:type="dxa"/>
              <w:left w:w="108" w:type="dxa"/>
              <w:bottom w:w="0" w:type="dxa"/>
              <w:right w:w="108" w:type="dxa"/>
            </w:tcMar>
            <w:hideMark/>
          </w:tcPr>
          <w:p w14:paraId="35B12F8B" w14:textId="77777777" w:rsidR="00DD68E4" w:rsidRPr="00AF0EF0" w:rsidRDefault="00DD68E4" w:rsidP="00AF0EF0">
            <w:pPr>
              <w:pStyle w:val="01TEFBodyText"/>
            </w:pPr>
            <w:r w:rsidRPr="00AF0EF0">
              <w:t>Didn’t receive ZigBee APS ACK</w:t>
            </w:r>
          </w:p>
        </w:tc>
        <w:tc>
          <w:tcPr>
            <w:tcW w:w="4541" w:type="dxa"/>
            <w:tcBorders>
              <w:top w:val="nil"/>
              <w:left w:val="nil"/>
              <w:bottom w:val="single" w:sz="8" w:space="0" w:color="4F81BD"/>
              <w:right w:val="single" w:sz="8" w:space="0" w:color="4F81BD"/>
            </w:tcBorders>
            <w:shd w:val="clear" w:color="auto" w:fill="FFFFFF"/>
            <w:tcMar>
              <w:top w:w="0" w:type="dxa"/>
              <w:left w:w="108" w:type="dxa"/>
              <w:bottom w:w="0" w:type="dxa"/>
              <w:right w:w="108" w:type="dxa"/>
            </w:tcMar>
            <w:hideMark/>
          </w:tcPr>
          <w:p w14:paraId="6979A84F" w14:textId="77777777" w:rsidR="00DD68E4" w:rsidRPr="00AF0EF0" w:rsidRDefault="00DD68E4" w:rsidP="00AF0EF0">
            <w:pPr>
              <w:pStyle w:val="01TEFBodyText"/>
            </w:pPr>
            <w:r w:rsidRPr="00AF0EF0">
              <w:t>Send Telefónica NACK</w:t>
            </w:r>
          </w:p>
        </w:tc>
      </w:tr>
      <w:tr w:rsidR="00DD68E4" w:rsidRPr="00AF0EF0" w14:paraId="245E38C3" w14:textId="77777777" w:rsidTr="00AF0EF0">
        <w:trPr>
          <w:cantSplit/>
          <w:tblHeader/>
        </w:trPr>
        <w:tc>
          <w:tcPr>
            <w:tcW w:w="4541" w:type="dxa"/>
            <w:tcBorders>
              <w:top w:val="nil"/>
              <w:left w:val="single" w:sz="8" w:space="0" w:color="4F81BD"/>
              <w:bottom w:val="single" w:sz="8" w:space="0" w:color="4F81BD"/>
              <w:right w:val="single" w:sz="8" w:space="0" w:color="4F81BD"/>
            </w:tcBorders>
            <w:shd w:val="clear" w:color="auto" w:fill="FFFFFF"/>
            <w:tcMar>
              <w:top w:w="0" w:type="dxa"/>
              <w:left w:w="108" w:type="dxa"/>
              <w:bottom w:w="0" w:type="dxa"/>
              <w:right w:w="108" w:type="dxa"/>
            </w:tcMar>
            <w:hideMark/>
          </w:tcPr>
          <w:p w14:paraId="1775AFEB" w14:textId="77777777" w:rsidR="00DD68E4" w:rsidRPr="00AF0EF0" w:rsidRDefault="00DD68E4" w:rsidP="00AF0EF0">
            <w:pPr>
              <w:pStyle w:val="01TEFBodyText"/>
            </w:pPr>
            <w:r w:rsidRPr="00AF0EF0">
              <w:t xml:space="preserve">Get the </w:t>
            </w:r>
            <w:proofErr w:type="spellStart"/>
            <w:r w:rsidRPr="00AF0EF0">
              <w:t>TransferDataError</w:t>
            </w:r>
            <w:proofErr w:type="spellEnd"/>
            <w:r w:rsidRPr="00AF0EF0">
              <w:t xml:space="preserve"> command</w:t>
            </w:r>
          </w:p>
          <w:p w14:paraId="18EA8EA2" w14:textId="77777777" w:rsidR="00DD68E4" w:rsidRPr="00AF0EF0" w:rsidRDefault="00DD68E4" w:rsidP="00AF0EF0">
            <w:pPr>
              <w:pStyle w:val="01TEFBodyText"/>
            </w:pPr>
            <w:r w:rsidRPr="00AF0EF0">
              <w:t>(No Such Tunnel)</w:t>
            </w:r>
          </w:p>
        </w:tc>
        <w:tc>
          <w:tcPr>
            <w:tcW w:w="4541" w:type="dxa"/>
            <w:tcBorders>
              <w:top w:val="nil"/>
              <w:left w:val="nil"/>
              <w:bottom w:val="single" w:sz="8" w:space="0" w:color="4F81BD"/>
              <w:right w:val="single" w:sz="8" w:space="0" w:color="4F81BD"/>
            </w:tcBorders>
            <w:shd w:val="clear" w:color="auto" w:fill="FFFFFF"/>
            <w:tcMar>
              <w:top w:w="0" w:type="dxa"/>
              <w:left w:w="108" w:type="dxa"/>
              <w:bottom w:w="0" w:type="dxa"/>
              <w:right w:w="108" w:type="dxa"/>
            </w:tcMar>
            <w:hideMark/>
          </w:tcPr>
          <w:p w14:paraId="796EA288" w14:textId="77777777" w:rsidR="00DD68E4" w:rsidRPr="00AF0EF0" w:rsidRDefault="00DD68E4" w:rsidP="00AF0EF0">
            <w:pPr>
              <w:pStyle w:val="01TEFBodyText"/>
            </w:pPr>
            <w:r w:rsidRPr="00AF0EF0">
              <w:t>Send Telefónica NACK</w:t>
            </w:r>
          </w:p>
        </w:tc>
      </w:tr>
      <w:tr w:rsidR="00DD68E4" w:rsidRPr="00AF0EF0" w14:paraId="14D35785" w14:textId="77777777" w:rsidTr="00AF0EF0">
        <w:trPr>
          <w:cantSplit/>
          <w:tblHeader/>
        </w:trPr>
        <w:tc>
          <w:tcPr>
            <w:tcW w:w="4541" w:type="dxa"/>
            <w:tcBorders>
              <w:top w:val="nil"/>
              <w:left w:val="single" w:sz="8" w:space="0" w:color="4F81BD"/>
              <w:bottom w:val="single" w:sz="8" w:space="0" w:color="4F81BD"/>
              <w:right w:val="single" w:sz="8" w:space="0" w:color="4F81BD"/>
            </w:tcBorders>
            <w:shd w:val="clear" w:color="auto" w:fill="FFFFFF"/>
            <w:tcMar>
              <w:top w:w="0" w:type="dxa"/>
              <w:left w:w="108" w:type="dxa"/>
              <w:bottom w:w="0" w:type="dxa"/>
              <w:right w:w="108" w:type="dxa"/>
            </w:tcMar>
            <w:hideMark/>
          </w:tcPr>
          <w:p w14:paraId="4DB46655" w14:textId="77777777" w:rsidR="00DD68E4" w:rsidRPr="00AF0EF0" w:rsidRDefault="00DD68E4" w:rsidP="00AF0EF0">
            <w:pPr>
              <w:pStyle w:val="01TEFBodyText"/>
            </w:pPr>
            <w:r w:rsidRPr="00AF0EF0">
              <w:t xml:space="preserve">Didn’t get </w:t>
            </w:r>
            <w:proofErr w:type="spellStart"/>
            <w:r w:rsidRPr="00AF0EF0">
              <w:t>DefaultResponse</w:t>
            </w:r>
            <w:proofErr w:type="spellEnd"/>
            <w:r w:rsidRPr="00AF0EF0">
              <w:rPr>
                <w:rStyle w:val="apple-converted-space"/>
              </w:rPr>
              <w:t> </w:t>
            </w:r>
          </w:p>
          <w:p w14:paraId="1CC6AE63" w14:textId="77777777" w:rsidR="00DD68E4" w:rsidRPr="00AF0EF0" w:rsidRDefault="00DD68E4" w:rsidP="00AF0EF0">
            <w:pPr>
              <w:pStyle w:val="01TEFBodyText"/>
            </w:pPr>
            <w:r w:rsidRPr="00AF0EF0">
              <w:t> </w:t>
            </w:r>
          </w:p>
        </w:tc>
        <w:tc>
          <w:tcPr>
            <w:tcW w:w="4541" w:type="dxa"/>
            <w:tcBorders>
              <w:top w:val="nil"/>
              <w:left w:val="nil"/>
              <w:bottom w:val="single" w:sz="8" w:space="0" w:color="4F81BD"/>
              <w:right w:val="single" w:sz="8" w:space="0" w:color="4F81BD"/>
            </w:tcBorders>
            <w:shd w:val="clear" w:color="auto" w:fill="FFFFFF"/>
            <w:tcMar>
              <w:top w:w="0" w:type="dxa"/>
              <w:left w:w="108" w:type="dxa"/>
              <w:bottom w:w="0" w:type="dxa"/>
              <w:right w:w="108" w:type="dxa"/>
            </w:tcMar>
            <w:hideMark/>
          </w:tcPr>
          <w:p w14:paraId="0D1CC7D6" w14:textId="03BFB215" w:rsidR="00DD68E4" w:rsidRPr="00AF0EF0" w:rsidRDefault="00DD68E4" w:rsidP="00AF0EF0">
            <w:pPr>
              <w:pStyle w:val="01TEFBodyText"/>
            </w:pPr>
            <w:r w:rsidRPr="00AF0EF0">
              <w:t>If the Communications Hub does not receive a Default Response from the ESME indicating success, the CHF will resend the Remote Party Message until it is either successfully delivered or three attempts have failed. There will be a 30 second delay between retries; and</w:t>
            </w:r>
          </w:p>
          <w:p w14:paraId="6B3C2417" w14:textId="77777777" w:rsidR="004C2293" w:rsidRDefault="004C2293" w:rsidP="00AF0EF0">
            <w:pPr>
              <w:pStyle w:val="01TEFBodyText"/>
            </w:pPr>
          </w:p>
          <w:p w14:paraId="23DA9D5A" w14:textId="38CA46C5" w:rsidR="00DD68E4" w:rsidRPr="00AF0EF0" w:rsidRDefault="00DD68E4" w:rsidP="00AF0EF0">
            <w:pPr>
              <w:pStyle w:val="01TEFBodyText"/>
            </w:pPr>
            <w:r w:rsidRPr="00AF0EF0">
              <w:t>After three re-send attempts have failed, the CHF will discard the Remote Party Message and send a new Alert to the Access Control Broker identifying the dropped Remote Party Message by its Message Identifier. Having sent such an Alert, the CHF will process any subsequent Remote Party Messages it receives for the ESME. For</w:t>
            </w:r>
            <w:r w:rsidRPr="00AF0EF0">
              <w:rPr>
                <w:rStyle w:val="apple-converted-space"/>
              </w:rPr>
              <w:t> </w:t>
            </w:r>
            <w:r w:rsidRPr="00AF0EF0">
              <w:t>detailed information, refer to the CRP 428.</w:t>
            </w:r>
          </w:p>
        </w:tc>
      </w:tr>
    </w:tbl>
    <w:p w14:paraId="0AD14A48" w14:textId="77777777" w:rsidR="00DD68E4" w:rsidRDefault="00DD68E4" w:rsidP="00DD68E4">
      <w:pPr>
        <w:pStyle w:val="01TEFBodyText"/>
        <w:rPr>
          <w:color w:val="212121"/>
        </w:rPr>
      </w:pPr>
      <w:r>
        <w:rPr>
          <w:color w:val="212121"/>
        </w:rPr>
        <w:t> </w:t>
      </w:r>
    </w:p>
    <w:p w14:paraId="1A1B7224" w14:textId="561A8B8F" w:rsidR="00DD68E4" w:rsidRPr="00017C7A" w:rsidRDefault="00DD68E4">
      <w:pPr>
        <w:pStyle w:val="01TableTitle"/>
        <w:tabs>
          <w:tab w:val="clear" w:pos="360"/>
        </w:tabs>
        <w:pPrChange w:id="1583" w:author="Asif Maruf (UK)" w:date="2024-07-10T15:28:00Z">
          <w:pPr>
            <w:pStyle w:val="01TableTitle"/>
          </w:pPr>
        </w:pPrChange>
      </w:pPr>
      <w:r w:rsidRPr="00444415">
        <w:rPr>
          <w:color w:val="212121"/>
        </w:rPr>
        <w:t> </w:t>
      </w:r>
      <w:r w:rsidR="00444415">
        <w:t>Status Handling</w:t>
      </w:r>
    </w:p>
    <w:p w14:paraId="29F69B95" w14:textId="4A56E9C2" w:rsidR="00DD68E4" w:rsidRDefault="008B5F71" w:rsidP="0001285F">
      <w:pPr>
        <w:pStyle w:val="03TEFHeading3"/>
        <w:numPr>
          <w:ilvl w:val="3"/>
          <w:numId w:val="11"/>
        </w:numPr>
        <w:rPr>
          <w:sz w:val="24"/>
          <w:szCs w:val="24"/>
        </w:rPr>
      </w:pPr>
      <w:bookmarkStart w:id="1584" w:name="_Toc167978409"/>
      <w:r>
        <w:t>TRANSFER OF DATA</w:t>
      </w:r>
      <w:bookmarkEnd w:id="1584"/>
    </w:p>
    <w:p w14:paraId="3CE3355B" w14:textId="0D3D612E" w:rsidR="00AF0EF0" w:rsidRDefault="00DD68E4" w:rsidP="00AF0EF0">
      <w:pPr>
        <w:pStyle w:val="01TEFBodyText"/>
      </w:pPr>
      <w:r w:rsidRPr="00AF0EF0">
        <w:t>To transfer a GBT command or a non-GBT command to the GSME, the Communications Hub will send data to the GSME using serial transfer and follows the GBCS defined GSME session to communicate with the GSME.</w:t>
      </w:r>
    </w:p>
    <w:p w14:paraId="6264B996" w14:textId="77777777" w:rsidR="0001285F" w:rsidRDefault="0001285F" w:rsidP="0001285F">
      <w:pPr>
        <w:pStyle w:val="03TEFHeading3"/>
      </w:pPr>
      <w:bookmarkStart w:id="1585" w:name="_Toc167978410"/>
      <w:r>
        <w:t>TRANSFER GBT MESSAGE TO GSME</w:t>
      </w:r>
      <w:bookmarkEnd w:id="1585"/>
    </w:p>
    <w:p w14:paraId="4E975C2C" w14:textId="4BC81364" w:rsidR="00DD68E4" w:rsidRPr="00AF0EF0" w:rsidRDefault="00DD68E4" w:rsidP="00AF0EF0">
      <w:pPr>
        <w:pStyle w:val="01TEFBodyText"/>
      </w:pPr>
      <w:r w:rsidRPr="00AF0EF0">
        <w:t>When the Communications Hub receives a GBT message for the GSME from Remote Party, this message needs to be fragmented into some GBT blocks and the Communications Hub will queue fragmented GBT blocks in HAN message buffer, waiting for the GSME to wake up to query. For example, the GBT message needs to be fragmented into 6 GBT blocks and the GSME will query the GBT block message using serial transfer way</w:t>
      </w:r>
      <w:r w:rsidR="005B0988">
        <w:t xml:space="preserve"> as illustrated below.</w:t>
      </w:r>
    </w:p>
    <w:p w14:paraId="1FB7E3BF" w14:textId="77777777" w:rsidR="00DD68E4" w:rsidRDefault="00DD68E4" w:rsidP="00DD68E4">
      <w:pPr>
        <w:pStyle w:val="01TEFBodyText"/>
        <w:rPr>
          <w:rFonts w:ascii="Arial" w:hAnsi="Arial" w:cs="Arial"/>
          <w:color w:val="212121"/>
        </w:rPr>
      </w:pPr>
      <w:r>
        <w:rPr>
          <w:rFonts w:ascii="Arial" w:hAnsi="Arial" w:cs="Arial"/>
          <w:color w:val="212121"/>
        </w:rPr>
        <w:t> </w:t>
      </w:r>
    </w:p>
    <w:p w14:paraId="6CA8CF1B" w14:textId="15E0829B" w:rsidR="00DD68E4" w:rsidRDefault="00DC2155" w:rsidP="005B0988">
      <w:pPr>
        <w:pStyle w:val="01TEFBodyText"/>
        <w:jc w:val="center"/>
        <w:rPr>
          <w:rFonts w:ascii="Arial" w:hAnsi="Arial" w:cs="Arial"/>
          <w:color w:val="212121"/>
        </w:rPr>
      </w:pPr>
      <w:r w:rsidRPr="00DC2155">
        <w:rPr>
          <w:rFonts w:ascii="Arial" w:hAnsi="Arial" w:cs="Arial"/>
          <w:noProof/>
          <w:color w:val="212121"/>
        </w:rPr>
        <w:drawing>
          <wp:anchor distT="0" distB="0" distL="114300" distR="114300" simplePos="0" relativeHeight="251658241" behindDoc="0" locked="0" layoutInCell="1" allowOverlap="1" wp14:anchorId="0685BD80" wp14:editId="6EECD518">
            <wp:simplePos x="0" y="0"/>
            <wp:positionH relativeFrom="column">
              <wp:posOffset>-516890</wp:posOffset>
            </wp:positionH>
            <wp:positionV relativeFrom="paragraph">
              <wp:posOffset>0</wp:posOffset>
            </wp:positionV>
            <wp:extent cx="6941185" cy="3375025"/>
            <wp:effectExtent l="0" t="0" r="5715" b="3175"/>
            <wp:wrapSquare wrapText="bothSides"/>
            <wp:docPr id="512129037" name="Picture 512129037"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29037" name="Picture 1" descr="A diagram of a server&#10;&#10;Description automatically generated"/>
                    <pic:cNvPicPr/>
                  </pic:nvPicPr>
                  <pic:blipFill>
                    <a:blip r:embed="rId54"/>
                    <a:stretch>
                      <a:fillRect/>
                    </a:stretch>
                  </pic:blipFill>
                  <pic:spPr>
                    <a:xfrm>
                      <a:off x="0" y="0"/>
                      <a:ext cx="6941185" cy="3375025"/>
                    </a:xfrm>
                    <a:prstGeom prst="rect">
                      <a:avLst/>
                    </a:prstGeom>
                  </pic:spPr>
                </pic:pic>
              </a:graphicData>
            </a:graphic>
            <wp14:sizeRelH relativeFrom="page">
              <wp14:pctWidth>0</wp14:pctWidth>
            </wp14:sizeRelH>
            <wp14:sizeRelV relativeFrom="page">
              <wp14:pctHeight>0</wp14:pctHeight>
            </wp14:sizeRelV>
          </wp:anchor>
        </w:drawing>
      </w:r>
      <w:r w:rsidR="00DD68E4">
        <w:rPr>
          <w:rFonts w:ascii="Arial" w:hAnsi="Arial" w:cs="Arial"/>
          <w:color w:val="212121"/>
        </w:rPr>
        <w:t>                      </w:t>
      </w:r>
      <w:r w:rsidR="00DD68E4">
        <w:rPr>
          <w:rStyle w:val="apple-converted-space"/>
          <w:rFonts w:ascii="Arial" w:hAnsi="Arial" w:cs="Arial"/>
          <w:color w:val="212121"/>
        </w:rPr>
        <w:t> </w:t>
      </w:r>
    </w:p>
    <w:p w14:paraId="5D641CC9" w14:textId="39C971EF" w:rsidR="00B74212" w:rsidRPr="00E50395" w:rsidRDefault="00E50395" w:rsidP="007A6EBA">
      <w:pPr>
        <w:pStyle w:val="01TEFFigureTitle"/>
        <w:rPr>
          <w:color w:val="000000"/>
        </w:rPr>
      </w:pPr>
      <w:r w:rsidRPr="00D81C3A">
        <w:tab/>
      </w:r>
      <w:proofErr w:type="spellStart"/>
      <w:r>
        <w:t>Seriel</w:t>
      </w:r>
      <w:proofErr w:type="spellEnd"/>
      <w:r>
        <w:t xml:space="preserve"> Transfer Data to GSME</w:t>
      </w:r>
    </w:p>
    <w:p w14:paraId="578728BD" w14:textId="70CBE34C" w:rsidR="00DD68E4" w:rsidRDefault="003C1521" w:rsidP="00E50395">
      <w:pPr>
        <w:pStyle w:val="03TEFHeading3"/>
        <w:numPr>
          <w:ilvl w:val="3"/>
          <w:numId w:val="11"/>
        </w:numPr>
      </w:pPr>
      <w:bookmarkStart w:id="1586" w:name="_Toc167978411"/>
      <w:r>
        <w:t>STATUS</w:t>
      </w:r>
      <w:r w:rsidR="00DD68E4">
        <w:t xml:space="preserve"> </w:t>
      </w:r>
      <w:r>
        <w:t>HANDLING</w:t>
      </w:r>
      <w:r w:rsidR="00DD68E4">
        <w:t xml:space="preserve"> </w:t>
      </w:r>
      <w:r>
        <w:t>FOR</w:t>
      </w:r>
      <w:r w:rsidR="00DD68E4">
        <w:t xml:space="preserve"> GSME</w:t>
      </w:r>
      <w:bookmarkEnd w:id="1586"/>
    </w:p>
    <w:p w14:paraId="7732C31B" w14:textId="77777777" w:rsidR="00DD68E4" w:rsidRPr="00E50395" w:rsidRDefault="00DD68E4" w:rsidP="00E50395">
      <w:pPr>
        <w:pStyle w:val="01TEFBodyText"/>
        <w:rPr>
          <w:rStyle w:val="apple-converted-space"/>
        </w:rPr>
      </w:pPr>
      <w:r w:rsidRPr="00E50395">
        <w:t>Sometimes, transferring GBT Blocks or non-GBT message to the GSME might fail. The status handling of the Communications Hub for transferring data to the GSME is listed in the following table.</w:t>
      </w:r>
      <w:r w:rsidRPr="00E50395">
        <w:rPr>
          <w:rStyle w:val="apple-converted-space"/>
        </w:rPr>
        <w:t> </w:t>
      </w:r>
    </w:p>
    <w:p w14:paraId="556E300A" w14:textId="77777777" w:rsidR="00E50395" w:rsidRDefault="00E50395" w:rsidP="00DD68E4">
      <w:pPr>
        <w:pStyle w:val="01TEFBodyText"/>
        <w:rPr>
          <w:rFonts w:ascii="Arial" w:hAnsi="Arial" w:cs="Arial"/>
          <w:color w:val="212121"/>
        </w:rPr>
      </w:pPr>
    </w:p>
    <w:tbl>
      <w:tblPr>
        <w:tblW w:w="0" w:type="auto"/>
        <w:tblCellMar>
          <w:left w:w="0" w:type="dxa"/>
          <w:right w:w="0" w:type="dxa"/>
        </w:tblCellMar>
        <w:tblLook w:val="04A0" w:firstRow="1" w:lastRow="0" w:firstColumn="1" w:lastColumn="0" w:noHBand="0" w:noVBand="1"/>
      </w:tblPr>
      <w:tblGrid>
        <w:gridCol w:w="4505"/>
        <w:gridCol w:w="4496"/>
      </w:tblGrid>
      <w:tr w:rsidR="00DD68E4" w:rsidRPr="00E50395" w14:paraId="0FD2B997" w14:textId="77777777" w:rsidTr="00DD68E4">
        <w:tc>
          <w:tcPr>
            <w:tcW w:w="4541" w:type="dxa"/>
            <w:tcBorders>
              <w:top w:val="single" w:sz="8" w:space="0" w:color="215868"/>
              <w:left w:val="single" w:sz="8" w:space="0" w:color="215868"/>
              <w:bottom w:val="single" w:sz="8" w:space="0" w:color="215868"/>
              <w:right w:val="single" w:sz="8" w:space="0" w:color="215868"/>
            </w:tcBorders>
            <w:shd w:val="clear" w:color="auto" w:fill="31849B"/>
            <w:tcMar>
              <w:top w:w="0" w:type="dxa"/>
              <w:left w:w="108" w:type="dxa"/>
              <w:bottom w:w="0" w:type="dxa"/>
              <w:right w:w="108" w:type="dxa"/>
            </w:tcMar>
            <w:hideMark/>
          </w:tcPr>
          <w:p w14:paraId="7173EAF3" w14:textId="77777777" w:rsidR="00DD68E4" w:rsidRPr="00E50395" w:rsidRDefault="00DD68E4" w:rsidP="00E50395">
            <w:pPr>
              <w:pStyle w:val="01TEFBodyText"/>
            </w:pPr>
            <w:r w:rsidRPr="00E50395">
              <w:t>Status</w:t>
            </w:r>
          </w:p>
        </w:tc>
        <w:tc>
          <w:tcPr>
            <w:tcW w:w="4541" w:type="dxa"/>
            <w:tcBorders>
              <w:top w:val="single" w:sz="8" w:space="0" w:color="215868"/>
              <w:left w:val="nil"/>
              <w:bottom w:val="single" w:sz="8" w:space="0" w:color="215868"/>
              <w:right w:val="single" w:sz="8" w:space="0" w:color="215868"/>
            </w:tcBorders>
            <w:shd w:val="clear" w:color="auto" w:fill="31849B"/>
            <w:tcMar>
              <w:top w:w="0" w:type="dxa"/>
              <w:left w:w="108" w:type="dxa"/>
              <w:bottom w:w="0" w:type="dxa"/>
              <w:right w:w="108" w:type="dxa"/>
            </w:tcMar>
            <w:hideMark/>
          </w:tcPr>
          <w:p w14:paraId="07096E22" w14:textId="77777777" w:rsidR="00DD68E4" w:rsidRPr="00E50395" w:rsidRDefault="00DD68E4" w:rsidP="00E50395">
            <w:pPr>
              <w:pStyle w:val="01TEFBodyText"/>
            </w:pPr>
            <w:r w:rsidRPr="00E50395">
              <w:t>Status Handling</w:t>
            </w:r>
          </w:p>
        </w:tc>
      </w:tr>
      <w:tr w:rsidR="00DD68E4" w:rsidRPr="00E50395" w14:paraId="13AA2E71" w14:textId="77777777" w:rsidTr="00DD68E4">
        <w:tc>
          <w:tcPr>
            <w:tcW w:w="4541" w:type="dxa"/>
            <w:tcBorders>
              <w:top w:val="nil"/>
              <w:left w:val="single" w:sz="8" w:space="0" w:color="215868"/>
              <w:bottom w:val="single" w:sz="8" w:space="0" w:color="215868"/>
              <w:right w:val="single" w:sz="8" w:space="0" w:color="215868"/>
            </w:tcBorders>
            <w:tcMar>
              <w:top w:w="0" w:type="dxa"/>
              <w:left w:w="108" w:type="dxa"/>
              <w:bottom w:w="0" w:type="dxa"/>
              <w:right w:w="108" w:type="dxa"/>
            </w:tcMar>
            <w:hideMark/>
          </w:tcPr>
          <w:p w14:paraId="222681EA" w14:textId="77777777" w:rsidR="00DD68E4" w:rsidRPr="00E50395" w:rsidRDefault="00DD68E4" w:rsidP="00E86005">
            <w:pPr>
              <w:pStyle w:val="01TEFBodyText"/>
            </w:pPr>
            <w:r w:rsidRPr="00E50395">
              <w:t xml:space="preserve">Send Data succeeded using </w:t>
            </w:r>
            <w:proofErr w:type="spellStart"/>
            <w:r w:rsidRPr="00E50395">
              <w:t>Tunneling</w:t>
            </w:r>
            <w:proofErr w:type="spellEnd"/>
          </w:p>
        </w:tc>
        <w:tc>
          <w:tcPr>
            <w:tcW w:w="4541" w:type="dxa"/>
            <w:tcBorders>
              <w:top w:val="nil"/>
              <w:left w:val="nil"/>
              <w:bottom w:val="single" w:sz="8" w:space="0" w:color="215868"/>
              <w:right w:val="single" w:sz="8" w:space="0" w:color="215868"/>
            </w:tcBorders>
            <w:tcMar>
              <w:top w:w="0" w:type="dxa"/>
              <w:left w:w="108" w:type="dxa"/>
              <w:bottom w:w="0" w:type="dxa"/>
              <w:right w:w="108" w:type="dxa"/>
            </w:tcMar>
            <w:hideMark/>
          </w:tcPr>
          <w:p w14:paraId="3A52C05B" w14:textId="77777777" w:rsidR="00DD68E4" w:rsidRPr="00E50395" w:rsidRDefault="00DD68E4" w:rsidP="00E86005">
            <w:pPr>
              <w:pStyle w:val="01TEFBodyText"/>
            </w:pPr>
            <w:r w:rsidRPr="00E50395">
              <w:t>De-queue Messages from HAN Message Buffer</w:t>
            </w:r>
            <w:r w:rsidRPr="00E50395">
              <w:rPr>
                <w:rStyle w:val="apple-converted-space"/>
              </w:rPr>
              <w:t> </w:t>
            </w:r>
          </w:p>
        </w:tc>
      </w:tr>
      <w:tr w:rsidR="00DD68E4" w:rsidRPr="00E50395" w14:paraId="4D4E4942" w14:textId="77777777" w:rsidTr="00DD68E4">
        <w:tc>
          <w:tcPr>
            <w:tcW w:w="4541" w:type="dxa"/>
            <w:tcBorders>
              <w:top w:val="nil"/>
              <w:left w:val="single" w:sz="8" w:space="0" w:color="215868"/>
              <w:bottom w:val="single" w:sz="8" w:space="0" w:color="215868"/>
              <w:right w:val="single" w:sz="8" w:space="0" w:color="215868"/>
            </w:tcBorders>
            <w:tcMar>
              <w:top w:w="0" w:type="dxa"/>
              <w:left w:w="108" w:type="dxa"/>
              <w:bottom w:w="0" w:type="dxa"/>
              <w:right w:w="108" w:type="dxa"/>
            </w:tcMar>
            <w:hideMark/>
          </w:tcPr>
          <w:p w14:paraId="02C44E31" w14:textId="77777777" w:rsidR="00DD68E4" w:rsidRPr="00E50395" w:rsidRDefault="00DD68E4" w:rsidP="00E86005">
            <w:pPr>
              <w:pStyle w:val="01TEFBodyText"/>
            </w:pPr>
            <w:r w:rsidRPr="00E50395">
              <w:t xml:space="preserve">Send Data failed using </w:t>
            </w:r>
            <w:proofErr w:type="spellStart"/>
            <w:r w:rsidRPr="00E50395">
              <w:t>Tunneling</w:t>
            </w:r>
            <w:proofErr w:type="spellEnd"/>
          </w:p>
        </w:tc>
        <w:tc>
          <w:tcPr>
            <w:tcW w:w="4541" w:type="dxa"/>
            <w:tcBorders>
              <w:top w:val="nil"/>
              <w:left w:val="nil"/>
              <w:bottom w:val="single" w:sz="8" w:space="0" w:color="215868"/>
              <w:right w:val="single" w:sz="8" w:space="0" w:color="215868"/>
            </w:tcBorders>
            <w:tcMar>
              <w:top w:w="0" w:type="dxa"/>
              <w:left w:w="108" w:type="dxa"/>
              <w:bottom w:w="0" w:type="dxa"/>
              <w:right w:w="108" w:type="dxa"/>
            </w:tcMar>
            <w:hideMark/>
          </w:tcPr>
          <w:p w14:paraId="3FF85690" w14:textId="77777777" w:rsidR="00DD68E4" w:rsidRPr="00E50395" w:rsidRDefault="00DD68E4" w:rsidP="00E86005">
            <w:pPr>
              <w:pStyle w:val="01TEFBodyText"/>
            </w:pPr>
            <w:r w:rsidRPr="00E50395">
              <w:t>De-queue Messages from HAN Message Buffer</w:t>
            </w:r>
          </w:p>
          <w:p w14:paraId="351DA4F6" w14:textId="77777777" w:rsidR="00DD68E4" w:rsidRPr="00E50395" w:rsidRDefault="00DD68E4" w:rsidP="00E86005">
            <w:pPr>
              <w:pStyle w:val="01TEFBodyText"/>
            </w:pPr>
            <w:r w:rsidRPr="00E50395">
              <w:t>Send Telefónica NACK</w:t>
            </w:r>
          </w:p>
        </w:tc>
      </w:tr>
      <w:tr w:rsidR="00DD68E4" w:rsidRPr="00E50395" w14:paraId="0A4C2861" w14:textId="77777777" w:rsidTr="00DD68E4">
        <w:tc>
          <w:tcPr>
            <w:tcW w:w="4541" w:type="dxa"/>
            <w:tcBorders>
              <w:top w:val="nil"/>
              <w:left w:val="single" w:sz="8" w:space="0" w:color="215868"/>
              <w:bottom w:val="single" w:sz="8" w:space="0" w:color="215868"/>
              <w:right w:val="single" w:sz="8" w:space="0" w:color="215868"/>
            </w:tcBorders>
            <w:tcMar>
              <w:top w:w="0" w:type="dxa"/>
              <w:left w:w="108" w:type="dxa"/>
              <w:bottom w:w="0" w:type="dxa"/>
              <w:right w:w="108" w:type="dxa"/>
            </w:tcMar>
            <w:hideMark/>
          </w:tcPr>
          <w:p w14:paraId="4F5D454A" w14:textId="77777777" w:rsidR="00DD68E4" w:rsidRPr="00E50395" w:rsidRDefault="00DD68E4" w:rsidP="00E86005">
            <w:pPr>
              <w:pStyle w:val="01TEFBodyText"/>
            </w:pPr>
            <w:r w:rsidRPr="00E50395">
              <w:t>Didn’t receive ZigBee APS ACK</w:t>
            </w:r>
          </w:p>
        </w:tc>
        <w:tc>
          <w:tcPr>
            <w:tcW w:w="4541" w:type="dxa"/>
            <w:tcBorders>
              <w:top w:val="nil"/>
              <w:left w:val="nil"/>
              <w:bottom w:val="single" w:sz="8" w:space="0" w:color="215868"/>
              <w:right w:val="single" w:sz="8" w:space="0" w:color="215868"/>
            </w:tcBorders>
            <w:tcMar>
              <w:top w:w="0" w:type="dxa"/>
              <w:left w:w="108" w:type="dxa"/>
              <w:bottom w:w="0" w:type="dxa"/>
              <w:right w:w="108" w:type="dxa"/>
            </w:tcMar>
            <w:hideMark/>
          </w:tcPr>
          <w:p w14:paraId="4837F954" w14:textId="77777777" w:rsidR="00DD68E4" w:rsidRPr="00E50395" w:rsidRDefault="00DD68E4" w:rsidP="00E86005">
            <w:pPr>
              <w:pStyle w:val="01TEFBodyText"/>
            </w:pPr>
            <w:r w:rsidRPr="00E50395">
              <w:t>De-queue Messages from HAN Message Buffer</w:t>
            </w:r>
          </w:p>
          <w:p w14:paraId="2664F65E" w14:textId="77777777" w:rsidR="00DD68E4" w:rsidRPr="00E50395" w:rsidRDefault="00DD68E4" w:rsidP="00E86005">
            <w:pPr>
              <w:pStyle w:val="01TEFBodyText"/>
            </w:pPr>
            <w:r w:rsidRPr="00E50395">
              <w:t>Send Telefónica NACK</w:t>
            </w:r>
          </w:p>
        </w:tc>
      </w:tr>
      <w:tr w:rsidR="00DD68E4" w:rsidRPr="00E50395" w14:paraId="35B4C132" w14:textId="77777777" w:rsidTr="00DD68E4">
        <w:tc>
          <w:tcPr>
            <w:tcW w:w="4541" w:type="dxa"/>
            <w:tcBorders>
              <w:top w:val="nil"/>
              <w:left w:val="single" w:sz="8" w:space="0" w:color="215868"/>
              <w:bottom w:val="single" w:sz="8" w:space="0" w:color="215868"/>
              <w:right w:val="single" w:sz="8" w:space="0" w:color="215868"/>
            </w:tcBorders>
            <w:tcMar>
              <w:top w:w="0" w:type="dxa"/>
              <w:left w:w="108" w:type="dxa"/>
              <w:bottom w:w="0" w:type="dxa"/>
              <w:right w:w="108" w:type="dxa"/>
            </w:tcMar>
            <w:hideMark/>
          </w:tcPr>
          <w:p w14:paraId="26B5B581" w14:textId="77777777" w:rsidR="00DD68E4" w:rsidRPr="00E50395" w:rsidRDefault="00DD68E4" w:rsidP="00E86005">
            <w:pPr>
              <w:pStyle w:val="01TEFBodyText"/>
            </w:pPr>
            <w:r w:rsidRPr="00E50395">
              <w:t xml:space="preserve">Get the </w:t>
            </w:r>
            <w:proofErr w:type="spellStart"/>
            <w:r w:rsidRPr="00E50395">
              <w:t>TransferDataError</w:t>
            </w:r>
            <w:proofErr w:type="spellEnd"/>
            <w:r w:rsidRPr="00E50395">
              <w:t xml:space="preserve"> command</w:t>
            </w:r>
          </w:p>
          <w:p w14:paraId="2400EC68" w14:textId="77777777" w:rsidR="00DD68E4" w:rsidRPr="00E50395" w:rsidRDefault="00DD68E4" w:rsidP="00E86005">
            <w:pPr>
              <w:pStyle w:val="01TEFBodyText"/>
            </w:pPr>
            <w:r w:rsidRPr="00E50395">
              <w:t>( No Such Tunnel )</w:t>
            </w:r>
          </w:p>
        </w:tc>
        <w:tc>
          <w:tcPr>
            <w:tcW w:w="4541" w:type="dxa"/>
            <w:tcBorders>
              <w:top w:val="nil"/>
              <w:left w:val="nil"/>
              <w:bottom w:val="single" w:sz="8" w:space="0" w:color="215868"/>
              <w:right w:val="single" w:sz="8" w:space="0" w:color="215868"/>
            </w:tcBorders>
            <w:tcMar>
              <w:top w:w="0" w:type="dxa"/>
              <w:left w:w="108" w:type="dxa"/>
              <w:bottom w:w="0" w:type="dxa"/>
              <w:right w:w="108" w:type="dxa"/>
            </w:tcMar>
            <w:hideMark/>
          </w:tcPr>
          <w:p w14:paraId="527A23C1" w14:textId="77777777" w:rsidR="00DD68E4" w:rsidRPr="00E50395" w:rsidRDefault="00DD68E4" w:rsidP="00E86005">
            <w:pPr>
              <w:pStyle w:val="01TEFBodyText"/>
            </w:pPr>
            <w:r w:rsidRPr="00E50395">
              <w:t>De-queue Messages from HAN Message Buffer</w:t>
            </w:r>
          </w:p>
          <w:p w14:paraId="32BA7204" w14:textId="77777777" w:rsidR="00DD68E4" w:rsidRPr="00E50395" w:rsidRDefault="00DD68E4" w:rsidP="00E86005">
            <w:pPr>
              <w:pStyle w:val="01TEFBodyText"/>
            </w:pPr>
            <w:r w:rsidRPr="00E50395">
              <w:t>Send Telefónica NACK</w:t>
            </w:r>
          </w:p>
        </w:tc>
      </w:tr>
      <w:tr w:rsidR="00DD68E4" w:rsidRPr="00E50395" w14:paraId="4E7DE586" w14:textId="77777777" w:rsidTr="00DD68E4">
        <w:tc>
          <w:tcPr>
            <w:tcW w:w="4541" w:type="dxa"/>
            <w:tcBorders>
              <w:top w:val="nil"/>
              <w:left w:val="single" w:sz="8" w:space="0" w:color="215868"/>
              <w:bottom w:val="single" w:sz="8" w:space="0" w:color="215868"/>
              <w:right w:val="single" w:sz="8" w:space="0" w:color="215868"/>
            </w:tcBorders>
            <w:tcMar>
              <w:top w:w="0" w:type="dxa"/>
              <w:left w:w="108" w:type="dxa"/>
              <w:bottom w:w="0" w:type="dxa"/>
              <w:right w:w="108" w:type="dxa"/>
            </w:tcMar>
            <w:hideMark/>
          </w:tcPr>
          <w:p w14:paraId="7264686A" w14:textId="77777777" w:rsidR="00DD68E4" w:rsidRPr="00E50395" w:rsidRDefault="00DD68E4" w:rsidP="00E86005">
            <w:pPr>
              <w:pStyle w:val="01TEFBodyText"/>
            </w:pPr>
            <w:r w:rsidRPr="00E50395">
              <w:t xml:space="preserve">Didn’t get </w:t>
            </w:r>
            <w:proofErr w:type="spellStart"/>
            <w:r w:rsidRPr="00E50395">
              <w:t>DefaultResponse</w:t>
            </w:r>
            <w:proofErr w:type="spellEnd"/>
          </w:p>
          <w:p w14:paraId="11068EC4" w14:textId="77777777" w:rsidR="00DD68E4" w:rsidRPr="00E50395" w:rsidRDefault="00DD68E4" w:rsidP="00E86005">
            <w:pPr>
              <w:pStyle w:val="01TEFBodyText"/>
            </w:pPr>
            <w:r w:rsidRPr="00E50395">
              <w:t>(5 seconds)</w:t>
            </w:r>
          </w:p>
        </w:tc>
        <w:tc>
          <w:tcPr>
            <w:tcW w:w="4541" w:type="dxa"/>
            <w:tcBorders>
              <w:top w:val="nil"/>
              <w:left w:val="nil"/>
              <w:bottom w:val="single" w:sz="8" w:space="0" w:color="215868"/>
              <w:right w:val="single" w:sz="8" w:space="0" w:color="215868"/>
            </w:tcBorders>
            <w:tcMar>
              <w:top w:w="0" w:type="dxa"/>
              <w:left w:w="108" w:type="dxa"/>
              <w:bottom w:w="0" w:type="dxa"/>
              <w:right w:w="108" w:type="dxa"/>
            </w:tcMar>
            <w:hideMark/>
          </w:tcPr>
          <w:p w14:paraId="439FAA07" w14:textId="77777777" w:rsidR="00DD68E4" w:rsidRPr="00E50395" w:rsidRDefault="00DD68E4" w:rsidP="00E86005">
            <w:pPr>
              <w:pStyle w:val="01TEFBodyText"/>
            </w:pPr>
            <w:r w:rsidRPr="00E50395">
              <w:t>De-queue Message from HAN Message Buffer</w:t>
            </w:r>
          </w:p>
          <w:p w14:paraId="5F4AAA8E" w14:textId="77777777" w:rsidR="00DD68E4" w:rsidRPr="00E50395" w:rsidRDefault="00DD68E4" w:rsidP="00E86005">
            <w:pPr>
              <w:pStyle w:val="01TEFBodyText"/>
            </w:pPr>
            <w:r w:rsidRPr="00E50395">
              <w:t>Send Telefónica NACK</w:t>
            </w:r>
          </w:p>
        </w:tc>
      </w:tr>
      <w:tr w:rsidR="00DD68E4" w:rsidRPr="00E50395" w14:paraId="71536404" w14:textId="77777777" w:rsidTr="00DD68E4">
        <w:tc>
          <w:tcPr>
            <w:tcW w:w="4541" w:type="dxa"/>
            <w:tcBorders>
              <w:top w:val="nil"/>
              <w:left w:val="single" w:sz="8" w:space="0" w:color="215868"/>
              <w:bottom w:val="single" w:sz="8" w:space="0" w:color="215868"/>
              <w:right w:val="single" w:sz="8" w:space="0" w:color="215868"/>
            </w:tcBorders>
            <w:tcMar>
              <w:top w:w="0" w:type="dxa"/>
              <w:left w:w="108" w:type="dxa"/>
              <w:bottom w:w="0" w:type="dxa"/>
              <w:right w:w="108" w:type="dxa"/>
            </w:tcMar>
            <w:hideMark/>
          </w:tcPr>
          <w:p w14:paraId="4EDB1AA6" w14:textId="77777777" w:rsidR="00DD68E4" w:rsidRPr="00E50395" w:rsidRDefault="00DD68E4" w:rsidP="00E86005">
            <w:pPr>
              <w:pStyle w:val="01TEFBodyText"/>
            </w:pPr>
            <w:r w:rsidRPr="00E50395">
              <w:t>Didn’t retrieve a pending message if this message is queued in HAN Message Buffer over 24 hours</w:t>
            </w:r>
          </w:p>
        </w:tc>
        <w:tc>
          <w:tcPr>
            <w:tcW w:w="4541" w:type="dxa"/>
            <w:tcBorders>
              <w:top w:val="nil"/>
              <w:left w:val="nil"/>
              <w:bottom w:val="single" w:sz="8" w:space="0" w:color="215868"/>
              <w:right w:val="single" w:sz="8" w:space="0" w:color="215868"/>
            </w:tcBorders>
            <w:tcMar>
              <w:top w:w="0" w:type="dxa"/>
              <w:left w:w="108" w:type="dxa"/>
              <w:bottom w:w="0" w:type="dxa"/>
              <w:right w:w="108" w:type="dxa"/>
            </w:tcMar>
            <w:hideMark/>
          </w:tcPr>
          <w:p w14:paraId="469A2B65" w14:textId="77777777" w:rsidR="00DD68E4" w:rsidRPr="00E50395" w:rsidRDefault="00DD68E4" w:rsidP="00E86005">
            <w:pPr>
              <w:pStyle w:val="01TEFBodyText"/>
            </w:pPr>
            <w:r w:rsidRPr="00E50395">
              <w:t>De-queue this Message form HAN Message Buffer</w:t>
            </w:r>
          </w:p>
          <w:p w14:paraId="237F9A69" w14:textId="77777777" w:rsidR="00DD68E4" w:rsidRPr="00E50395" w:rsidRDefault="00DD68E4" w:rsidP="00E86005">
            <w:pPr>
              <w:pStyle w:val="01TEFBodyText"/>
            </w:pPr>
            <w:r w:rsidRPr="00E50395">
              <w:t>Send Telefónica NACK</w:t>
            </w:r>
          </w:p>
        </w:tc>
      </w:tr>
    </w:tbl>
    <w:p w14:paraId="18CCD238" w14:textId="361A0CE4" w:rsidR="00DD68E4" w:rsidRPr="00152C9F" w:rsidRDefault="00444415">
      <w:pPr>
        <w:pStyle w:val="01TableTitle"/>
        <w:tabs>
          <w:tab w:val="clear" w:pos="360"/>
        </w:tabs>
        <w:pPrChange w:id="1587" w:author="Asif Maruf (UK)" w:date="2024-07-10T15:28:00Z">
          <w:pPr>
            <w:pStyle w:val="01TableTitle"/>
          </w:pPr>
        </w:pPrChange>
      </w:pPr>
      <w:r>
        <w:t>ACK Packet Structure Defined in SD4.4.2</w:t>
      </w:r>
    </w:p>
    <w:tbl>
      <w:tblPr>
        <w:tblW w:w="0" w:type="auto"/>
        <w:tblInd w:w="-10" w:type="dxa"/>
        <w:tblCellMar>
          <w:left w:w="0" w:type="dxa"/>
          <w:right w:w="0" w:type="dxa"/>
        </w:tblCellMar>
        <w:tblLook w:val="04A0" w:firstRow="1" w:lastRow="0" w:firstColumn="1" w:lastColumn="0" w:noHBand="0" w:noVBand="1"/>
      </w:tblPr>
      <w:tblGrid>
        <w:gridCol w:w="4533"/>
        <w:gridCol w:w="2079"/>
        <w:gridCol w:w="2399"/>
      </w:tblGrid>
      <w:tr w:rsidR="00DD68E4" w14:paraId="4ABD0AF3" w14:textId="77777777" w:rsidTr="00393D44">
        <w:trPr>
          <w:tblHeader/>
        </w:trPr>
        <w:tc>
          <w:tcPr>
            <w:tcW w:w="4536" w:type="dxa"/>
            <w:tcBorders>
              <w:top w:val="single" w:sz="8" w:space="0" w:color="215868"/>
              <w:left w:val="single" w:sz="8" w:space="0" w:color="215868"/>
              <w:bottom w:val="single" w:sz="8" w:space="0" w:color="215868"/>
              <w:right w:val="single" w:sz="8" w:space="0" w:color="215868"/>
            </w:tcBorders>
            <w:shd w:val="clear" w:color="auto" w:fill="31849B"/>
            <w:tcMar>
              <w:top w:w="0" w:type="dxa"/>
              <w:left w:w="108" w:type="dxa"/>
              <w:bottom w:w="0" w:type="dxa"/>
              <w:right w:w="108" w:type="dxa"/>
            </w:tcMar>
            <w:hideMark/>
          </w:tcPr>
          <w:p w14:paraId="04A96233" w14:textId="77777777" w:rsidR="00DD68E4" w:rsidRPr="00152C9F" w:rsidRDefault="00DD68E4" w:rsidP="00152C9F">
            <w:pPr>
              <w:pStyle w:val="01TEFBodyText"/>
            </w:pPr>
            <w:r w:rsidRPr="00152C9F">
              <w:t>Payload</w:t>
            </w:r>
          </w:p>
        </w:tc>
        <w:tc>
          <w:tcPr>
            <w:tcW w:w="2080" w:type="dxa"/>
            <w:tcBorders>
              <w:top w:val="single" w:sz="8" w:space="0" w:color="215868"/>
              <w:left w:val="nil"/>
              <w:bottom w:val="single" w:sz="8" w:space="0" w:color="215868"/>
              <w:right w:val="single" w:sz="8" w:space="0" w:color="215868"/>
            </w:tcBorders>
            <w:shd w:val="clear" w:color="auto" w:fill="31849B"/>
            <w:tcMar>
              <w:top w:w="0" w:type="dxa"/>
              <w:left w:w="108" w:type="dxa"/>
              <w:bottom w:w="0" w:type="dxa"/>
              <w:right w:w="108" w:type="dxa"/>
            </w:tcMar>
            <w:hideMark/>
          </w:tcPr>
          <w:p w14:paraId="7128E650" w14:textId="77777777" w:rsidR="00DD68E4" w:rsidRPr="00152C9F" w:rsidRDefault="00DD68E4" w:rsidP="00152C9F">
            <w:pPr>
              <w:pStyle w:val="01TEFBodyText"/>
            </w:pPr>
            <w:r w:rsidRPr="00152C9F">
              <w:t>SOUTHBOUND</w:t>
            </w:r>
          </w:p>
          <w:p w14:paraId="49187636" w14:textId="77777777" w:rsidR="00DD68E4" w:rsidRPr="00152C9F" w:rsidRDefault="00DD68E4" w:rsidP="00152C9F">
            <w:pPr>
              <w:pStyle w:val="01TEFBodyText"/>
            </w:pPr>
            <w:r w:rsidRPr="00152C9F">
              <w:t>(created by the DSP)</w:t>
            </w:r>
          </w:p>
        </w:tc>
        <w:tc>
          <w:tcPr>
            <w:tcW w:w="2400" w:type="dxa"/>
            <w:tcBorders>
              <w:top w:val="single" w:sz="8" w:space="0" w:color="215868"/>
              <w:left w:val="nil"/>
              <w:bottom w:val="single" w:sz="8" w:space="0" w:color="215868"/>
              <w:right w:val="single" w:sz="8" w:space="0" w:color="215868"/>
            </w:tcBorders>
            <w:shd w:val="clear" w:color="auto" w:fill="31849B"/>
            <w:tcMar>
              <w:top w:w="0" w:type="dxa"/>
              <w:left w:w="108" w:type="dxa"/>
              <w:bottom w:w="0" w:type="dxa"/>
              <w:right w:w="108" w:type="dxa"/>
            </w:tcMar>
            <w:hideMark/>
          </w:tcPr>
          <w:p w14:paraId="4A7BC5B7" w14:textId="77777777" w:rsidR="00DD68E4" w:rsidRPr="00152C9F" w:rsidRDefault="00DD68E4" w:rsidP="00152C9F">
            <w:pPr>
              <w:pStyle w:val="01TEFBodyText"/>
            </w:pPr>
            <w:r w:rsidRPr="00152C9F">
              <w:t>NORTHBOUND</w:t>
            </w:r>
          </w:p>
          <w:p w14:paraId="095CDDFE" w14:textId="77777777" w:rsidR="00DD68E4" w:rsidRPr="00152C9F" w:rsidRDefault="00DD68E4" w:rsidP="00152C9F">
            <w:pPr>
              <w:pStyle w:val="01TEFBodyText"/>
            </w:pPr>
            <w:r w:rsidRPr="00152C9F">
              <w:t>(created by the Communications Hub</w:t>
            </w:r>
            <w:r w:rsidRPr="00152C9F">
              <w:rPr>
                <w:rStyle w:val="apple-converted-space"/>
              </w:rPr>
              <w:t> </w:t>
            </w:r>
          </w:p>
        </w:tc>
      </w:tr>
      <w:tr w:rsidR="00DD68E4" w14:paraId="0DB8C699" w14:textId="77777777" w:rsidTr="00393D44">
        <w:trPr>
          <w:tblHeader/>
        </w:trPr>
        <w:tc>
          <w:tcPr>
            <w:tcW w:w="4536" w:type="dxa"/>
            <w:tcBorders>
              <w:top w:val="nil"/>
              <w:left w:val="single" w:sz="8" w:space="0" w:color="215868"/>
              <w:bottom w:val="single" w:sz="8" w:space="0" w:color="215868"/>
              <w:right w:val="single" w:sz="8" w:space="0" w:color="215868"/>
            </w:tcBorders>
            <w:tcMar>
              <w:top w:w="0" w:type="dxa"/>
              <w:left w:w="108" w:type="dxa"/>
              <w:bottom w:w="0" w:type="dxa"/>
              <w:right w:w="108" w:type="dxa"/>
            </w:tcMar>
            <w:hideMark/>
          </w:tcPr>
          <w:p w14:paraId="5159F686" w14:textId="77777777" w:rsidR="00DD68E4" w:rsidRPr="00152C9F" w:rsidRDefault="00DD68E4" w:rsidP="00152C9F">
            <w:pPr>
              <w:pStyle w:val="01TEFBodyText"/>
            </w:pPr>
            <w:r w:rsidRPr="00152C9F">
              <w:t>Command (or GBT block of)</w:t>
            </w:r>
          </w:p>
        </w:tc>
        <w:tc>
          <w:tcPr>
            <w:tcW w:w="2080" w:type="dxa"/>
            <w:tcBorders>
              <w:top w:val="nil"/>
              <w:left w:val="nil"/>
              <w:bottom w:val="single" w:sz="8" w:space="0" w:color="215868"/>
              <w:right w:val="single" w:sz="8" w:space="0" w:color="215868"/>
            </w:tcBorders>
            <w:tcMar>
              <w:top w:w="0" w:type="dxa"/>
              <w:left w:w="108" w:type="dxa"/>
              <w:bottom w:w="0" w:type="dxa"/>
              <w:right w:w="108" w:type="dxa"/>
            </w:tcMar>
            <w:hideMark/>
          </w:tcPr>
          <w:p w14:paraId="03536240" w14:textId="77777777" w:rsidR="00DD68E4" w:rsidRPr="00152C9F" w:rsidRDefault="00DD68E4" w:rsidP="00152C9F">
            <w:pPr>
              <w:pStyle w:val="01TEFBodyText"/>
            </w:pPr>
            <w:r w:rsidRPr="00152C9F">
              <w:t>01</w:t>
            </w:r>
          </w:p>
        </w:tc>
        <w:tc>
          <w:tcPr>
            <w:tcW w:w="2400" w:type="dxa"/>
            <w:tcBorders>
              <w:top w:val="nil"/>
              <w:left w:val="nil"/>
              <w:bottom w:val="single" w:sz="8" w:space="0" w:color="215868"/>
              <w:right w:val="single" w:sz="8" w:space="0" w:color="215868"/>
            </w:tcBorders>
            <w:tcMar>
              <w:top w:w="0" w:type="dxa"/>
              <w:left w:w="108" w:type="dxa"/>
              <w:bottom w:w="0" w:type="dxa"/>
              <w:right w:w="108" w:type="dxa"/>
            </w:tcMar>
            <w:hideMark/>
          </w:tcPr>
          <w:p w14:paraId="30ECF67C" w14:textId="77777777" w:rsidR="00DD68E4" w:rsidRPr="00152C9F" w:rsidRDefault="00DD68E4" w:rsidP="00152C9F">
            <w:pPr>
              <w:pStyle w:val="01TEFBodyText"/>
            </w:pPr>
            <w:r w:rsidRPr="00152C9F">
              <w:t>N/A</w:t>
            </w:r>
          </w:p>
        </w:tc>
      </w:tr>
      <w:tr w:rsidR="00DD68E4" w14:paraId="4C406C46" w14:textId="77777777" w:rsidTr="00393D44">
        <w:trPr>
          <w:tblHeader/>
        </w:trPr>
        <w:tc>
          <w:tcPr>
            <w:tcW w:w="4536" w:type="dxa"/>
            <w:tcBorders>
              <w:top w:val="nil"/>
              <w:left w:val="single" w:sz="8" w:space="0" w:color="215868"/>
              <w:bottom w:val="single" w:sz="8" w:space="0" w:color="215868"/>
              <w:right w:val="single" w:sz="8" w:space="0" w:color="215868"/>
            </w:tcBorders>
            <w:tcMar>
              <w:top w:w="0" w:type="dxa"/>
              <w:left w:w="108" w:type="dxa"/>
              <w:bottom w:w="0" w:type="dxa"/>
              <w:right w:w="108" w:type="dxa"/>
            </w:tcMar>
            <w:hideMark/>
          </w:tcPr>
          <w:p w14:paraId="04A79402" w14:textId="77777777" w:rsidR="00DD68E4" w:rsidRPr="00152C9F" w:rsidRDefault="00DD68E4" w:rsidP="00152C9F">
            <w:pPr>
              <w:pStyle w:val="01TEFBodyText"/>
            </w:pPr>
            <w:r w:rsidRPr="00152C9F">
              <w:t>Response (or GBT block of)</w:t>
            </w:r>
          </w:p>
        </w:tc>
        <w:tc>
          <w:tcPr>
            <w:tcW w:w="2080" w:type="dxa"/>
            <w:tcBorders>
              <w:top w:val="nil"/>
              <w:left w:val="nil"/>
              <w:bottom w:val="single" w:sz="8" w:space="0" w:color="215868"/>
              <w:right w:val="single" w:sz="8" w:space="0" w:color="215868"/>
            </w:tcBorders>
            <w:tcMar>
              <w:top w:w="0" w:type="dxa"/>
              <w:left w:w="108" w:type="dxa"/>
              <w:bottom w:w="0" w:type="dxa"/>
              <w:right w:w="108" w:type="dxa"/>
            </w:tcMar>
            <w:hideMark/>
          </w:tcPr>
          <w:p w14:paraId="2BE5BB96" w14:textId="77777777" w:rsidR="00DD68E4" w:rsidRPr="00152C9F" w:rsidRDefault="00DD68E4" w:rsidP="00152C9F">
            <w:pPr>
              <w:pStyle w:val="01TEFBodyText"/>
            </w:pPr>
            <w:r w:rsidRPr="00152C9F">
              <w:t>N/A</w:t>
            </w:r>
          </w:p>
        </w:tc>
        <w:tc>
          <w:tcPr>
            <w:tcW w:w="2400" w:type="dxa"/>
            <w:tcBorders>
              <w:top w:val="nil"/>
              <w:left w:val="nil"/>
              <w:bottom w:val="single" w:sz="8" w:space="0" w:color="215868"/>
              <w:right w:val="single" w:sz="8" w:space="0" w:color="215868"/>
            </w:tcBorders>
            <w:tcMar>
              <w:top w:w="0" w:type="dxa"/>
              <w:left w:w="108" w:type="dxa"/>
              <w:bottom w:w="0" w:type="dxa"/>
              <w:right w:w="108" w:type="dxa"/>
            </w:tcMar>
            <w:hideMark/>
          </w:tcPr>
          <w:p w14:paraId="275A3F70" w14:textId="77777777" w:rsidR="00DD68E4" w:rsidRPr="00152C9F" w:rsidRDefault="00DD68E4" w:rsidP="00152C9F">
            <w:pPr>
              <w:pStyle w:val="01TEFBodyText"/>
            </w:pPr>
            <w:r w:rsidRPr="00152C9F">
              <w:t>02</w:t>
            </w:r>
          </w:p>
        </w:tc>
      </w:tr>
      <w:tr w:rsidR="00DD68E4" w14:paraId="395F1FA3" w14:textId="77777777" w:rsidTr="00393D44">
        <w:trPr>
          <w:tblHeader/>
        </w:trPr>
        <w:tc>
          <w:tcPr>
            <w:tcW w:w="4536" w:type="dxa"/>
            <w:tcBorders>
              <w:top w:val="nil"/>
              <w:left w:val="single" w:sz="8" w:space="0" w:color="215868"/>
              <w:bottom w:val="single" w:sz="8" w:space="0" w:color="215868"/>
              <w:right w:val="single" w:sz="8" w:space="0" w:color="215868"/>
            </w:tcBorders>
            <w:tcMar>
              <w:top w:w="0" w:type="dxa"/>
              <w:left w:w="108" w:type="dxa"/>
              <w:bottom w:w="0" w:type="dxa"/>
              <w:right w:w="108" w:type="dxa"/>
            </w:tcMar>
            <w:hideMark/>
          </w:tcPr>
          <w:p w14:paraId="5E86A94C" w14:textId="77777777" w:rsidR="00DD68E4" w:rsidRPr="00152C9F" w:rsidRDefault="00DD68E4" w:rsidP="00152C9F">
            <w:pPr>
              <w:pStyle w:val="01TEFBodyText"/>
            </w:pPr>
            <w:r w:rsidRPr="00152C9F">
              <w:t>Alert (or GBT block of)</w:t>
            </w:r>
          </w:p>
        </w:tc>
        <w:tc>
          <w:tcPr>
            <w:tcW w:w="2080" w:type="dxa"/>
            <w:tcBorders>
              <w:top w:val="nil"/>
              <w:left w:val="nil"/>
              <w:bottom w:val="single" w:sz="8" w:space="0" w:color="215868"/>
              <w:right w:val="single" w:sz="8" w:space="0" w:color="215868"/>
            </w:tcBorders>
            <w:tcMar>
              <w:top w:w="0" w:type="dxa"/>
              <w:left w:w="108" w:type="dxa"/>
              <w:bottom w:w="0" w:type="dxa"/>
              <w:right w:w="108" w:type="dxa"/>
            </w:tcMar>
            <w:hideMark/>
          </w:tcPr>
          <w:p w14:paraId="6F19A9B7" w14:textId="77777777" w:rsidR="00DD68E4" w:rsidRPr="00152C9F" w:rsidRDefault="00DD68E4" w:rsidP="00152C9F">
            <w:pPr>
              <w:pStyle w:val="01TEFBodyText"/>
            </w:pPr>
            <w:r w:rsidRPr="00152C9F">
              <w:t>N/A</w:t>
            </w:r>
          </w:p>
        </w:tc>
        <w:tc>
          <w:tcPr>
            <w:tcW w:w="2400" w:type="dxa"/>
            <w:tcBorders>
              <w:top w:val="nil"/>
              <w:left w:val="nil"/>
              <w:bottom w:val="single" w:sz="8" w:space="0" w:color="215868"/>
              <w:right w:val="single" w:sz="8" w:space="0" w:color="215868"/>
            </w:tcBorders>
            <w:tcMar>
              <w:top w:w="0" w:type="dxa"/>
              <w:left w:w="108" w:type="dxa"/>
              <w:bottom w:w="0" w:type="dxa"/>
              <w:right w:w="108" w:type="dxa"/>
            </w:tcMar>
            <w:hideMark/>
          </w:tcPr>
          <w:p w14:paraId="4690BAE8" w14:textId="77777777" w:rsidR="00DD68E4" w:rsidRPr="00152C9F" w:rsidRDefault="00DD68E4" w:rsidP="00152C9F">
            <w:pPr>
              <w:pStyle w:val="01TEFBodyText"/>
            </w:pPr>
            <w:r w:rsidRPr="00152C9F">
              <w:t>03</w:t>
            </w:r>
          </w:p>
        </w:tc>
      </w:tr>
      <w:tr w:rsidR="00DD68E4" w14:paraId="0C8DFBD5" w14:textId="77777777" w:rsidTr="00393D44">
        <w:trPr>
          <w:tblHeader/>
        </w:trPr>
        <w:tc>
          <w:tcPr>
            <w:tcW w:w="4536" w:type="dxa"/>
            <w:tcBorders>
              <w:top w:val="nil"/>
              <w:left w:val="single" w:sz="8" w:space="0" w:color="215868"/>
              <w:bottom w:val="single" w:sz="8" w:space="0" w:color="215868"/>
              <w:right w:val="single" w:sz="8" w:space="0" w:color="215868"/>
            </w:tcBorders>
            <w:tcMar>
              <w:top w:w="0" w:type="dxa"/>
              <w:left w:w="108" w:type="dxa"/>
              <w:bottom w:w="0" w:type="dxa"/>
              <w:right w:w="108" w:type="dxa"/>
            </w:tcMar>
            <w:hideMark/>
          </w:tcPr>
          <w:p w14:paraId="114D8363" w14:textId="77777777" w:rsidR="00DD68E4" w:rsidRPr="00152C9F" w:rsidRDefault="00DD68E4" w:rsidP="00152C9F">
            <w:pPr>
              <w:pStyle w:val="01TEFBodyText"/>
            </w:pPr>
            <w:r w:rsidRPr="00152C9F">
              <w:t>GBT Ack/Resend</w:t>
            </w:r>
          </w:p>
        </w:tc>
        <w:tc>
          <w:tcPr>
            <w:tcW w:w="2080" w:type="dxa"/>
            <w:tcBorders>
              <w:top w:val="nil"/>
              <w:left w:val="nil"/>
              <w:bottom w:val="single" w:sz="8" w:space="0" w:color="215868"/>
              <w:right w:val="single" w:sz="8" w:space="0" w:color="215868"/>
            </w:tcBorders>
            <w:tcMar>
              <w:top w:w="0" w:type="dxa"/>
              <w:left w:w="108" w:type="dxa"/>
              <w:bottom w:w="0" w:type="dxa"/>
              <w:right w:w="108" w:type="dxa"/>
            </w:tcMar>
            <w:hideMark/>
          </w:tcPr>
          <w:p w14:paraId="65B63844" w14:textId="77777777" w:rsidR="00DD68E4" w:rsidRPr="00152C9F" w:rsidRDefault="00DD68E4" w:rsidP="00152C9F">
            <w:pPr>
              <w:pStyle w:val="01TEFBodyText"/>
            </w:pPr>
            <w:r w:rsidRPr="00152C9F">
              <w:t>04</w:t>
            </w:r>
          </w:p>
        </w:tc>
        <w:tc>
          <w:tcPr>
            <w:tcW w:w="2400" w:type="dxa"/>
            <w:tcBorders>
              <w:top w:val="nil"/>
              <w:left w:val="nil"/>
              <w:bottom w:val="single" w:sz="8" w:space="0" w:color="215868"/>
              <w:right w:val="single" w:sz="8" w:space="0" w:color="215868"/>
            </w:tcBorders>
            <w:tcMar>
              <w:top w:w="0" w:type="dxa"/>
              <w:left w:w="108" w:type="dxa"/>
              <w:bottom w:w="0" w:type="dxa"/>
              <w:right w:w="108" w:type="dxa"/>
            </w:tcMar>
            <w:hideMark/>
          </w:tcPr>
          <w:p w14:paraId="1A997799" w14:textId="77777777" w:rsidR="00DD68E4" w:rsidRPr="00152C9F" w:rsidRDefault="00DD68E4" w:rsidP="00152C9F">
            <w:pPr>
              <w:pStyle w:val="01TEFBodyText"/>
            </w:pPr>
            <w:r w:rsidRPr="00152C9F">
              <w:t>05</w:t>
            </w:r>
          </w:p>
        </w:tc>
      </w:tr>
      <w:tr w:rsidR="00DD68E4" w14:paraId="5F73B466" w14:textId="77777777" w:rsidTr="00393D44">
        <w:trPr>
          <w:tblHeader/>
        </w:trPr>
        <w:tc>
          <w:tcPr>
            <w:tcW w:w="4536" w:type="dxa"/>
            <w:tcBorders>
              <w:top w:val="nil"/>
              <w:left w:val="single" w:sz="8" w:space="0" w:color="215868"/>
              <w:bottom w:val="single" w:sz="8" w:space="0" w:color="215868"/>
              <w:right w:val="single" w:sz="8" w:space="0" w:color="215868"/>
            </w:tcBorders>
            <w:tcMar>
              <w:top w:w="0" w:type="dxa"/>
              <w:left w:w="108" w:type="dxa"/>
              <w:bottom w:w="0" w:type="dxa"/>
              <w:right w:w="108" w:type="dxa"/>
            </w:tcMar>
            <w:hideMark/>
          </w:tcPr>
          <w:p w14:paraId="3E02C64A" w14:textId="77777777" w:rsidR="00DD68E4" w:rsidRPr="00152C9F" w:rsidRDefault="00DD68E4" w:rsidP="00152C9F">
            <w:pPr>
              <w:pStyle w:val="01TEFBodyText"/>
            </w:pPr>
            <w:r w:rsidRPr="00152C9F">
              <w:t>Telefónica Ack (see 3.2.4)</w:t>
            </w:r>
          </w:p>
        </w:tc>
        <w:tc>
          <w:tcPr>
            <w:tcW w:w="2080" w:type="dxa"/>
            <w:tcBorders>
              <w:top w:val="nil"/>
              <w:left w:val="nil"/>
              <w:bottom w:val="single" w:sz="8" w:space="0" w:color="215868"/>
              <w:right w:val="single" w:sz="8" w:space="0" w:color="215868"/>
            </w:tcBorders>
            <w:tcMar>
              <w:top w:w="0" w:type="dxa"/>
              <w:left w:w="108" w:type="dxa"/>
              <w:bottom w:w="0" w:type="dxa"/>
              <w:right w:w="108" w:type="dxa"/>
            </w:tcMar>
            <w:hideMark/>
          </w:tcPr>
          <w:p w14:paraId="0B7DC94C" w14:textId="77777777" w:rsidR="00DD68E4" w:rsidRPr="00152C9F" w:rsidRDefault="00DD68E4" w:rsidP="00152C9F">
            <w:pPr>
              <w:pStyle w:val="01TEFBodyText"/>
            </w:pPr>
            <w:r w:rsidRPr="00152C9F">
              <w:t>08</w:t>
            </w:r>
          </w:p>
        </w:tc>
        <w:tc>
          <w:tcPr>
            <w:tcW w:w="2400" w:type="dxa"/>
            <w:tcBorders>
              <w:top w:val="nil"/>
              <w:left w:val="nil"/>
              <w:bottom w:val="single" w:sz="8" w:space="0" w:color="215868"/>
              <w:right w:val="single" w:sz="8" w:space="0" w:color="215868"/>
            </w:tcBorders>
            <w:tcMar>
              <w:top w:w="0" w:type="dxa"/>
              <w:left w:w="108" w:type="dxa"/>
              <w:bottom w:w="0" w:type="dxa"/>
              <w:right w:w="108" w:type="dxa"/>
            </w:tcMar>
            <w:hideMark/>
          </w:tcPr>
          <w:p w14:paraId="73A015DD" w14:textId="77777777" w:rsidR="00DD68E4" w:rsidRPr="00152C9F" w:rsidRDefault="00DD68E4" w:rsidP="00152C9F">
            <w:pPr>
              <w:pStyle w:val="01TEFBodyText"/>
            </w:pPr>
            <w:r w:rsidRPr="00152C9F">
              <w:t>07</w:t>
            </w:r>
          </w:p>
        </w:tc>
      </w:tr>
      <w:tr w:rsidR="00DD68E4" w14:paraId="344EBC57" w14:textId="77777777" w:rsidTr="00393D44">
        <w:trPr>
          <w:tblHeader/>
        </w:trPr>
        <w:tc>
          <w:tcPr>
            <w:tcW w:w="4536" w:type="dxa"/>
            <w:tcBorders>
              <w:top w:val="nil"/>
              <w:left w:val="single" w:sz="8" w:space="0" w:color="215868"/>
              <w:bottom w:val="single" w:sz="8" w:space="0" w:color="215868"/>
              <w:right w:val="single" w:sz="8" w:space="0" w:color="215868"/>
            </w:tcBorders>
            <w:tcMar>
              <w:top w:w="0" w:type="dxa"/>
              <w:left w:w="108" w:type="dxa"/>
              <w:bottom w:w="0" w:type="dxa"/>
              <w:right w:w="108" w:type="dxa"/>
            </w:tcMar>
            <w:hideMark/>
          </w:tcPr>
          <w:p w14:paraId="74DC834B" w14:textId="77777777" w:rsidR="00DD68E4" w:rsidRPr="00152C9F" w:rsidRDefault="00DD68E4" w:rsidP="00152C9F">
            <w:pPr>
              <w:pStyle w:val="01TEFBodyText"/>
            </w:pPr>
            <w:r w:rsidRPr="00152C9F">
              <w:t>Telefónica Resend (see 3.2.4)</w:t>
            </w:r>
          </w:p>
        </w:tc>
        <w:tc>
          <w:tcPr>
            <w:tcW w:w="2080" w:type="dxa"/>
            <w:tcBorders>
              <w:top w:val="nil"/>
              <w:left w:val="nil"/>
              <w:bottom w:val="single" w:sz="8" w:space="0" w:color="215868"/>
              <w:right w:val="single" w:sz="8" w:space="0" w:color="215868"/>
            </w:tcBorders>
            <w:tcMar>
              <w:top w:w="0" w:type="dxa"/>
              <w:left w:w="108" w:type="dxa"/>
              <w:bottom w:w="0" w:type="dxa"/>
              <w:right w:w="108" w:type="dxa"/>
            </w:tcMar>
            <w:hideMark/>
          </w:tcPr>
          <w:p w14:paraId="4AA5D712" w14:textId="77777777" w:rsidR="00DD68E4" w:rsidRPr="00152C9F" w:rsidRDefault="00DD68E4" w:rsidP="00152C9F">
            <w:pPr>
              <w:pStyle w:val="01TEFBodyText"/>
            </w:pPr>
            <w:r w:rsidRPr="00152C9F">
              <w:t>N/A</w:t>
            </w:r>
          </w:p>
        </w:tc>
        <w:tc>
          <w:tcPr>
            <w:tcW w:w="2400" w:type="dxa"/>
            <w:tcBorders>
              <w:top w:val="nil"/>
              <w:left w:val="nil"/>
              <w:bottom w:val="single" w:sz="8" w:space="0" w:color="215868"/>
              <w:right w:val="single" w:sz="8" w:space="0" w:color="215868"/>
            </w:tcBorders>
            <w:tcMar>
              <w:top w:w="0" w:type="dxa"/>
              <w:left w:w="108" w:type="dxa"/>
              <w:bottom w:w="0" w:type="dxa"/>
              <w:right w:w="108" w:type="dxa"/>
            </w:tcMar>
            <w:hideMark/>
          </w:tcPr>
          <w:p w14:paraId="5738ACEC" w14:textId="77777777" w:rsidR="00DD68E4" w:rsidRPr="00152C9F" w:rsidRDefault="00DD68E4" w:rsidP="00152C9F">
            <w:pPr>
              <w:pStyle w:val="01TEFBodyText"/>
            </w:pPr>
            <w:r w:rsidRPr="00152C9F">
              <w:t>09</w:t>
            </w:r>
          </w:p>
        </w:tc>
      </w:tr>
    </w:tbl>
    <w:p w14:paraId="2121CE53" w14:textId="77777777" w:rsidR="00E86005" w:rsidRDefault="00E86005" w:rsidP="00E86005">
      <w:pPr>
        <w:pStyle w:val="01TEFBodyText"/>
        <w:rPr>
          <w:color w:val="000000"/>
        </w:rPr>
      </w:pPr>
    </w:p>
    <w:p w14:paraId="420E7780" w14:textId="4DDCFC66" w:rsidR="00DD68E4" w:rsidRPr="00A82F88" w:rsidRDefault="00444415">
      <w:pPr>
        <w:pStyle w:val="01TableTitle"/>
        <w:tabs>
          <w:tab w:val="clear" w:pos="360"/>
        </w:tabs>
        <w:pPrChange w:id="1588" w:author="Asif Maruf (UK)" w:date="2024-07-10T15:28:00Z">
          <w:pPr>
            <w:pStyle w:val="01TableTitle"/>
          </w:pPr>
        </w:pPrChange>
      </w:pPr>
      <w:r w:rsidRPr="00444415">
        <w:rPr>
          <w:color w:val="212121"/>
        </w:rPr>
        <w:t> </w:t>
      </w:r>
      <w:r w:rsidRPr="00152C9F">
        <w:t>Message-type definitions in SD 4.4.2</w:t>
      </w:r>
    </w:p>
    <w:tbl>
      <w:tblPr>
        <w:tblW w:w="8505" w:type="dxa"/>
        <w:jc w:val="center"/>
        <w:tblCellMar>
          <w:left w:w="0" w:type="dxa"/>
          <w:right w:w="0" w:type="dxa"/>
        </w:tblCellMar>
        <w:tblLook w:val="04A0" w:firstRow="1" w:lastRow="0" w:firstColumn="1" w:lastColumn="0" w:noHBand="0" w:noVBand="1"/>
      </w:tblPr>
      <w:tblGrid>
        <w:gridCol w:w="2249"/>
        <w:gridCol w:w="2217"/>
        <w:gridCol w:w="4039"/>
      </w:tblGrid>
      <w:tr w:rsidR="00DD68E4" w14:paraId="6944D3AC" w14:textId="77777777" w:rsidTr="00444415">
        <w:trPr>
          <w:trHeight w:val="348"/>
          <w:tblHeader/>
          <w:jc w:val="center"/>
        </w:trPr>
        <w:tc>
          <w:tcPr>
            <w:tcW w:w="2268" w:type="dxa"/>
            <w:tcBorders>
              <w:top w:val="single" w:sz="8" w:space="0" w:color="215868"/>
              <w:left w:val="single" w:sz="8" w:space="0" w:color="215868"/>
              <w:bottom w:val="single" w:sz="8" w:space="0" w:color="215868"/>
              <w:right w:val="single" w:sz="8" w:space="0" w:color="215868"/>
            </w:tcBorders>
            <w:shd w:val="clear" w:color="auto" w:fill="31849B"/>
            <w:tcMar>
              <w:top w:w="85" w:type="dxa"/>
              <w:left w:w="85" w:type="dxa"/>
              <w:bottom w:w="85" w:type="dxa"/>
              <w:right w:w="85" w:type="dxa"/>
            </w:tcMar>
            <w:hideMark/>
          </w:tcPr>
          <w:p w14:paraId="400B3D32" w14:textId="77777777" w:rsidR="00DD68E4" w:rsidRDefault="00DD68E4" w:rsidP="00E86005">
            <w:pPr>
              <w:pStyle w:val="01TEFBodyText"/>
              <w:rPr>
                <w:rFonts w:ascii="Times New Roman" w:hAnsi="Times New Roman" w:cs="Times New Roman"/>
              </w:rPr>
            </w:pPr>
            <w:r>
              <w:t>Message</w:t>
            </w:r>
          </w:p>
        </w:tc>
        <w:tc>
          <w:tcPr>
            <w:tcW w:w="4678" w:type="dxa"/>
            <w:tcBorders>
              <w:top w:val="single" w:sz="8" w:space="0" w:color="215868"/>
              <w:left w:val="nil"/>
              <w:bottom w:val="single" w:sz="8" w:space="0" w:color="215868"/>
              <w:right w:val="single" w:sz="8" w:space="0" w:color="215868"/>
            </w:tcBorders>
            <w:shd w:val="clear" w:color="auto" w:fill="31849B"/>
            <w:tcMar>
              <w:top w:w="85" w:type="dxa"/>
              <w:left w:w="85" w:type="dxa"/>
              <w:bottom w:w="85" w:type="dxa"/>
              <w:right w:w="85" w:type="dxa"/>
            </w:tcMar>
            <w:hideMark/>
          </w:tcPr>
          <w:p w14:paraId="0A377CE3" w14:textId="77777777" w:rsidR="00DD68E4" w:rsidRDefault="00DD68E4" w:rsidP="00E86005">
            <w:pPr>
              <w:pStyle w:val="01TEFBodyText"/>
            </w:pPr>
            <w:r>
              <w:t>Purpose</w:t>
            </w:r>
          </w:p>
        </w:tc>
        <w:tc>
          <w:tcPr>
            <w:tcW w:w="1559" w:type="dxa"/>
            <w:tcBorders>
              <w:top w:val="single" w:sz="8" w:space="0" w:color="215868"/>
              <w:left w:val="nil"/>
              <w:bottom w:val="single" w:sz="8" w:space="0" w:color="215868"/>
              <w:right w:val="single" w:sz="8" w:space="0" w:color="215868"/>
            </w:tcBorders>
            <w:shd w:val="clear" w:color="auto" w:fill="31849B"/>
            <w:tcMar>
              <w:top w:w="85" w:type="dxa"/>
              <w:left w:w="85" w:type="dxa"/>
              <w:bottom w:w="85" w:type="dxa"/>
              <w:right w:w="85" w:type="dxa"/>
            </w:tcMar>
            <w:hideMark/>
          </w:tcPr>
          <w:p w14:paraId="0DBEBC27" w14:textId="77777777" w:rsidR="00DD68E4" w:rsidRDefault="00DD68E4" w:rsidP="00E86005">
            <w:pPr>
              <w:pStyle w:val="01TEFBodyText"/>
            </w:pPr>
            <w:r>
              <w:t>Direction</w:t>
            </w:r>
          </w:p>
        </w:tc>
      </w:tr>
      <w:tr w:rsidR="00DD68E4" w14:paraId="5A6EEAB7" w14:textId="77777777" w:rsidTr="00444415">
        <w:trPr>
          <w:trHeight w:val="283"/>
          <w:tblHeader/>
          <w:jc w:val="center"/>
        </w:trPr>
        <w:tc>
          <w:tcPr>
            <w:tcW w:w="2268" w:type="dxa"/>
            <w:tcBorders>
              <w:top w:val="nil"/>
              <w:left w:val="single" w:sz="8" w:space="0" w:color="215868"/>
              <w:bottom w:val="single" w:sz="8" w:space="0" w:color="215868"/>
              <w:right w:val="single" w:sz="8" w:space="0" w:color="215868"/>
            </w:tcBorders>
            <w:tcMar>
              <w:top w:w="85" w:type="dxa"/>
              <w:left w:w="85" w:type="dxa"/>
              <w:bottom w:w="85" w:type="dxa"/>
              <w:right w:w="85" w:type="dxa"/>
            </w:tcMar>
            <w:hideMark/>
          </w:tcPr>
          <w:p w14:paraId="10794D79" w14:textId="77777777" w:rsidR="00DD68E4" w:rsidRDefault="00DD68E4" w:rsidP="00E86005">
            <w:pPr>
              <w:pStyle w:val="01TEFBodyText"/>
            </w:pPr>
            <w:r>
              <w:t>Command (or GBT block of)</w:t>
            </w:r>
          </w:p>
        </w:tc>
        <w:tc>
          <w:tcPr>
            <w:tcW w:w="4678" w:type="dxa"/>
            <w:tcBorders>
              <w:top w:val="nil"/>
              <w:left w:val="nil"/>
              <w:bottom w:val="single" w:sz="8" w:space="0" w:color="215868"/>
              <w:right w:val="single" w:sz="8" w:space="0" w:color="215868"/>
            </w:tcBorders>
            <w:tcMar>
              <w:top w:w="85" w:type="dxa"/>
              <w:left w:w="85" w:type="dxa"/>
              <w:bottom w:w="85" w:type="dxa"/>
              <w:right w:w="85" w:type="dxa"/>
            </w:tcMar>
            <w:hideMark/>
          </w:tcPr>
          <w:p w14:paraId="189DC239" w14:textId="77777777" w:rsidR="00DD68E4" w:rsidRDefault="00DD68E4" w:rsidP="00E86005">
            <w:pPr>
              <w:pStyle w:val="01TEFBodyText"/>
            </w:pPr>
            <w:r>
              <w:t>Get/set data or request to execute operations in the Communications Hub, ESME, or GSME</w:t>
            </w:r>
          </w:p>
        </w:tc>
        <w:tc>
          <w:tcPr>
            <w:tcW w:w="1559" w:type="dxa"/>
            <w:tcBorders>
              <w:top w:val="nil"/>
              <w:left w:val="nil"/>
              <w:bottom w:val="single" w:sz="8" w:space="0" w:color="215868"/>
              <w:right w:val="single" w:sz="8" w:space="0" w:color="215868"/>
            </w:tcBorders>
            <w:tcMar>
              <w:top w:w="85" w:type="dxa"/>
              <w:left w:w="85" w:type="dxa"/>
              <w:bottom w:w="85" w:type="dxa"/>
              <w:right w:w="85" w:type="dxa"/>
            </w:tcMar>
            <w:hideMark/>
          </w:tcPr>
          <w:p w14:paraId="7730BF13" w14:textId="77777777" w:rsidR="00DD68E4" w:rsidRDefault="00DD68E4" w:rsidP="00E86005">
            <w:pPr>
              <w:pStyle w:val="01TEFBodyText"/>
            </w:pPr>
            <w:r>
              <w:t>DSP</w:t>
            </w:r>
            <w:r>
              <w:rPr>
                <w:rFonts w:ascii="Wingdings" w:hAnsi="Wingdings"/>
                <w:b/>
                <w:bCs/>
              </w:rPr>
              <w:t>è</w:t>
            </w:r>
            <w:r>
              <w:t>CHF/GPF</w:t>
            </w:r>
          </w:p>
          <w:p w14:paraId="241F28DA" w14:textId="77777777" w:rsidR="00DD68E4" w:rsidRDefault="00DD68E4" w:rsidP="00E86005">
            <w:pPr>
              <w:pStyle w:val="01TEFBodyText"/>
            </w:pPr>
            <w:proofErr w:type="spellStart"/>
            <w:r>
              <w:t>DSP</w:t>
            </w:r>
            <w:r>
              <w:rPr>
                <w:rFonts w:ascii="Wingdings" w:hAnsi="Wingdings"/>
              </w:rPr>
              <w:t>è</w:t>
            </w:r>
            <w:r>
              <w:t>Communications</w:t>
            </w:r>
            <w:proofErr w:type="spellEnd"/>
            <w:r>
              <w:t> </w:t>
            </w:r>
            <w:proofErr w:type="spellStart"/>
            <w:r>
              <w:t>Hub</w:t>
            </w:r>
            <w:r>
              <w:rPr>
                <w:rFonts w:ascii="Wingdings" w:hAnsi="Wingdings"/>
              </w:rPr>
              <w:t>è</w:t>
            </w:r>
            <w:r>
              <w:t>ESME</w:t>
            </w:r>
            <w:proofErr w:type="spellEnd"/>
            <w:r>
              <w:t>/GSME</w:t>
            </w:r>
          </w:p>
        </w:tc>
      </w:tr>
      <w:tr w:rsidR="00DD68E4" w14:paraId="303138F3" w14:textId="77777777" w:rsidTr="00444415">
        <w:trPr>
          <w:trHeight w:val="283"/>
          <w:tblHeader/>
          <w:jc w:val="center"/>
        </w:trPr>
        <w:tc>
          <w:tcPr>
            <w:tcW w:w="2268" w:type="dxa"/>
            <w:tcBorders>
              <w:top w:val="nil"/>
              <w:left w:val="single" w:sz="8" w:space="0" w:color="215868"/>
              <w:bottom w:val="single" w:sz="8" w:space="0" w:color="215868"/>
              <w:right w:val="single" w:sz="8" w:space="0" w:color="215868"/>
            </w:tcBorders>
            <w:tcMar>
              <w:top w:w="85" w:type="dxa"/>
              <w:left w:w="85" w:type="dxa"/>
              <w:bottom w:w="85" w:type="dxa"/>
              <w:right w:w="85" w:type="dxa"/>
            </w:tcMar>
            <w:hideMark/>
          </w:tcPr>
          <w:p w14:paraId="6C2F5F2C" w14:textId="77777777" w:rsidR="00DD68E4" w:rsidRDefault="00DD68E4" w:rsidP="00E86005">
            <w:pPr>
              <w:pStyle w:val="01TEFBodyText"/>
            </w:pPr>
            <w:r>
              <w:t>Response (or GBT block of)</w:t>
            </w:r>
          </w:p>
        </w:tc>
        <w:tc>
          <w:tcPr>
            <w:tcW w:w="4678" w:type="dxa"/>
            <w:tcBorders>
              <w:top w:val="nil"/>
              <w:left w:val="nil"/>
              <w:bottom w:val="single" w:sz="8" w:space="0" w:color="215868"/>
              <w:right w:val="single" w:sz="8" w:space="0" w:color="215868"/>
            </w:tcBorders>
            <w:tcMar>
              <w:top w:w="85" w:type="dxa"/>
              <w:left w:w="85" w:type="dxa"/>
              <w:bottom w:w="85" w:type="dxa"/>
              <w:right w:w="85" w:type="dxa"/>
            </w:tcMar>
            <w:hideMark/>
          </w:tcPr>
          <w:p w14:paraId="7062FC04" w14:textId="77777777" w:rsidR="00DD68E4" w:rsidRDefault="00DD68E4" w:rsidP="00E86005">
            <w:pPr>
              <w:pStyle w:val="01TEFBodyText"/>
            </w:pPr>
            <w:r>
              <w:t>Response messages of requests/commands to DSP</w:t>
            </w:r>
          </w:p>
        </w:tc>
        <w:tc>
          <w:tcPr>
            <w:tcW w:w="1559" w:type="dxa"/>
            <w:tcBorders>
              <w:top w:val="nil"/>
              <w:left w:val="nil"/>
              <w:bottom w:val="single" w:sz="8" w:space="0" w:color="215868"/>
              <w:right w:val="single" w:sz="8" w:space="0" w:color="215868"/>
            </w:tcBorders>
            <w:tcMar>
              <w:top w:w="85" w:type="dxa"/>
              <w:left w:w="85" w:type="dxa"/>
              <w:bottom w:w="85" w:type="dxa"/>
              <w:right w:w="85" w:type="dxa"/>
            </w:tcMar>
            <w:hideMark/>
          </w:tcPr>
          <w:p w14:paraId="206B07FC" w14:textId="77777777" w:rsidR="00DD68E4" w:rsidRDefault="00DD68E4" w:rsidP="00E86005">
            <w:pPr>
              <w:pStyle w:val="01TEFBodyText"/>
            </w:pPr>
            <w:r>
              <w:t>CHF/GPF</w:t>
            </w:r>
            <w:r>
              <w:rPr>
                <w:rFonts w:ascii="Wingdings" w:hAnsi="Wingdings"/>
              </w:rPr>
              <w:t>è</w:t>
            </w:r>
            <w:r>
              <w:t>DSP</w:t>
            </w:r>
          </w:p>
          <w:p w14:paraId="451E22FE" w14:textId="77777777" w:rsidR="00DD68E4" w:rsidRDefault="00DD68E4" w:rsidP="00E86005">
            <w:pPr>
              <w:pStyle w:val="01TEFBodyText"/>
            </w:pPr>
            <w:r>
              <w:t>ESME/</w:t>
            </w:r>
            <w:proofErr w:type="spellStart"/>
            <w:r>
              <w:t>GSME</w:t>
            </w:r>
            <w:r>
              <w:rPr>
                <w:rFonts w:ascii="Wingdings" w:hAnsi="Wingdings"/>
              </w:rPr>
              <w:t>è</w:t>
            </w:r>
            <w:r>
              <w:t>Communications</w:t>
            </w:r>
            <w:proofErr w:type="spellEnd"/>
            <w:r>
              <w:t> </w:t>
            </w:r>
            <w:proofErr w:type="spellStart"/>
            <w:r>
              <w:t>Hub</w:t>
            </w:r>
            <w:r>
              <w:rPr>
                <w:rFonts w:ascii="Wingdings" w:hAnsi="Wingdings"/>
              </w:rPr>
              <w:t>è</w:t>
            </w:r>
            <w:r>
              <w:t>DSP</w:t>
            </w:r>
            <w:proofErr w:type="spellEnd"/>
          </w:p>
        </w:tc>
      </w:tr>
      <w:tr w:rsidR="00DD68E4" w14:paraId="2E2E5ECB" w14:textId="77777777" w:rsidTr="00444415">
        <w:trPr>
          <w:trHeight w:val="283"/>
          <w:tblHeader/>
          <w:jc w:val="center"/>
        </w:trPr>
        <w:tc>
          <w:tcPr>
            <w:tcW w:w="2268" w:type="dxa"/>
            <w:tcBorders>
              <w:top w:val="nil"/>
              <w:left w:val="single" w:sz="8" w:space="0" w:color="215868"/>
              <w:bottom w:val="single" w:sz="8" w:space="0" w:color="215868"/>
              <w:right w:val="single" w:sz="8" w:space="0" w:color="215868"/>
            </w:tcBorders>
            <w:tcMar>
              <w:top w:w="85" w:type="dxa"/>
              <w:left w:w="85" w:type="dxa"/>
              <w:bottom w:w="85" w:type="dxa"/>
              <w:right w:w="85" w:type="dxa"/>
            </w:tcMar>
            <w:hideMark/>
          </w:tcPr>
          <w:p w14:paraId="6B629179" w14:textId="77777777" w:rsidR="00DD68E4" w:rsidRDefault="00DD68E4" w:rsidP="00E86005">
            <w:pPr>
              <w:pStyle w:val="01TEFBodyText"/>
            </w:pPr>
            <w:r>
              <w:t>Alert (or GBT block of)</w:t>
            </w:r>
          </w:p>
        </w:tc>
        <w:tc>
          <w:tcPr>
            <w:tcW w:w="4678" w:type="dxa"/>
            <w:tcBorders>
              <w:top w:val="nil"/>
              <w:left w:val="nil"/>
              <w:bottom w:val="single" w:sz="8" w:space="0" w:color="215868"/>
              <w:right w:val="single" w:sz="8" w:space="0" w:color="215868"/>
            </w:tcBorders>
            <w:tcMar>
              <w:top w:w="85" w:type="dxa"/>
              <w:left w:w="85" w:type="dxa"/>
              <w:bottom w:w="85" w:type="dxa"/>
              <w:right w:w="85" w:type="dxa"/>
            </w:tcMar>
            <w:hideMark/>
          </w:tcPr>
          <w:p w14:paraId="3F73CEEF" w14:textId="77777777" w:rsidR="00DD68E4" w:rsidRDefault="00DD68E4" w:rsidP="00E86005">
            <w:pPr>
              <w:pStyle w:val="01TEFBodyText"/>
            </w:pPr>
            <w:r>
              <w:t>Send outstanding events to DSP or suppliers</w:t>
            </w:r>
          </w:p>
        </w:tc>
        <w:tc>
          <w:tcPr>
            <w:tcW w:w="1559" w:type="dxa"/>
            <w:tcBorders>
              <w:top w:val="nil"/>
              <w:left w:val="nil"/>
              <w:bottom w:val="single" w:sz="8" w:space="0" w:color="215868"/>
              <w:right w:val="single" w:sz="8" w:space="0" w:color="215868"/>
            </w:tcBorders>
            <w:tcMar>
              <w:top w:w="85" w:type="dxa"/>
              <w:left w:w="85" w:type="dxa"/>
              <w:bottom w:w="85" w:type="dxa"/>
              <w:right w:w="85" w:type="dxa"/>
            </w:tcMar>
            <w:hideMark/>
          </w:tcPr>
          <w:p w14:paraId="58D689F4" w14:textId="77777777" w:rsidR="00DD68E4" w:rsidRDefault="00DD68E4" w:rsidP="00E86005">
            <w:pPr>
              <w:pStyle w:val="01TEFBodyText"/>
            </w:pPr>
            <w:r>
              <w:t>CHF/GPF</w:t>
            </w:r>
            <w:r>
              <w:rPr>
                <w:rFonts w:ascii="Wingdings" w:hAnsi="Wingdings"/>
              </w:rPr>
              <w:t>è</w:t>
            </w:r>
            <w:r>
              <w:t>DSP</w:t>
            </w:r>
          </w:p>
          <w:p w14:paraId="39773B65" w14:textId="77777777" w:rsidR="00DD68E4" w:rsidRDefault="00DD68E4" w:rsidP="00E86005">
            <w:pPr>
              <w:pStyle w:val="01TEFBodyText"/>
            </w:pPr>
            <w:r>
              <w:t>ESME/</w:t>
            </w:r>
            <w:proofErr w:type="spellStart"/>
            <w:r>
              <w:t>GSME</w:t>
            </w:r>
            <w:r>
              <w:rPr>
                <w:rFonts w:ascii="Wingdings" w:hAnsi="Wingdings"/>
              </w:rPr>
              <w:t>è</w:t>
            </w:r>
            <w:r>
              <w:t>Communications</w:t>
            </w:r>
            <w:proofErr w:type="spellEnd"/>
            <w:r>
              <w:t> </w:t>
            </w:r>
            <w:proofErr w:type="spellStart"/>
            <w:r>
              <w:t>Hub</w:t>
            </w:r>
            <w:r>
              <w:rPr>
                <w:rFonts w:ascii="Wingdings" w:hAnsi="Wingdings"/>
              </w:rPr>
              <w:t>è</w:t>
            </w:r>
            <w:r>
              <w:t>DSP</w:t>
            </w:r>
            <w:proofErr w:type="spellEnd"/>
          </w:p>
        </w:tc>
      </w:tr>
      <w:tr w:rsidR="00DD68E4" w14:paraId="2A8522A3" w14:textId="77777777" w:rsidTr="00444415">
        <w:trPr>
          <w:trHeight w:val="283"/>
          <w:tblHeader/>
          <w:jc w:val="center"/>
        </w:trPr>
        <w:tc>
          <w:tcPr>
            <w:tcW w:w="2268" w:type="dxa"/>
            <w:tcBorders>
              <w:top w:val="nil"/>
              <w:left w:val="single" w:sz="8" w:space="0" w:color="215868"/>
              <w:bottom w:val="single" w:sz="8" w:space="0" w:color="215868"/>
              <w:right w:val="single" w:sz="8" w:space="0" w:color="215868"/>
            </w:tcBorders>
            <w:tcMar>
              <w:top w:w="85" w:type="dxa"/>
              <w:left w:w="85" w:type="dxa"/>
              <w:bottom w:w="85" w:type="dxa"/>
              <w:right w:w="85" w:type="dxa"/>
            </w:tcMar>
            <w:hideMark/>
          </w:tcPr>
          <w:p w14:paraId="43F76810" w14:textId="77777777" w:rsidR="00DD68E4" w:rsidRDefault="00DD68E4" w:rsidP="00E86005">
            <w:pPr>
              <w:pStyle w:val="01TEFBodyText"/>
            </w:pPr>
            <w:r>
              <w:t>GBT Ack/Resend</w:t>
            </w:r>
          </w:p>
        </w:tc>
        <w:tc>
          <w:tcPr>
            <w:tcW w:w="4678" w:type="dxa"/>
            <w:tcBorders>
              <w:top w:val="nil"/>
              <w:left w:val="nil"/>
              <w:bottom w:val="single" w:sz="8" w:space="0" w:color="215868"/>
              <w:right w:val="single" w:sz="8" w:space="0" w:color="215868"/>
            </w:tcBorders>
            <w:tcMar>
              <w:top w:w="85" w:type="dxa"/>
              <w:left w:w="85" w:type="dxa"/>
              <w:bottom w:w="85" w:type="dxa"/>
              <w:right w:w="85" w:type="dxa"/>
            </w:tcMar>
            <w:hideMark/>
          </w:tcPr>
          <w:p w14:paraId="0560113F" w14:textId="77777777" w:rsidR="00DD68E4" w:rsidRDefault="00DD68E4" w:rsidP="00E86005">
            <w:pPr>
              <w:pStyle w:val="01TEFBodyText"/>
            </w:pPr>
            <w:r>
              <w:t>GBT acknowledgement or resend packets</w:t>
            </w:r>
          </w:p>
        </w:tc>
        <w:tc>
          <w:tcPr>
            <w:tcW w:w="1559" w:type="dxa"/>
            <w:tcBorders>
              <w:top w:val="nil"/>
              <w:left w:val="nil"/>
              <w:bottom w:val="single" w:sz="8" w:space="0" w:color="215868"/>
              <w:right w:val="single" w:sz="8" w:space="0" w:color="215868"/>
            </w:tcBorders>
            <w:tcMar>
              <w:top w:w="85" w:type="dxa"/>
              <w:left w:w="85" w:type="dxa"/>
              <w:bottom w:w="85" w:type="dxa"/>
              <w:right w:w="85" w:type="dxa"/>
            </w:tcMar>
            <w:hideMark/>
          </w:tcPr>
          <w:p w14:paraId="518252C9" w14:textId="77777777" w:rsidR="00DD68E4" w:rsidRDefault="00DD68E4" w:rsidP="00E86005">
            <w:pPr>
              <w:pStyle w:val="01TEFBodyText"/>
            </w:pPr>
            <w:r>
              <w:t>DSP</w:t>
            </w:r>
            <w:r>
              <w:rPr>
                <w:rFonts w:ascii="Wingdings" w:hAnsi="Wingdings"/>
              </w:rPr>
              <w:t>è</w:t>
            </w:r>
            <w:r>
              <w:t>CHF/GPF</w:t>
            </w:r>
          </w:p>
          <w:p w14:paraId="0FAECC01" w14:textId="77777777" w:rsidR="00DD68E4" w:rsidRDefault="00DD68E4" w:rsidP="00E86005">
            <w:pPr>
              <w:pStyle w:val="01TEFBodyText"/>
            </w:pPr>
            <w:proofErr w:type="spellStart"/>
            <w:r>
              <w:t>DSP</w:t>
            </w:r>
            <w:r>
              <w:rPr>
                <w:rFonts w:ascii="Wingdings" w:hAnsi="Wingdings"/>
              </w:rPr>
              <w:t>è</w:t>
            </w:r>
            <w:r>
              <w:t>Communications</w:t>
            </w:r>
            <w:proofErr w:type="spellEnd"/>
            <w:r>
              <w:t> </w:t>
            </w:r>
            <w:proofErr w:type="spellStart"/>
            <w:r>
              <w:t>Hub</w:t>
            </w:r>
            <w:r>
              <w:rPr>
                <w:rFonts w:ascii="Wingdings" w:hAnsi="Wingdings"/>
              </w:rPr>
              <w:t>è</w:t>
            </w:r>
            <w:r>
              <w:t>ESME</w:t>
            </w:r>
            <w:proofErr w:type="spellEnd"/>
            <w:r>
              <w:t>/GSME</w:t>
            </w:r>
          </w:p>
          <w:p w14:paraId="3FD4F3D1" w14:textId="77777777" w:rsidR="00DD68E4" w:rsidRDefault="00DD68E4" w:rsidP="00E86005">
            <w:pPr>
              <w:pStyle w:val="01TEFBodyText"/>
            </w:pPr>
            <w:r>
              <w:t>CHF/GPF</w:t>
            </w:r>
            <w:r>
              <w:rPr>
                <w:rFonts w:ascii="Wingdings" w:hAnsi="Wingdings"/>
              </w:rPr>
              <w:t>è</w:t>
            </w:r>
            <w:r>
              <w:t>DSP</w:t>
            </w:r>
          </w:p>
          <w:p w14:paraId="679A6E44" w14:textId="77777777" w:rsidR="00DD68E4" w:rsidRDefault="00DD68E4" w:rsidP="00E86005">
            <w:pPr>
              <w:pStyle w:val="01TEFBodyText"/>
            </w:pPr>
            <w:r>
              <w:t>ESME/</w:t>
            </w:r>
            <w:proofErr w:type="spellStart"/>
            <w:r>
              <w:t>GSME</w:t>
            </w:r>
            <w:r>
              <w:rPr>
                <w:rFonts w:ascii="Wingdings" w:hAnsi="Wingdings"/>
              </w:rPr>
              <w:t>è</w:t>
            </w:r>
            <w:r>
              <w:t>Communications</w:t>
            </w:r>
            <w:proofErr w:type="spellEnd"/>
            <w:r>
              <w:t> </w:t>
            </w:r>
            <w:proofErr w:type="spellStart"/>
            <w:r>
              <w:t>Hub</w:t>
            </w:r>
            <w:r>
              <w:rPr>
                <w:rFonts w:ascii="Wingdings" w:hAnsi="Wingdings"/>
              </w:rPr>
              <w:t>è</w:t>
            </w:r>
            <w:r>
              <w:t>DSP</w:t>
            </w:r>
            <w:proofErr w:type="spellEnd"/>
          </w:p>
        </w:tc>
      </w:tr>
      <w:tr w:rsidR="00DD68E4" w14:paraId="00E07613" w14:textId="77777777" w:rsidTr="00444415">
        <w:trPr>
          <w:trHeight w:val="283"/>
          <w:tblHeader/>
          <w:jc w:val="center"/>
        </w:trPr>
        <w:tc>
          <w:tcPr>
            <w:tcW w:w="2268" w:type="dxa"/>
            <w:tcBorders>
              <w:top w:val="nil"/>
              <w:left w:val="single" w:sz="8" w:space="0" w:color="215868"/>
              <w:bottom w:val="single" w:sz="8" w:space="0" w:color="215868"/>
              <w:right w:val="single" w:sz="8" w:space="0" w:color="215868"/>
            </w:tcBorders>
            <w:tcMar>
              <w:top w:w="85" w:type="dxa"/>
              <w:left w:w="85" w:type="dxa"/>
              <w:bottom w:w="85" w:type="dxa"/>
              <w:right w:w="85" w:type="dxa"/>
            </w:tcMar>
            <w:hideMark/>
          </w:tcPr>
          <w:p w14:paraId="508E8B53" w14:textId="77777777" w:rsidR="00DD68E4" w:rsidRDefault="00DD68E4" w:rsidP="00E86005">
            <w:pPr>
              <w:pStyle w:val="01TEFBodyText"/>
            </w:pPr>
            <w:r>
              <w:rPr>
                <w:color w:val="002060"/>
              </w:rPr>
              <w:t>Telefónica</w:t>
            </w:r>
            <w:r>
              <w:rPr>
                <w:rStyle w:val="apple-converted-space"/>
                <w:color w:val="002060"/>
              </w:rPr>
              <w:t> </w:t>
            </w:r>
            <w:r>
              <w:t>Northbound Ack</w:t>
            </w:r>
          </w:p>
        </w:tc>
        <w:tc>
          <w:tcPr>
            <w:tcW w:w="4678" w:type="dxa"/>
            <w:tcBorders>
              <w:top w:val="nil"/>
              <w:left w:val="nil"/>
              <w:bottom w:val="single" w:sz="8" w:space="0" w:color="215868"/>
              <w:right w:val="single" w:sz="8" w:space="0" w:color="215868"/>
            </w:tcBorders>
            <w:tcMar>
              <w:top w:w="85" w:type="dxa"/>
              <w:left w:w="85" w:type="dxa"/>
              <w:bottom w:w="85" w:type="dxa"/>
              <w:right w:w="85" w:type="dxa"/>
            </w:tcMar>
            <w:hideMark/>
          </w:tcPr>
          <w:p w14:paraId="0783CD44" w14:textId="77777777" w:rsidR="00DD68E4" w:rsidRDefault="00DD68E4" w:rsidP="00E86005">
            <w:pPr>
              <w:pStyle w:val="01TEFBodyText"/>
            </w:pPr>
            <w:r>
              <w:t>The Communications Hub acknowledges to commands.</w:t>
            </w:r>
          </w:p>
        </w:tc>
        <w:tc>
          <w:tcPr>
            <w:tcW w:w="1559" w:type="dxa"/>
            <w:tcBorders>
              <w:top w:val="nil"/>
              <w:left w:val="nil"/>
              <w:bottom w:val="single" w:sz="8" w:space="0" w:color="215868"/>
              <w:right w:val="single" w:sz="8" w:space="0" w:color="215868"/>
            </w:tcBorders>
            <w:tcMar>
              <w:top w:w="85" w:type="dxa"/>
              <w:left w:w="85" w:type="dxa"/>
              <w:bottom w:w="85" w:type="dxa"/>
              <w:right w:w="85" w:type="dxa"/>
            </w:tcMar>
            <w:hideMark/>
          </w:tcPr>
          <w:p w14:paraId="66666292" w14:textId="77777777" w:rsidR="00DD68E4" w:rsidRDefault="00DD68E4" w:rsidP="00E86005">
            <w:pPr>
              <w:pStyle w:val="01TEFBodyText"/>
            </w:pPr>
            <w:r>
              <w:t>Communications </w:t>
            </w:r>
            <w:proofErr w:type="spellStart"/>
            <w:r>
              <w:t>Hub</w:t>
            </w:r>
            <w:r>
              <w:rPr>
                <w:rFonts w:ascii="Wingdings" w:hAnsi="Wingdings"/>
              </w:rPr>
              <w:t>è</w:t>
            </w:r>
            <w:r>
              <w:t>DSP</w:t>
            </w:r>
            <w:proofErr w:type="spellEnd"/>
          </w:p>
        </w:tc>
      </w:tr>
      <w:tr w:rsidR="00DD68E4" w14:paraId="384C9E11" w14:textId="77777777" w:rsidTr="00444415">
        <w:trPr>
          <w:trHeight w:val="283"/>
          <w:tblHeader/>
          <w:jc w:val="center"/>
        </w:trPr>
        <w:tc>
          <w:tcPr>
            <w:tcW w:w="2268" w:type="dxa"/>
            <w:tcBorders>
              <w:top w:val="nil"/>
              <w:left w:val="single" w:sz="8" w:space="0" w:color="215868"/>
              <w:bottom w:val="single" w:sz="8" w:space="0" w:color="215868"/>
              <w:right w:val="single" w:sz="8" w:space="0" w:color="215868"/>
            </w:tcBorders>
            <w:tcMar>
              <w:top w:w="85" w:type="dxa"/>
              <w:left w:w="85" w:type="dxa"/>
              <w:bottom w:w="85" w:type="dxa"/>
              <w:right w:w="85" w:type="dxa"/>
            </w:tcMar>
            <w:hideMark/>
          </w:tcPr>
          <w:p w14:paraId="3E1E741F" w14:textId="77777777" w:rsidR="00DD68E4" w:rsidRDefault="00DD68E4" w:rsidP="00E86005">
            <w:pPr>
              <w:pStyle w:val="01TEFBodyText"/>
            </w:pPr>
            <w:r>
              <w:rPr>
                <w:color w:val="002060"/>
              </w:rPr>
              <w:t>Telefónica</w:t>
            </w:r>
            <w:r>
              <w:rPr>
                <w:rStyle w:val="apple-converted-space"/>
                <w:color w:val="002060"/>
              </w:rPr>
              <w:t> </w:t>
            </w:r>
            <w:r>
              <w:t>Southbound Ack</w:t>
            </w:r>
          </w:p>
        </w:tc>
        <w:tc>
          <w:tcPr>
            <w:tcW w:w="4678" w:type="dxa"/>
            <w:tcBorders>
              <w:top w:val="nil"/>
              <w:left w:val="nil"/>
              <w:bottom w:val="single" w:sz="8" w:space="0" w:color="215868"/>
              <w:right w:val="single" w:sz="8" w:space="0" w:color="215868"/>
            </w:tcBorders>
            <w:tcMar>
              <w:top w:w="85" w:type="dxa"/>
              <w:left w:w="85" w:type="dxa"/>
              <w:bottom w:w="85" w:type="dxa"/>
              <w:right w:w="85" w:type="dxa"/>
            </w:tcMar>
            <w:hideMark/>
          </w:tcPr>
          <w:p w14:paraId="31598C1A" w14:textId="77777777" w:rsidR="00DD68E4" w:rsidRDefault="00DD68E4" w:rsidP="00E86005">
            <w:pPr>
              <w:pStyle w:val="01TEFBodyText"/>
            </w:pPr>
            <w:r>
              <w:t>DSP acknowledges to responses or alerts.</w:t>
            </w:r>
          </w:p>
        </w:tc>
        <w:tc>
          <w:tcPr>
            <w:tcW w:w="1559" w:type="dxa"/>
            <w:tcBorders>
              <w:top w:val="nil"/>
              <w:left w:val="nil"/>
              <w:bottom w:val="single" w:sz="8" w:space="0" w:color="215868"/>
              <w:right w:val="single" w:sz="8" w:space="0" w:color="215868"/>
            </w:tcBorders>
            <w:tcMar>
              <w:top w:w="85" w:type="dxa"/>
              <w:left w:w="85" w:type="dxa"/>
              <w:bottom w:w="85" w:type="dxa"/>
              <w:right w:w="85" w:type="dxa"/>
            </w:tcMar>
            <w:hideMark/>
          </w:tcPr>
          <w:p w14:paraId="53608149" w14:textId="77777777" w:rsidR="00DD68E4" w:rsidRDefault="00DD68E4" w:rsidP="00E86005">
            <w:pPr>
              <w:pStyle w:val="01TEFBodyText"/>
            </w:pPr>
            <w:proofErr w:type="spellStart"/>
            <w:r>
              <w:t>DSP</w:t>
            </w:r>
            <w:r>
              <w:rPr>
                <w:rFonts w:ascii="Wingdings" w:hAnsi="Wingdings"/>
              </w:rPr>
              <w:t>è</w:t>
            </w:r>
            <w:r>
              <w:t>Communications</w:t>
            </w:r>
            <w:proofErr w:type="spellEnd"/>
            <w:r>
              <w:t> Hub</w:t>
            </w:r>
          </w:p>
        </w:tc>
      </w:tr>
      <w:tr w:rsidR="00DD68E4" w14:paraId="71D982EB" w14:textId="77777777" w:rsidTr="00444415">
        <w:trPr>
          <w:trHeight w:val="283"/>
          <w:tblHeader/>
          <w:jc w:val="center"/>
        </w:trPr>
        <w:tc>
          <w:tcPr>
            <w:tcW w:w="2268" w:type="dxa"/>
            <w:tcBorders>
              <w:top w:val="nil"/>
              <w:left w:val="single" w:sz="8" w:space="0" w:color="215868"/>
              <w:bottom w:val="single" w:sz="8" w:space="0" w:color="215868"/>
              <w:right w:val="single" w:sz="8" w:space="0" w:color="215868"/>
            </w:tcBorders>
            <w:tcMar>
              <w:top w:w="85" w:type="dxa"/>
              <w:left w:w="85" w:type="dxa"/>
              <w:bottom w:w="85" w:type="dxa"/>
              <w:right w:w="85" w:type="dxa"/>
            </w:tcMar>
            <w:hideMark/>
          </w:tcPr>
          <w:p w14:paraId="6E58D621" w14:textId="77777777" w:rsidR="00DD68E4" w:rsidRDefault="00DD68E4" w:rsidP="00E86005">
            <w:pPr>
              <w:pStyle w:val="01TEFBodyText"/>
            </w:pPr>
            <w:proofErr w:type="spellStart"/>
            <w:r>
              <w:rPr>
                <w:color w:val="002060"/>
              </w:rPr>
              <w:t>Telefónica</w:t>
            </w:r>
            <w:r>
              <w:t>Resend</w:t>
            </w:r>
            <w:proofErr w:type="spellEnd"/>
          </w:p>
        </w:tc>
        <w:tc>
          <w:tcPr>
            <w:tcW w:w="4678" w:type="dxa"/>
            <w:tcBorders>
              <w:top w:val="nil"/>
              <w:left w:val="nil"/>
              <w:bottom w:val="single" w:sz="8" w:space="0" w:color="215868"/>
              <w:right w:val="single" w:sz="8" w:space="0" w:color="215868"/>
            </w:tcBorders>
            <w:tcMar>
              <w:top w:w="85" w:type="dxa"/>
              <w:left w:w="85" w:type="dxa"/>
              <w:bottom w:w="85" w:type="dxa"/>
              <w:right w:w="85" w:type="dxa"/>
            </w:tcMar>
            <w:hideMark/>
          </w:tcPr>
          <w:p w14:paraId="611B95AA" w14:textId="77777777" w:rsidR="00DD68E4" w:rsidRDefault="00DD68E4" w:rsidP="00E86005">
            <w:pPr>
              <w:pStyle w:val="01TEFBodyText"/>
            </w:pPr>
            <w:r>
              <w:t>The Communications Hub requests that DSP resend a HAN message due to a failure to deliver to ESME or GSME.</w:t>
            </w:r>
          </w:p>
        </w:tc>
        <w:tc>
          <w:tcPr>
            <w:tcW w:w="1559" w:type="dxa"/>
            <w:tcBorders>
              <w:top w:val="nil"/>
              <w:left w:val="nil"/>
              <w:bottom w:val="single" w:sz="8" w:space="0" w:color="215868"/>
              <w:right w:val="single" w:sz="8" w:space="0" w:color="215868"/>
            </w:tcBorders>
            <w:tcMar>
              <w:top w:w="85" w:type="dxa"/>
              <w:left w:w="85" w:type="dxa"/>
              <w:bottom w:w="85" w:type="dxa"/>
              <w:right w:w="85" w:type="dxa"/>
            </w:tcMar>
            <w:hideMark/>
          </w:tcPr>
          <w:p w14:paraId="7A498753" w14:textId="77777777" w:rsidR="00DD68E4" w:rsidRDefault="00DD68E4" w:rsidP="00E86005">
            <w:pPr>
              <w:pStyle w:val="01TEFBodyText"/>
            </w:pPr>
            <w:r>
              <w:t>Communications </w:t>
            </w:r>
            <w:proofErr w:type="spellStart"/>
            <w:r>
              <w:t>Hub</w:t>
            </w:r>
            <w:r>
              <w:rPr>
                <w:rFonts w:ascii="Wingdings" w:hAnsi="Wingdings"/>
              </w:rPr>
              <w:t>è</w:t>
            </w:r>
            <w:r>
              <w:t>DSP</w:t>
            </w:r>
            <w:proofErr w:type="spellEnd"/>
          </w:p>
        </w:tc>
      </w:tr>
    </w:tbl>
    <w:p w14:paraId="4999C87D" w14:textId="77777777" w:rsidR="0073740C" w:rsidRDefault="0073740C" w:rsidP="00DD68E4">
      <w:pPr>
        <w:pStyle w:val="01TEFBodyText"/>
        <w:rPr>
          <w:lang w:eastAsia="en-US"/>
        </w:rPr>
      </w:pPr>
    </w:p>
    <w:p w14:paraId="41EE3055" w14:textId="78FA50A6" w:rsidR="00A82F88" w:rsidRPr="005250D6" w:rsidRDefault="00A82F88">
      <w:pPr>
        <w:pStyle w:val="01TableTitle"/>
        <w:tabs>
          <w:tab w:val="clear" w:pos="360"/>
        </w:tabs>
        <w:pPrChange w:id="1589" w:author="Asif Maruf (UK)" w:date="2024-07-10T15:28:00Z">
          <w:pPr>
            <w:pStyle w:val="01TableTitle"/>
          </w:pPr>
        </w:pPrChange>
      </w:pPr>
      <w:r w:rsidRPr="00A82F88">
        <w:rPr>
          <w:color w:val="212121"/>
        </w:rPr>
        <w:t> </w:t>
      </w:r>
      <w:r w:rsidRPr="00152C9F">
        <w:t>GBCS messages can be divided generally into seven types</w:t>
      </w:r>
    </w:p>
    <w:p w14:paraId="506CFD74" w14:textId="77777777" w:rsidR="006A112B" w:rsidRPr="006A112B" w:rsidRDefault="006A112B" w:rsidP="006A112B">
      <w:pPr>
        <w:rPr>
          <w:lang w:eastAsia="en-US"/>
        </w:rPr>
      </w:pPr>
    </w:p>
    <w:sectPr w:rsidR="006A112B" w:rsidRPr="006A112B" w:rsidSect="00A31737">
      <w:pgSz w:w="11901" w:h="16817"/>
      <w:pgMar w:top="851" w:right="1440" w:bottom="1440" w:left="1440" w:header="567"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EEBCC6" w14:textId="77777777" w:rsidR="00A137C1" w:rsidRDefault="00A137C1" w:rsidP="006034DB">
      <w:r>
        <w:separator/>
      </w:r>
    </w:p>
  </w:endnote>
  <w:endnote w:type="continuationSeparator" w:id="0">
    <w:p w14:paraId="28961269" w14:textId="77777777" w:rsidR="00A137C1" w:rsidRDefault="00A137C1" w:rsidP="006034DB">
      <w:r>
        <w:continuationSeparator/>
      </w:r>
    </w:p>
  </w:endnote>
  <w:endnote w:type="continuationNotice" w:id="1">
    <w:p w14:paraId="4602640F" w14:textId="77777777" w:rsidR="00A137C1" w:rsidRDefault="00A137C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ot;Courier New&quot;">
    <w:altName w:val="Cambria"/>
    <w:charset w:val="00"/>
    <w:family w:val="roman"/>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Bold">
    <w:altName w:val="Arial"/>
    <w:panose1 w:val="020B0704020202020204"/>
    <w:charset w:val="00"/>
    <w:family w:val="roman"/>
    <w:notTrueType/>
    <w:pitch w:val="default"/>
  </w:font>
  <w:font w:name="Sendnya">
    <w:panose1 w:val="00000400000000000000"/>
    <w:charset w:val="01"/>
    <w:family w:val="roman"/>
    <w:pitch w:val="variable"/>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Telefonica Headline Light">
    <w:altName w:val="Arial Narrow"/>
    <w:charset w:val="00"/>
    <w:family w:val="auto"/>
    <w:pitch w:val="variable"/>
    <w:sig w:usb0="800000AF" w:usb1="4000204A" w:usb2="00000000" w:usb3="00000000" w:csb0="00000009" w:csb1="00000000"/>
  </w:font>
  <w:font w:name="MS Mincho">
    <w:altName w:val="ＭＳ 明朝"/>
    <w:panose1 w:val="02020609040205080304"/>
    <w:charset w:val="80"/>
    <w:family w:val="modern"/>
    <w:pitch w:val="fixed"/>
    <w:sig w:usb0="E00002FF" w:usb1="6AC7FDFB" w:usb2="08000012" w:usb3="00000000" w:csb0="0002009F" w:csb1="00000000"/>
  </w:font>
  <w:font w:name="Lucida Grande">
    <w:charset w:val="00"/>
    <w:family w:val="swiss"/>
    <w:pitch w:val="variable"/>
    <w:sig w:usb0="E1000AEF" w:usb1="5000A1FF" w:usb2="00000000" w:usb3="00000000" w:csb0="000001BF" w:csb1="00000000"/>
  </w:font>
  <w:font w:name="Ericsson Hilda">
    <w:altName w:val="Courier New"/>
    <w:charset w:val="00"/>
    <w:family w:val="roman"/>
    <w:pitch w:val="default"/>
  </w:font>
  <w:font w:name="Verdana">
    <w:panose1 w:val="020B0604030504040204"/>
    <w:charset w:val="00"/>
    <w:family w:val="swiss"/>
    <w:pitch w:val="variable"/>
    <w:sig w:usb0="A00006FF" w:usb1="4000205B" w:usb2="00000010" w:usb3="00000000" w:csb0="0000019F" w:csb1="00000000"/>
  </w:font>
  <w:font w:name="MS PGothic">
    <w:panose1 w:val="020B0600070205080204"/>
    <w:charset w:val="80"/>
    <w:family w:val="swiss"/>
    <w:pitch w:val="variable"/>
    <w:sig w:usb0="E00002FF" w:usb1="6AC7FDFB" w:usb2="08000012" w:usb3="00000000" w:csb0="0002009F" w:csb1="00000000"/>
  </w:font>
  <w:font w:name="AppleSystemUIFont">
    <w:altName w:val="Calibri"/>
    <w:charset w:val="00"/>
    <w:family w:val="auto"/>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BCC50A" w14:textId="77777777" w:rsidR="005215C7" w:rsidRDefault="005215C7" w:rsidP="00CB75CD">
    <w:pPr>
      <w:pStyle w:val="Footer"/>
      <w:pBdr>
        <w:top w:val="single" w:sz="8" w:space="1" w:color="auto"/>
      </w:pBdr>
      <w:tabs>
        <w:tab w:val="center" w:pos="4111"/>
        <w:tab w:val="right" w:pos="8647"/>
      </w:tabs>
      <w:rPr>
        <w:rFonts w:asciiTheme="minorHAnsi" w:hAnsiTheme="minorHAnsi"/>
      </w:rPr>
    </w:pPr>
  </w:p>
  <w:sdt>
    <w:sdtPr>
      <w:rPr>
        <w:rFonts w:asciiTheme="minorHAnsi" w:hAnsiTheme="minorHAnsi"/>
      </w:rPr>
      <w:id w:val="-1487929330"/>
      <w:docPartObj>
        <w:docPartGallery w:val="Page Numbers (Top of Page)"/>
        <w:docPartUnique/>
      </w:docPartObj>
    </w:sdtPr>
    <w:sdtEndPr>
      <w:rPr>
        <w:rFonts w:cstheme="minorBidi"/>
        <w:sz w:val="16"/>
        <w:szCs w:val="16"/>
      </w:rPr>
    </w:sdtEndPr>
    <w:sdtContent>
      <w:sdt>
        <w:sdtPr>
          <w:rPr>
            <w:sz w:val="16"/>
            <w:szCs w:val="16"/>
          </w:rPr>
          <w:id w:val="1727644017"/>
          <w:docPartObj>
            <w:docPartGallery w:val="Page Numbers (Bottom of Page)"/>
            <w:docPartUnique/>
          </w:docPartObj>
        </w:sdtPr>
        <w:sdtEndPr>
          <w:rPr>
            <w:rFonts w:asciiTheme="minorHAnsi" w:hAnsiTheme="minorHAnsi" w:cstheme="minorBidi"/>
          </w:rPr>
        </w:sdtEndPr>
        <w:sdtContent>
          <w:sdt>
            <w:sdtPr>
              <w:rPr>
                <w:rFonts w:asciiTheme="minorHAnsi" w:hAnsiTheme="minorHAnsi" w:cstheme="minorBidi"/>
                <w:sz w:val="16"/>
                <w:szCs w:val="16"/>
              </w:rPr>
              <w:id w:val="-2142023576"/>
              <w:docPartObj>
                <w:docPartGallery w:val="Page Numbers (Top of Page)"/>
                <w:docPartUnique/>
              </w:docPartObj>
            </w:sdtPr>
            <w:sdtContent>
              <w:p w14:paraId="75614BA6" w14:textId="0DD2ECB6" w:rsidR="00CB75CD" w:rsidRPr="0057740C" w:rsidRDefault="0012744F" w:rsidP="00CB75CD">
                <w:pPr>
                  <w:pStyle w:val="Footer"/>
                  <w:pBdr>
                    <w:top w:val="single" w:sz="8" w:space="1" w:color="auto"/>
                  </w:pBdr>
                  <w:tabs>
                    <w:tab w:val="center" w:pos="4111"/>
                    <w:tab w:val="right" w:pos="8647"/>
                  </w:tabs>
                  <w:rPr>
                    <w:rFonts w:asciiTheme="minorHAnsi" w:hAnsiTheme="minorHAnsi" w:cstheme="minorHAnsi"/>
                    <w:b/>
                    <w:iCs/>
                    <w:caps/>
                    <w:sz w:val="16"/>
                    <w:szCs w:val="16"/>
                  </w:rPr>
                </w:pPr>
                <w:r w:rsidRPr="0057740C">
                  <w:rPr>
                    <w:rFonts w:asciiTheme="minorHAnsi" w:hAnsiTheme="minorHAnsi" w:cstheme="minorHAnsi"/>
                    <w:sz w:val="16"/>
                    <w:szCs w:val="16"/>
                  </w:rPr>
                  <w:t>CSP_</w:t>
                </w:r>
                <w:r>
                  <w:rPr>
                    <w:rFonts w:asciiTheme="minorHAnsi" w:hAnsiTheme="minorHAnsi" w:cstheme="minorHAnsi"/>
                    <w:sz w:val="16"/>
                    <w:szCs w:val="16"/>
                  </w:rPr>
                  <w:t>TEF_</w:t>
                </w:r>
                <w:r w:rsidRPr="0057740C">
                  <w:rPr>
                    <w:rFonts w:asciiTheme="minorHAnsi" w:hAnsiTheme="minorHAnsi" w:cstheme="minorHAnsi"/>
                    <w:sz w:val="16"/>
                    <w:szCs w:val="16"/>
                  </w:rPr>
                  <w:t>SD0</w:t>
                </w:r>
                <w:r>
                  <w:rPr>
                    <w:rFonts w:asciiTheme="minorHAnsi" w:hAnsiTheme="minorHAnsi" w:cstheme="minorHAnsi"/>
                    <w:sz w:val="16"/>
                    <w:szCs w:val="16"/>
                  </w:rPr>
                  <w:t>2</w:t>
                </w:r>
                <w:r w:rsidRPr="0057740C">
                  <w:rPr>
                    <w:rFonts w:asciiTheme="minorHAnsi" w:hAnsiTheme="minorHAnsi" w:cstheme="minorHAnsi"/>
                    <w:sz w:val="16"/>
                    <w:szCs w:val="16"/>
                  </w:rPr>
                  <w:t>_0</w:t>
                </w:r>
                <w:r w:rsidR="000A2703">
                  <w:rPr>
                    <w:rFonts w:asciiTheme="minorHAnsi" w:hAnsiTheme="minorHAnsi" w:cstheme="minorHAnsi"/>
                    <w:sz w:val="16"/>
                    <w:szCs w:val="16"/>
                  </w:rPr>
                  <w:t>5</w:t>
                </w:r>
                <w:r w:rsidRPr="0057740C">
                  <w:rPr>
                    <w:rFonts w:asciiTheme="minorHAnsi" w:hAnsiTheme="minorHAnsi" w:cstheme="minorHAnsi"/>
                    <w:sz w:val="16"/>
                    <w:szCs w:val="16"/>
                  </w:rPr>
                  <w:t xml:space="preserve"> _</w:t>
                </w:r>
                <w:r w:rsidR="000A2703" w:rsidRPr="000A2703">
                  <w:rPr>
                    <w:rFonts w:asciiTheme="minorHAnsi" w:hAnsiTheme="minorHAnsi" w:cstheme="minorHAnsi"/>
                    <w:sz w:val="16"/>
                    <w:szCs w:val="16"/>
                  </w:rPr>
                  <w:t xml:space="preserve"> </w:t>
                </w:r>
                <w:proofErr w:type="spellStart"/>
                <w:r w:rsidR="00C30014">
                  <w:rPr>
                    <w:rFonts w:asciiTheme="minorHAnsi" w:hAnsiTheme="minorHAnsi" w:cstheme="minorHAnsi"/>
                    <w:sz w:val="16"/>
                    <w:szCs w:val="16"/>
                  </w:rPr>
                  <w:t>T</w:t>
                </w:r>
                <w:r w:rsidR="008C1EAC">
                  <w:rPr>
                    <w:rFonts w:asciiTheme="minorHAnsi" w:hAnsiTheme="minorHAnsi" w:cstheme="minorHAnsi"/>
                    <w:sz w:val="16"/>
                    <w:szCs w:val="16"/>
                  </w:rPr>
                  <w:t>raffic_</w:t>
                </w:r>
                <w:r w:rsidR="006F1571">
                  <w:rPr>
                    <w:rFonts w:asciiTheme="minorHAnsi" w:hAnsiTheme="minorHAnsi" w:cstheme="minorHAnsi"/>
                    <w:sz w:val="16"/>
                    <w:szCs w:val="16"/>
                  </w:rPr>
                  <w:t>Management</w:t>
                </w:r>
                <w:r w:rsidR="008C1EAC">
                  <w:rPr>
                    <w:rFonts w:asciiTheme="minorHAnsi" w:hAnsiTheme="minorHAnsi" w:cstheme="minorHAnsi"/>
                    <w:sz w:val="16"/>
                    <w:szCs w:val="16"/>
                  </w:rPr>
                  <w:t>_</w:t>
                </w:r>
                <w:r w:rsidR="00C30014">
                  <w:rPr>
                    <w:rFonts w:asciiTheme="minorHAnsi" w:hAnsiTheme="minorHAnsi" w:cstheme="minorHAnsi"/>
                    <w:sz w:val="16"/>
                    <w:szCs w:val="16"/>
                  </w:rPr>
                  <w:t>G</w:t>
                </w:r>
                <w:r w:rsidR="008C1EAC">
                  <w:rPr>
                    <w:rFonts w:asciiTheme="minorHAnsi" w:hAnsiTheme="minorHAnsi" w:cstheme="minorHAnsi"/>
                    <w:sz w:val="16"/>
                    <w:szCs w:val="16"/>
                  </w:rPr>
                  <w:t>ateway</w:t>
                </w:r>
                <w:proofErr w:type="spellEnd"/>
                <w:r w:rsidR="00CB75CD" w:rsidRPr="0057740C">
                  <w:rPr>
                    <w:rFonts w:asciiTheme="minorHAnsi" w:hAnsiTheme="minorHAnsi" w:cstheme="minorHAnsi"/>
                    <w:sz w:val="16"/>
                    <w:szCs w:val="16"/>
                  </w:rPr>
                  <w:tab/>
                  <w:t xml:space="preserve">                      Page </w:t>
                </w:r>
                <w:r w:rsidR="00CB75CD" w:rsidRPr="0057740C">
                  <w:rPr>
                    <w:rFonts w:asciiTheme="minorHAnsi" w:hAnsiTheme="minorHAnsi" w:cstheme="minorHAnsi"/>
                    <w:bCs/>
                    <w:sz w:val="16"/>
                    <w:szCs w:val="16"/>
                  </w:rPr>
                  <w:fldChar w:fldCharType="begin"/>
                </w:r>
                <w:r w:rsidR="00CB75CD" w:rsidRPr="0057740C">
                  <w:rPr>
                    <w:rFonts w:asciiTheme="minorHAnsi" w:hAnsiTheme="minorHAnsi" w:cstheme="minorHAnsi"/>
                    <w:bCs/>
                    <w:sz w:val="16"/>
                    <w:szCs w:val="16"/>
                  </w:rPr>
                  <w:instrText xml:space="preserve"> PAGE </w:instrText>
                </w:r>
                <w:r w:rsidR="00CB75CD" w:rsidRPr="0057740C">
                  <w:rPr>
                    <w:rFonts w:asciiTheme="minorHAnsi" w:hAnsiTheme="minorHAnsi" w:cstheme="minorHAnsi"/>
                    <w:bCs/>
                    <w:sz w:val="16"/>
                    <w:szCs w:val="16"/>
                  </w:rPr>
                  <w:fldChar w:fldCharType="separate"/>
                </w:r>
                <w:r w:rsidR="00CB75CD">
                  <w:rPr>
                    <w:rFonts w:asciiTheme="minorHAnsi" w:hAnsiTheme="minorHAnsi" w:cstheme="minorHAnsi"/>
                    <w:bCs/>
                    <w:sz w:val="16"/>
                    <w:szCs w:val="16"/>
                  </w:rPr>
                  <w:t>1</w:t>
                </w:r>
                <w:r w:rsidR="00CB75CD" w:rsidRPr="0057740C">
                  <w:rPr>
                    <w:rFonts w:asciiTheme="minorHAnsi" w:hAnsiTheme="minorHAnsi" w:cstheme="minorHAnsi"/>
                    <w:bCs/>
                    <w:sz w:val="16"/>
                    <w:szCs w:val="16"/>
                  </w:rPr>
                  <w:fldChar w:fldCharType="end"/>
                </w:r>
                <w:r w:rsidR="00CB75CD" w:rsidRPr="0057740C">
                  <w:rPr>
                    <w:rFonts w:asciiTheme="minorHAnsi" w:hAnsiTheme="minorHAnsi" w:cstheme="minorHAnsi"/>
                    <w:sz w:val="16"/>
                    <w:szCs w:val="16"/>
                  </w:rPr>
                  <w:t xml:space="preserve"> of </w:t>
                </w:r>
                <w:r w:rsidR="00CB75CD" w:rsidRPr="0057740C">
                  <w:rPr>
                    <w:rFonts w:asciiTheme="minorHAnsi" w:hAnsiTheme="minorHAnsi" w:cstheme="minorHAnsi"/>
                    <w:bCs/>
                    <w:sz w:val="16"/>
                    <w:szCs w:val="16"/>
                  </w:rPr>
                  <w:fldChar w:fldCharType="begin"/>
                </w:r>
                <w:r w:rsidR="00CB75CD" w:rsidRPr="0057740C">
                  <w:rPr>
                    <w:rFonts w:asciiTheme="minorHAnsi" w:hAnsiTheme="minorHAnsi" w:cstheme="minorHAnsi"/>
                    <w:bCs/>
                    <w:sz w:val="16"/>
                    <w:szCs w:val="16"/>
                  </w:rPr>
                  <w:instrText xml:space="preserve"> NUMPAGES  </w:instrText>
                </w:r>
                <w:r w:rsidR="00CB75CD" w:rsidRPr="0057740C">
                  <w:rPr>
                    <w:rFonts w:asciiTheme="minorHAnsi" w:hAnsiTheme="minorHAnsi" w:cstheme="minorHAnsi"/>
                    <w:bCs/>
                    <w:sz w:val="16"/>
                    <w:szCs w:val="16"/>
                  </w:rPr>
                  <w:fldChar w:fldCharType="separate"/>
                </w:r>
                <w:r w:rsidR="00CB75CD">
                  <w:rPr>
                    <w:rFonts w:asciiTheme="minorHAnsi" w:hAnsiTheme="minorHAnsi" w:cstheme="minorHAnsi"/>
                    <w:bCs/>
                    <w:sz w:val="16"/>
                    <w:szCs w:val="16"/>
                  </w:rPr>
                  <w:t>142</w:t>
                </w:r>
                <w:r w:rsidR="00CB75CD" w:rsidRPr="0057740C">
                  <w:rPr>
                    <w:rFonts w:asciiTheme="minorHAnsi" w:hAnsiTheme="minorHAnsi" w:cstheme="minorHAnsi"/>
                    <w:bCs/>
                    <w:sz w:val="16"/>
                    <w:szCs w:val="16"/>
                  </w:rPr>
                  <w:fldChar w:fldCharType="end"/>
                </w:r>
                <w:r w:rsidR="00CB75CD" w:rsidRPr="0057740C">
                  <w:rPr>
                    <w:rStyle w:val="PageNumber"/>
                    <w:rFonts w:asciiTheme="minorHAnsi" w:hAnsiTheme="minorHAnsi" w:cstheme="minorHAnsi"/>
                    <w:sz w:val="16"/>
                    <w:szCs w:val="16"/>
                  </w:rPr>
                  <w:t xml:space="preserve">                                             © </w:t>
                </w:r>
                <w:r w:rsidR="00B7752A">
                  <w:rPr>
                    <w:rStyle w:val="PageNumber"/>
                    <w:rFonts w:asciiTheme="minorHAnsi" w:hAnsiTheme="minorHAnsi" w:cstheme="minorHAnsi"/>
                    <w:sz w:val="16"/>
                    <w:szCs w:val="16"/>
                  </w:rPr>
                  <w:t>20</w:t>
                </w:r>
                <w:r w:rsidR="00BE7C59">
                  <w:rPr>
                    <w:rStyle w:val="PageNumber"/>
                    <w:rFonts w:asciiTheme="minorHAnsi" w:hAnsiTheme="minorHAnsi" w:cstheme="minorHAnsi"/>
                    <w:sz w:val="16"/>
                    <w:szCs w:val="16"/>
                  </w:rPr>
                  <w:t>24</w:t>
                </w:r>
                <w:r w:rsidR="00B7752A" w:rsidRPr="0057740C">
                  <w:rPr>
                    <w:rStyle w:val="PageNumber"/>
                    <w:rFonts w:asciiTheme="minorHAnsi" w:hAnsiTheme="minorHAnsi" w:cstheme="minorHAnsi"/>
                    <w:sz w:val="16"/>
                    <w:szCs w:val="16"/>
                  </w:rPr>
                  <w:t xml:space="preserve"> </w:t>
                </w:r>
                <w:r w:rsidR="00A02D07">
                  <w:rPr>
                    <w:rFonts w:asciiTheme="minorHAnsi" w:hAnsiTheme="minorHAnsi" w:cstheme="minorHAnsi"/>
                    <w:sz w:val="16"/>
                    <w:szCs w:val="16"/>
                  </w:rPr>
                  <w:t>Telefónica</w:t>
                </w:r>
                <w:r w:rsidR="00A02D07" w:rsidRPr="006034DB">
                  <w:rPr>
                    <w:rFonts w:asciiTheme="minorHAnsi" w:hAnsiTheme="minorHAnsi" w:cstheme="minorHAnsi"/>
                    <w:sz w:val="16"/>
                    <w:szCs w:val="16"/>
                  </w:rPr>
                  <w:t xml:space="preserve"> </w:t>
                </w:r>
                <w:r w:rsidR="000B5971">
                  <w:rPr>
                    <w:rStyle w:val="PageNumber"/>
                    <w:rFonts w:asciiTheme="minorHAnsi" w:hAnsiTheme="minorHAnsi" w:cstheme="minorHAnsi"/>
                    <w:sz w:val="16"/>
                    <w:szCs w:val="16"/>
                  </w:rPr>
                  <w:t>UK</w:t>
                </w:r>
                <w:r w:rsidR="00CB75CD" w:rsidRPr="0057740C">
                  <w:rPr>
                    <w:rStyle w:val="PageNumber"/>
                    <w:rFonts w:asciiTheme="minorHAnsi" w:hAnsiTheme="minorHAnsi" w:cstheme="minorHAnsi"/>
                    <w:sz w:val="16"/>
                    <w:szCs w:val="16"/>
                  </w:rPr>
                  <w:t xml:space="preserve"> Limited         </w:t>
                </w:r>
              </w:p>
            </w:sdtContent>
          </w:sdt>
        </w:sdtContent>
      </w:sdt>
      <w:p w14:paraId="5344A51A" w14:textId="12978BED" w:rsidR="00CB75CD" w:rsidRPr="00CB75CD" w:rsidRDefault="00CB75CD" w:rsidP="00CB75CD">
        <w:pPr>
          <w:pStyle w:val="Footer"/>
          <w:rPr>
            <w:rFonts w:asciiTheme="minorHAnsi" w:hAnsiTheme="minorHAnsi" w:cstheme="minorHAnsi"/>
            <w:sz w:val="16"/>
            <w:szCs w:val="16"/>
          </w:rPr>
        </w:pPr>
        <w:r w:rsidRPr="0057740C">
          <w:rPr>
            <w:rFonts w:asciiTheme="minorHAnsi" w:hAnsiTheme="minorHAnsi" w:cstheme="minorHAnsi"/>
            <w:sz w:val="16"/>
            <w:szCs w:val="16"/>
          </w:rPr>
          <w:t>In Confidence</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8303DC" w14:textId="0400FE74" w:rsidR="002727DB" w:rsidRPr="0057740C" w:rsidRDefault="002727DB" w:rsidP="002727DB">
    <w:pPr>
      <w:pStyle w:val="Footer"/>
      <w:pBdr>
        <w:top w:val="single" w:sz="8" w:space="1" w:color="auto"/>
      </w:pBdr>
      <w:tabs>
        <w:tab w:val="center" w:pos="4111"/>
        <w:tab w:val="right" w:pos="8647"/>
      </w:tabs>
      <w:rPr>
        <w:rFonts w:asciiTheme="minorHAnsi" w:hAnsiTheme="minorHAnsi" w:cstheme="minorHAnsi"/>
        <w:b/>
        <w:iCs/>
        <w:caps/>
        <w:sz w:val="16"/>
        <w:szCs w:val="16"/>
      </w:rPr>
    </w:pPr>
    <w:r w:rsidRPr="0057740C">
      <w:rPr>
        <w:rFonts w:asciiTheme="minorHAnsi" w:hAnsiTheme="minorHAnsi" w:cstheme="minorHAnsi"/>
        <w:sz w:val="16"/>
        <w:szCs w:val="16"/>
      </w:rPr>
      <w:t>CSP_</w:t>
    </w:r>
    <w:r w:rsidR="0012744F">
      <w:rPr>
        <w:rFonts w:asciiTheme="minorHAnsi" w:hAnsiTheme="minorHAnsi" w:cstheme="minorHAnsi"/>
        <w:sz w:val="16"/>
        <w:szCs w:val="16"/>
      </w:rPr>
      <w:t>TEF_</w:t>
    </w:r>
    <w:r w:rsidRPr="0057740C">
      <w:rPr>
        <w:rFonts w:asciiTheme="minorHAnsi" w:hAnsiTheme="minorHAnsi" w:cstheme="minorHAnsi"/>
        <w:sz w:val="16"/>
        <w:szCs w:val="16"/>
      </w:rPr>
      <w:t>SD0</w:t>
    </w:r>
    <w:r w:rsidR="000A2703">
      <w:rPr>
        <w:rFonts w:asciiTheme="minorHAnsi" w:hAnsiTheme="minorHAnsi" w:cstheme="minorHAnsi"/>
        <w:sz w:val="16"/>
        <w:szCs w:val="16"/>
      </w:rPr>
      <w:t>2</w:t>
    </w:r>
    <w:r w:rsidRPr="0057740C">
      <w:rPr>
        <w:rFonts w:asciiTheme="minorHAnsi" w:hAnsiTheme="minorHAnsi" w:cstheme="minorHAnsi"/>
        <w:sz w:val="16"/>
        <w:szCs w:val="16"/>
      </w:rPr>
      <w:t>_0</w:t>
    </w:r>
    <w:r w:rsidR="000A2703">
      <w:rPr>
        <w:rFonts w:asciiTheme="minorHAnsi" w:hAnsiTheme="minorHAnsi" w:cstheme="minorHAnsi"/>
        <w:sz w:val="16"/>
        <w:szCs w:val="16"/>
      </w:rPr>
      <w:t>5</w:t>
    </w:r>
    <w:r w:rsidRPr="0057740C">
      <w:rPr>
        <w:rFonts w:asciiTheme="minorHAnsi" w:hAnsiTheme="minorHAnsi" w:cstheme="minorHAnsi"/>
        <w:sz w:val="16"/>
        <w:szCs w:val="16"/>
      </w:rPr>
      <w:t xml:space="preserve"> _</w:t>
    </w:r>
    <w:proofErr w:type="spellStart"/>
    <w:r w:rsidR="000A2703">
      <w:rPr>
        <w:rFonts w:asciiTheme="minorHAnsi" w:hAnsiTheme="minorHAnsi" w:cstheme="minorHAnsi"/>
        <w:sz w:val="16"/>
        <w:szCs w:val="16"/>
      </w:rPr>
      <w:t>Traffic_Management_Gateway</w:t>
    </w:r>
    <w:proofErr w:type="spellEnd"/>
    <w:r w:rsidRPr="0057740C">
      <w:rPr>
        <w:rFonts w:asciiTheme="minorHAnsi" w:hAnsiTheme="minorHAnsi" w:cstheme="minorHAnsi"/>
        <w:sz w:val="16"/>
        <w:szCs w:val="16"/>
      </w:rPr>
      <w:tab/>
      <w:t xml:space="preserve">                      Page </w:t>
    </w:r>
    <w:r w:rsidRPr="0057740C">
      <w:rPr>
        <w:rFonts w:asciiTheme="minorHAnsi" w:hAnsiTheme="minorHAnsi" w:cstheme="minorHAnsi"/>
        <w:bCs/>
        <w:sz w:val="16"/>
        <w:szCs w:val="16"/>
      </w:rPr>
      <w:fldChar w:fldCharType="begin"/>
    </w:r>
    <w:r w:rsidRPr="0057740C">
      <w:rPr>
        <w:rFonts w:asciiTheme="minorHAnsi" w:hAnsiTheme="minorHAnsi" w:cstheme="minorHAnsi"/>
        <w:bCs/>
        <w:sz w:val="16"/>
        <w:szCs w:val="16"/>
      </w:rPr>
      <w:instrText xml:space="preserve"> PAGE </w:instrText>
    </w:r>
    <w:r w:rsidRPr="0057740C">
      <w:rPr>
        <w:rFonts w:asciiTheme="minorHAnsi" w:hAnsiTheme="minorHAnsi" w:cstheme="minorHAnsi"/>
        <w:bCs/>
        <w:sz w:val="16"/>
        <w:szCs w:val="16"/>
      </w:rPr>
      <w:fldChar w:fldCharType="separate"/>
    </w:r>
    <w:r w:rsidRPr="0057740C">
      <w:rPr>
        <w:rFonts w:asciiTheme="minorHAnsi" w:hAnsiTheme="minorHAnsi" w:cstheme="minorHAnsi"/>
        <w:bCs/>
        <w:sz w:val="16"/>
        <w:szCs w:val="16"/>
      </w:rPr>
      <w:t>1</w:t>
    </w:r>
    <w:r w:rsidRPr="0057740C">
      <w:rPr>
        <w:rFonts w:asciiTheme="minorHAnsi" w:hAnsiTheme="minorHAnsi" w:cstheme="minorHAnsi"/>
        <w:bCs/>
        <w:sz w:val="16"/>
        <w:szCs w:val="16"/>
      </w:rPr>
      <w:fldChar w:fldCharType="end"/>
    </w:r>
    <w:r w:rsidRPr="0057740C">
      <w:rPr>
        <w:rFonts w:asciiTheme="minorHAnsi" w:hAnsiTheme="minorHAnsi" w:cstheme="minorHAnsi"/>
        <w:sz w:val="16"/>
        <w:szCs w:val="16"/>
      </w:rPr>
      <w:t xml:space="preserve"> of </w:t>
    </w:r>
    <w:r w:rsidRPr="0057740C">
      <w:rPr>
        <w:rFonts w:asciiTheme="minorHAnsi" w:hAnsiTheme="minorHAnsi" w:cstheme="minorHAnsi"/>
        <w:bCs/>
        <w:sz w:val="16"/>
        <w:szCs w:val="16"/>
      </w:rPr>
      <w:fldChar w:fldCharType="begin"/>
    </w:r>
    <w:r w:rsidRPr="0057740C">
      <w:rPr>
        <w:rFonts w:asciiTheme="minorHAnsi" w:hAnsiTheme="minorHAnsi" w:cstheme="minorHAnsi"/>
        <w:bCs/>
        <w:sz w:val="16"/>
        <w:szCs w:val="16"/>
      </w:rPr>
      <w:instrText xml:space="preserve"> NUMPAGES  </w:instrText>
    </w:r>
    <w:r w:rsidRPr="0057740C">
      <w:rPr>
        <w:rFonts w:asciiTheme="minorHAnsi" w:hAnsiTheme="minorHAnsi" w:cstheme="minorHAnsi"/>
        <w:bCs/>
        <w:sz w:val="16"/>
        <w:szCs w:val="16"/>
      </w:rPr>
      <w:fldChar w:fldCharType="separate"/>
    </w:r>
    <w:r w:rsidRPr="0057740C">
      <w:rPr>
        <w:rFonts w:asciiTheme="minorHAnsi" w:hAnsiTheme="minorHAnsi" w:cstheme="minorHAnsi"/>
        <w:bCs/>
        <w:sz w:val="16"/>
        <w:szCs w:val="16"/>
      </w:rPr>
      <w:t>71</w:t>
    </w:r>
    <w:r w:rsidRPr="0057740C">
      <w:rPr>
        <w:rFonts w:asciiTheme="minorHAnsi" w:hAnsiTheme="minorHAnsi" w:cstheme="minorHAnsi"/>
        <w:bCs/>
        <w:sz w:val="16"/>
        <w:szCs w:val="16"/>
      </w:rPr>
      <w:fldChar w:fldCharType="end"/>
    </w:r>
    <w:r w:rsidRPr="0057740C">
      <w:rPr>
        <w:rStyle w:val="PageNumber"/>
        <w:rFonts w:asciiTheme="minorHAnsi" w:hAnsiTheme="minorHAnsi" w:cstheme="minorHAnsi"/>
        <w:sz w:val="16"/>
        <w:szCs w:val="16"/>
      </w:rPr>
      <w:t xml:space="preserve">                                             © </w:t>
    </w:r>
    <w:r w:rsidR="009B32A0">
      <w:rPr>
        <w:rStyle w:val="PageNumber"/>
        <w:rFonts w:asciiTheme="minorHAnsi" w:hAnsiTheme="minorHAnsi" w:cstheme="minorHAnsi"/>
        <w:sz w:val="16"/>
        <w:szCs w:val="16"/>
      </w:rPr>
      <w:t>202</w:t>
    </w:r>
    <w:r w:rsidR="00BE7C59">
      <w:rPr>
        <w:rStyle w:val="PageNumber"/>
        <w:rFonts w:asciiTheme="minorHAnsi" w:hAnsiTheme="minorHAnsi" w:cstheme="minorHAnsi"/>
        <w:sz w:val="16"/>
        <w:szCs w:val="16"/>
      </w:rPr>
      <w:t>4</w:t>
    </w:r>
    <w:r w:rsidR="009B32A0" w:rsidRPr="0057740C">
      <w:rPr>
        <w:rStyle w:val="PageNumber"/>
        <w:rFonts w:asciiTheme="minorHAnsi" w:hAnsiTheme="minorHAnsi" w:cstheme="minorHAnsi"/>
        <w:sz w:val="16"/>
        <w:szCs w:val="16"/>
      </w:rPr>
      <w:t xml:space="preserve"> </w:t>
    </w:r>
    <w:r w:rsidR="00A02D07">
      <w:rPr>
        <w:rFonts w:asciiTheme="minorHAnsi" w:hAnsiTheme="minorHAnsi" w:cstheme="minorHAnsi"/>
        <w:sz w:val="16"/>
        <w:szCs w:val="16"/>
      </w:rPr>
      <w:t>Telefónica</w:t>
    </w:r>
    <w:r w:rsidR="00A02D07" w:rsidRPr="006034DB">
      <w:rPr>
        <w:rFonts w:asciiTheme="minorHAnsi" w:hAnsiTheme="minorHAnsi" w:cstheme="minorHAnsi"/>
        <w:sz w:val="16"/>
        <w:szCs w:val="16"/>
      </w:rPr>
      <w:t xml:space="preserve"> </w:t>
    </w:r>
    <w:r w:rsidR="000B5971">
      <w:rPr>
        <w:rStyle w:val="PageNumber"/>
        <w:rFonts w:asciiTheme="minorHAnsi" w:hAnsiTheme="minorHAnsi" w:cstheme="minorHAnsi"/>
        <w:sz w:val="16"/>
        <w:szCs w:val="16"/>
      </w:rPr>
      <w:t>UK</w:t>
    </w:r>
    <w:r w:rsidRPr="0057740C">
      <w:rPr>
        <w:rStyle w:val="PageNumber"/>
        <w:rFonts w:asciiTheme="minorHAnsi" w:hAnsiTheme="minorHAnsi" w:cstheme="minorHAnsi"/>
        <w:sz w:val="16"/>
        <w:szCs w:val="16"/>
      </w:rPr>
      <w:t xml:space="preserve"> Limited         </w:t>
    </w:r>
  </w:p>
  <w:p w14:paraId="5344A524" w14:textId="3956A7AA" w:rsidR="00805B89" w:rsidRPr="006D645F" w:rsidRDefault="002727DB" w:rsidP="006034DB">
    <w:pPr>
      <w:pStyle w:val="Footer"/>
      <w:rPr>
        <w:rFonts w:asciiTheme="minorHAnsi" w:hAnsiTheme="minorHAnsi" w:cstheme="minorHAnsi"/>
        <w:sz w:val="16"/>
        <w:szCs w:val="16"/>
      </w:rPr>
    </w:pPr>
    <w:r w:rsidRPr="0057740C">
      <w:rPr>
        <w:rFonts w:asciiTheme="minorHAnsi" w:hAnsiTheme="minorHAnsi" w:cstheme="minorHAnsi"/>
        <w:sz w:val="16"/>
        <w:szCs w:val="16"/>
      </w:rPr>
      <w:t>In Confidence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11E72C" w14:textId="77777777" w:rsidR="00A137C1" w:rsidRDefault="00A137C1" w:rsidP="006034DB">
      <w:r>
        <w:separator/>
      </w:r>
    </w:p>
  </w:footnote>
  <w:footnote w:type="continuationSeparator" w:id="0">
    <w:p w14:paraId="55F34903" w14:textId="77777777" w:rsidR="00A137C1" w:rsidRDefault="00A137C1" w:rsidP="006034DB">
      <w:r>
        <w:continuationSeparator/>
      </w:r>
    </w:p>
  </w:footnote>
  <w:footnote w:type="continuationNotice" w:id="1">
    <w:p w14:paraId="7C2D1B7A" w14:textId="77777777" w:rsidR="00A137C1" w:rsidRDefault="00A137C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44A519" w14:textId="03E70F05" w:rsidR="00805B89" w:rsidRPr="006034DB" w:rsidRDefault="00AD3814" w:rsidP="00A31737">
    <w:pPr>
      <w:pStyle w:val="Header"/>
      <w:pBdr>
        <w:bottom w:val="single" w:sz="4" w:space="0" w:color="auto"/>
      </w:pBdr>
      <w:tabs>
        <w:tab w:val="center" w:pos="4395"/>
        <w:tab w:val="right" w:pos="8647"/>
      </w:tabs>
      <w:ind w:right="-23" w:firstLine="15"/>
      <w:rPr>
        <w:rFonts w:asciiTheme="minorHAnsi" w:hAnsiTheme="minorHAnsi" w:cstheme="minorHAnsi"/>
        <w:sz w:val="16"/>
      </w:rPr>
    </w:pPr>
    <w:r>
      <w:rPr>
        <w:rFonts w:asciiTheme="minorHAnsi" w:hAnsiTheme="minorHAnsi" w:cstheme="minorHAnsi"/>
        <w:sz w:val="16"/>
        <w:szCs w:val="16"/>
      </w:rPr>
      <w:t>Telefónica</w:t>
    </w:r>
    <w:r w:rsidR="00805B89" w:rsidRPr="006034DB">
      <w:rPr>
        <w:rFonts w:asciiTheme="minorHAnsi" w:hAnsiTheme="minorHAnsi" w:cstheme="minorHAnsi"/>
        <w:sz w:val="16"/>
        <w:szCs w:val="16"/>
      </w:rPr>
      <w:t xml:space="preserve"> UK Limited</w:t>
    </w:r>
    <w:r w:rsidR="00805B89" w:rsidRPr="006034DB">
      <w:rPr>
        <w:rFonts w:asciiTheme="minorHAnsi" w:hAnsiTheme="minorHAnsi" w:cstheme="minorHAnsi"/>
        <w:sz w:val="16"/>
      </w:rPr>
      <w:tab/>
    </w:r>
    <w:r w:rsidR="00805B89" w:rsidRPr="006034DB">
      <w:rPr>
        <w:rFonts w:asciiTheme="minorHAnsi" w:hAnsiTheme="minorHAnsi" w:cstheme="minorHAnsi"/>
        <w:sz w:val="16"/>
      </w:rPr>
      <w:tab/>
    </w:r>
    <w:r w:rsidR="00805B89" w:rsidRPr="006034DB">
      <w:rPr>
        <w:rFonts w:asciiTheme="minorHAnsi" w:hAnsiTheme="minorHAnsi" w:cstheme="minorHAnsi"/>
        <w:sz w:val="16"/>
      </w:rPr>
      <w:tab/>
    </w:r>
    <w:r w:rsidR="00805B89" w:rsidRPr="006034DB">
      <w:rPr>
        <w:rFonts w:asciiTheme="minorHAnsi" w:hAnsiTheme="minorHAnsi" w:cstheme="minorHAnsi"/>
        <w:sz w:val="16"/>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7F18F6" w14:textId="51C9F778" w:rsidR="00805B89" w:rsidRPr="006034DB" w:rsidRDefault="00B0320F" w:rsidP="005F28AB">
    <w:pPr>
      <w:pStyle w:val="Header"/>
      <w:pBdr>
        <w:bottom w:val="single" w:sz="4" w:space="0" w:color="auto"/>
      </w:pBdr>
      <w:tabs>
        <w:tab w:val="center" w:pos="4395"/>
        <w:tab w:val="right" w:pos="8647"/>
      </w:tabs>
      <w:ind w:right="-23" w:firstLine="15"/>
      <w:rPr>
        <w:rFonts w:asciiTheme="minorHAnsi" w:hAnsiTheme="minorHAnsi" w:cstheme="minorHAnsi"/>
      </w:rPr>
    </w:pPr>
    <w:r>
      <w:rPr>
        <w:rFonts w:asciiTheme="minorHAnsi" w:hAnsiTheme="minorHAnsi" w:cstheme="minorHAnsi"/>
        <w:sz w:val="16"/>
        <w:szCs w:val="16"/>
      </w:rPr>
      <w:t>Telefónica</w:t>
    </w:r>
    <w:r w:rsidRPr="006034DB">
      <w:rPr>
        <w:rFonts w:asciiTheme="minorHAnsi" w:hAnsiTheme="minorHAnsi" w:cstheme="minorHAnsi"/>
        <w:sz w:val="16"/>
        <w:szCs w:val="16"/>
      </w:rPr>
      <w:t xml:space="preserve"> UK Limited</w:t>
    </w:r>
    <w:r w:rsidR="00805B89" w:rsidRPr="006034DB">
      <w:rPr>
        <w:rFonts w:asciiTheme="minorHAnsi" w:hAnsiTheme="minorHAnsi" w:cstheme="minorHAnsi"/>
        <w:sz w:val="16"/>
      </w:rPr>
      <w:tab/>
    </w:r>
    <w:r w:rsidR="00805B89" w:rsidRPr="006034DB">
      <w:rPr>
        <w:rFonts w:asciiTheme="minorHAnsi" w:hAnsiTheme="minorHAnsi" w:cstheme="minorHAnsi"/>
        <w:sz w:val="16"/>
      </w:rPr>
      <w:tab/>
    </w:r>
  </w:p>
  <w:p w14:paraId="54ED3FC7" w14:textId="77777777" w:rsidR="00805B89" w:rsidRPr="006034DB" w:rsidRDefault="00805B89" w:rsidP="005F28AB">
    <w:pPr>
      <w:pStyle w:val="Header"/>
      <w:rPr>
        <w:rFonts w:asciiTheme="minorHAnsi" w:hAnsiTheme="minorHAnsi" w:cstheme="minorHAnsi"/>
      </w:rPr>
    </w:pPr>
  </w:p>
  <w:p w14:paraId="304BD8EA" w14:textId="0E161FE9" w:rsidR="00805B89" w:rsidRPr="005F28AB" w:rsidRDefault="00805B89">
    <w:pPr>
      <w:pStyle w:val="Header"/>
      <w:rPr>
        <w:rFonts w:asciiTheme="minorHAnsi" w:hAnsiTheme="minorHAnsi" w:cstheme="minorHAnsi"/>
        <w:sz w:val="16"/>
      </w:rPr>
    </w:pPr>
    <w:r>
      <w:rPr>
        <w:rFonts w:asciiTheme="minorHAnsi" w:hAnsiTheme="minorHAnsi" w:cstheme="minorHAnsi"/>
        <w:sz w:val="16"/>
      </w:rPr>
      <w:tab/>
    </w:r>
    <w:r>
      <w:rPr>
        <w:rFonts w:asciiTheme="minorHAnsi" w:hAnsiTheme="minorHAnsi" w:cstheme="minorHAnsi"/>
        <w:sz w:val="16"/>
      </w:rPr>
      <w:tab/>
    </w:r>
    <w:r>
      <w:rPr>
        <w:rFonts w:asciiTheme="minorHAnsi" w:hAnsiTheme="minorHAnsi" w:cstheme="minorHAnsi"/>
        <w:sz w:val="16"/>
      </w:rPr>
      <w:tab/>
    </w:r>
    <w:r>
      <w:rPr>
        <w:rFonts w:asciiTheme="minorHAnsi" w:hAnsiTheme="minorHAnsi" w:cstheme="minorHAnsi"/>
        <w:sz w:val="16"/>
      </w:rPr>
      <w:tab/>
    </w:r>
    <w:r>
      <w:rPr>
        <w:rFonts w:asciiTheme="minorHAnsi" w:hAnsiTheme="minorHAnsi" w:cstheme="minorHAnsi"/>
        <w:sz w:val="16"/>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08AB35" w14:textId="77777777" w:rsidR="0054401A" w:rsidRPr="006034DB" w:rsidRDefault="0054401A" w:rsidP="0054401A">
    <w:pPr>
      <w:pStyle w:val="Header"/>
      <w:pBdr>
        <w:bottom w:val="single" w:sz="4" w:space="0" w:color="auto"/>
      </w:pBdr>
      <w:tabs>
        <w:tab w:val="center" w:pos="4395"/>
        <w:tab w:val="right" w:pos="8647"/>
      </w:tabs>
      <w:ind w:right="-23" w:firstLine="15"/>
      <w:rPr>
        <w:rFonts w:asciiTheme="minorHAnsi" w:hAnsiTheme="minorHAnsi" w:cstheme="minorHAnsi"/>
      </w:rPr>
    </w:pPr>
    <w:r>
      <w:rPr>
        <w:rFonts w:asciiTheme="minorHAnsi" w:hAnsiTheme="minorHAnsi" w:cstheme="minorHAnsi"/>
        <w:sz w:val="16"/>
        <w:szCs w:val="16"/>
      </w:rPr>
      <w:t>Telefónica</w:t>
    </w:r>
    <w:r w:rsidRPr="006034DB">
      <w:rPr>
        <w:rFonts w:asciiTheme="minorHAnsi" w:hAnsiTheme="minorHAnsi" w:cstheme="minorHAnsi"/>
        <w:sz w:val="16"/>
        <w:szCs w:val="16"/>
      </w:rPr>
      <w:t xml:space="preserve"> UK Limited</w:t>
    </w:r>
    <w:r w:rsidRPr="006034DB">
      <w:rPr>
        <w:rFonts w:asciiTheme="minorHAnsi" w:hAnsiTheme="minorHAnsi" w:cstheme="minorHAnsi"/>
        <w:sz w:val="16"/>
      </w:rPr>
      <w:tab/>
    </w:r>
    <w:r w:rsidRPr="006034DB">
      <w:rPr>
        <w:rFonts w:asciiTheme="minorHAnsi" w:hAnsiTheme="minorHAnsi" w:cstheme="minorHAnsi"/>
        <w:sz w:val="16"/>
      </w:rPr>
      <w:tab/>
    </w:r>
  </w:p>
  <w:p w14:paraId="455E58FE" w14:textId="77777777" w:rsidR="00805B89" w:rsidRDefault="00805B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7A745008"/>
    <w:lvl w:ilvl="0">
      <w:start w:val="1"/>
      <w:numFmt w:val="bullet"/>
      <w:pStyle w:val="ListBullet"/>
      <w:lvlText w:val=""/>
      <w:lvlJc w:val="left"/>
      <w:pPr>
        <w:tabs>
          <w:tab w:val="num" w:pos="1069"/>
        </w:tabs>
        <w:ind w:left="1069" w:hanging="360"/>
      </w:pPr>
      <w:rPr>
        <w:rFonts w:ascii="Symbol" w:hAnsi="Symbol" w:hint="default"/>
      </w:rPr>
    </w:lvl>
  </w:abstractNum>
  <w:abstractNum w:abstractNumId="1" w15:restartNumberingAfterBreak="0">
    <w:nsid w:val="016B02E1"/>
    <w:multiLevelType w:val="hybridMultilevel"/>
    <w:tmpl w:val="60A03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F5C722E"/>
    <w:multiLevelType w:val="hybridMultilevel"/>
    <w:tmpl w:val="1A7C6DFA"/>
    <w:lvl w:ilvl="0" w:tplc="9FFAC58C">
      <w:start w:val="1"/>
      <w:numFmt w:val="decimal"/>
      <w:lvlText w:val="%1."/>
      <w:lvlJc w:val="left"/>
      <w:pPr>
        <w:tabs>
          <w:tab w:val="num" w:pos="720"/>
        </w:tabs>
        <w:ind w:left="720" w:hanging="360"/>
      </w:pPr>
    </w:lvl>
    <w:lvl w:ilvl="1" w:tplc="4942BE92" w:tentative="1">
      <w:start w:val="1"/>
      <w:numFmt w:val="decimal"/>
      <w:lvlText w:val="%2."/>
      <w:lvlJc w:val="left"/>
      <w:pPr>
        <w:tabs>
          <w:tab w:val="num" w:pos="1440"/>
        </w:tabs>
        <w:ind w:left="1440" w:hanging="360"/>
      </w:pPr>
    </w:lvl>
    <w:lvl w:ilvl="2" w:tplc="8FA2C082" w:tentative="1">
      <w:start w:val="1"/>
      <w:numFmt w:val="decimal"/>
      <w:lvlText w:val="%3."/>
      <w:lvlJc w:val="left"/>
      <w:pPr>
        <w:tabs>
          <w:tab w:val="num" w:pos="2160"/>
        </w:tabs>
        <w:ind w:left="2160" w:hanging="360"/>
      </w:pPr>
    </w:lvl>
    <w:lvl w:ilvl="3" w:tplc="E1A89ABC" w:tentative="1">
      <w:start w:val="1"/>
      <w:numFmt w:val="decimal"/>
      <w:lvlText w:val="%4."/>
      <w:lvlJc w:val="left"/>
      <w:pPr>
        <w:tabs>
          <w:tab w:val="num" w:pos="2880"/>
        </w:tabs>
        <w:ind w:left="2880" w:hanging="360"/>
      </w:pPr>
    </w:lvl>
    <w:lvl w:ilvl="4" w:tplc="BD6EB792" w:tentative="1">
      <w:start w:val="1"/>
      <w:numFmt w:val="decimal"/>
      <w:lvlText w:val="%5."/>
      <w:lvlJc w:val="left"/>
      <w:pPr>
        <w:tabs>
          <w:tab w:val="num" w:pos="3600"/>
        </w:tabs>
        <w:ind w:left="3600" w:hanging="360"/>
      </w:pPr>
    </w:lvl>
    <w:lvl w:ilvl="5" w:tplc="CBBC68DE" w:tentative="1">
      <w:start w:val="1"/>
      <w:numFmt w:val="decimal"/>
      <w:lvlText w:val="%6."/>
      <w:lvlJc w:val="left"/>
      <w:pPr>
        <w:tabs>
          <w:tab w:val="num" w:pos="4320"/>
        </w:tabs>
        <w:ind w:left="4320" w:hanging="360"/>
      </w:pPr>
    </w:lvl>
    <w:lvl w:ilvl="6" w:tplc="A0289FEC" w:tentative="1">
      <w:start w:val="1"/>
      <w:numFmt w:val="decimal"/>
      <w:lvlText w:val="%7."/>
      <w:lvlJc w:val="left"/>
      <w:pPr>
        <w:tabs>
          <w:tab w:val="num" w:pos="5040"/>
        </w:tabs>
        <w:ind w:left="5040" w:hanging="360"/>
      </w:pPr>
    </w:lvl>
    <w:lvl w:ilvl="7" w:tplc="9D58CDCC" w:tentative="1">
      <w:start w:val="1"/>
      <w:numFmt w:val="decimal"/>
      <w:lvlText w:val="%8."/>
      <w:lvlJc w:val="left"/>
      <w:pPr>
        <w:tabs>
          <w:tab w:val="num" w:pos="5760"/>
        </w:tabs>
        <w:ind w:left="5760" w:hanging="360"/>
      </w:pPr>
    </w:lvl>
    <w:lvl w:ilvl="8" w:tplc="97728E70" w:tentative="1">
      <w:start w:val="1"/>
      <w:numFmt w:val="decimal"/>
      <w:lvlText w:val="%9."/>
      <w:lvlJc w:val="left"/>
      <w:pPr>
        <w:tabs>
          <w:tab w:val="num" w:pos="6480"/>
        </w:tabs>
        <w:ind w:left="6480" w:hanging="360"/>
      </w:pPr>
    </w:lvl>
  </w:abstractNum>
  <w:abstractNum w:abstractNumId="3" w15:restartNumberingAfterBreak="0">
    <w:nsid w:val="100827B3"/>
    <w:multiLevelType w:val="hybridMultilevel"/>
    <w:tmpl w:val="87CE8D8C"/>
    <w:lvl w:ilvl="0" w:tplc="94F4DBC8">
      <w:start w:val="1"/>
      <w:numFmt w:val="bullet"/>
      <w:lvlText w:val="·"/>
      <w:lvlJc w:val="left"/>
      <w:pPr>
        <w:ind w:left="720" w:hanging="360"/>
      </w:pPr>
      <w:rPr>
        <w:rFonts w:ascii="Symbol" w:hAnsi="Symbol" w:hint="default"/>
      </w:rPr>
    </w:lvl>
    <w:lvl w:ilvl="1" w:tplc="01DA4E26">
      <w:start w:val="1"/>
      <w:numFmt w:val="bullet"/>
      <w:lvlText w:val="o"/>
      <w:lvlJc w:val="left"/>
      <w:pPr>
        <w:ind w:left="1440" w:hanging="360"/>
      </w:pPr>
      <w:rPr>
        <w:rFonts w:ascii="&quot;Courier New&quot;" w:hAnsi="&quot;Courier New&quot;" w:hint="default"/>
      </w:rPr>
    </w:lvl>
    <w:lvl w:ilvl="2" w:tplc="62D4F410">
      <w:start w:val="1"/>
      <w:numFmt w:val="bullet"/>
      <w:lvlText w:val=""/>
      <w:lvlJc w:val="left"/>
      <w:pPr>
        <w:ind w:left="2160" w:hanging="360"/>
      </w:pPr>
      <w:rPr>
        <w:rFonts w:ascii="Wingdings" w:hAnsi="Wingdings" w:hint="default"/>
      </w:rPr>
    </w:lvl>
    <w:lvl w:ilvl="3" w:tplc="BA1EB2CC">
      <w:start w:val="1"/>
      <w:numFmt w:val="bullet"/>
      <w:lvlText w:val=""/>
      <w:lvlJc w:val="left"/>
      <w:pPr>
        <w:ind w:left="2880" w:hanging="360"/>
      </w:pPr>
      <w:rPr>
        <w:rFonts w:ascii="Symbol" w:hAnsi="Symbol" w:hint="default"/>
      </w:rPr>
    </w:lvl>
    <w:lvl w:ilvl="4" w:tplc="C71C335C">
      <w:start w:val="1"/>
      <w:numFmt w:val="bullet"/>
      <w:lvlText w:val="o"/>
      <w:lvlJc w:val="left"/>
      <w:pPr>
        <w:ind w:left="3600" w:hanging="360"/>
      </w:pPr>
      <w:rPr>
        <w:rFonts w:ascii="Courier New" w:hAnsi="Courier New" w:hint="default"/>
      </w:rPr>
    </w:lvl>
    <w:lvl w:ilvl="5" w:tplc="970A077E">
      <w:start w:val="1"/>
      <w:numFmt w:val="bullet"/>
      <w:lvlText w:val=""/>
      <w:lvlJc w:val="left"/>
      <w:pPr>
        <w:ind w:left="4320" w:hanging="360"/>
      </w:pPr>
      <w:rPr>
        <w:rFonts w:ascii="Wingdings" w:hAnsi="Wingdings" w:hint="default"/>
      </w:rPr>
    </w:lvl>
    <w:lvl w:ilvl="6" w:tplc="E12E2CB2">
      <w:start w:val="1"/>
      <w:numFmt w:val="bullet"/>
      <w:lvlText w:val=""/>
      <w:lvlJc w:val="left"/>
      <w:pPr>
        <w:ind w:left="5040" w:hanging="360"/>
      </w:pPr>
      <w:rPr>
        <w:rFonts w:ascii="Symbol" w:hAnsi="Symbol" w:hint="default"/>
      </w:rPr>
    </w:lvl>
    <w:lvl w:ilvl="7" w:tplc="F32465CA">
      <w:start w:val="1"/>
      <w:numFmt w:val="bullet"/>
      <w:lvlText w:val="o"/>
      <w:lvlJc w:val="left"/>
      <w:pPr>
        <w:ind w:left="5760" w:hanging="360"/>
      </w:pPr>
      <w:rPr>
        <w:rFonts w:ascii="Courier New" w:hAnsi="Courier New" w:hint="default"/>
      </w:rPr>
    </w:lvl>
    <w:lvl w:ilvl="8" w:tplc="8CDE9FDE">
      <w:start w:val="1"/>
      <w:numFmt w:val="bullet"/>
      <w:lvlText w:val=""/>
      <w:lvlJc w:val="left"/>
      <w:pPr>
        <w:ind w:left="6480" w:hanging="360"/>
      </w:pPr>
      <w:rPr>
        <w:rFonts w:ascii="Wingdings" w:hAnsi="Wingdings" w:hint="default"/>
      </w:rPr>
    </w:lvl>
  </w:abstractNum>
  <w:abstractNum w:abstractNumId="4" w15:restartNumberingAfterBreak="0">
    <w:nsid w:val="109C630C"/>
    <w:multiLevelType w:val="hybridMultilevel"/>
    <w:tmpl w:val="2C341EB0"/>
    <w:lvl w:ilvl="0" w:tplc="8C808F36">
      <w:start w:val="1"/>
      <w:numFmt w:val="bullet"/>
      <w:lvlText w:val="·"/>
      <w:lvlJc w:val="left"/>
      <w:pPr>
        <w:ind w:left="720" w:hanging="360"/>
      </w:pPr>
      <w:rPr>
        <w:rFonts w:ascii="Symbol" w:hAnsi="Symbol" w:hint="default"/>
      </w:rPr>
    </w:lvl>
    <w:lvl w:ilvl="1" w:tplc="7DE2CB9A">
      <w:start w:val="1"/>
      <w:numFmt w:val="bullet"/>
      <w:lvlText w:val="o"/>
      <w:lvlJc w:val="left"/>
      <w:pPr>
        <w:ind w:left="1440" w:hanging="360"/>
      </w:pPr>
      <w:rPr>
        <w:rFonts w:ascii="Courier New" w:hAnsi="Courier New" w:hint="default"/>
      </w:rPr>
    </w:lvl>
    <w:lvl w:ilvl="2" w:tplc="74F8E99C">
      <w:start w:val="1"/>
      <w:numFmt w:val="bullet"/>
      <w:lvlText w:val=""/>
      <w:lvlJc w:val="left"/>
      <w:pPr>
        <w:ind w:left="2160" w:hanging="360"/>
      </w:pPr>
      <w:rPr>
        <w:rFonts w:ascii="Wingdings" w:hAnsi="Wingdings" w:hint="default"/>
      </w:rPr>
    </w:lvl>
    <w:lvl w:ilvl="3" w:tplc="B33A3D3A">
      <w:start w:val="1"/>
      <w:numFmt w:val="bullet"/>
      <w:lvlText w:val=""/>
      <w:lvlJc w:val="left"/>
      <w:pPr>
        <w:ind w:left="2880" w:hanging="360"/>
      </w:pPr>
      <w:rPr>
        <w:rFonts w:ascii="Symbol" w:hAnsi="Symbol" w:hint="default"/>
      </w:rPr>
    </w:lvl>
    <w:lvl w:ilvl="4" w:tplc="22AA4B16">
      <w:start w:val="1"/>
      <w:numFmt w:val="bullet"/>
      <w:lvlText w:val="o"/>
      <w:lvlJc w:val="left"/>
      <w:pPr>
        <w:ind w:left="3600" w:hanging="360"/>
      </w:pPr>
      <w:rPr>
        <w:rFonts w:ascii="Courier New" w:hAnsi="Courier New" w:hint="default"/>
      </w:rPr>
    </w:lvl>
    <w:lvl w:ilvl="5" w:tplc="DB2498CC">
      <w:start w:val="1"/>
      <w:numFmt w:val="bullet"/>
      <w:lvlText w:val=""/>
      <w:lvlJc w:val="left"/>
      <w:pPr>
        <w:ind w:left="4320" w:hanging="360"/>
      </w:pPr>
      <w:rPr>
        <w:rFonts w:ascii="Wingdings" w:hAnsi="Wingdings" w:hint="default"/>
      </w:rPr>
    </w:lvl>
    <w:lvl w:ilvl="6" w:tplc="4F4EE38E">
      <w:start w:val="1"/>
      <w:numFmt w:val="bullet"/>
      <w:lvlText w:val=""/>
      <w:lvlJc w:val="left"/>
      <w:pPr>
        <w:ind w:left="5040" w:hanging="360"/>
      </w:pPr>
      <w:rPr>
        <w:rFonts w:ascii="Symbol" w:hAnsi="Symbol" w:hint="default"/>
      </w:rPr>
    </w:lvl>
    <w:lvl w:ilvl="7" w:tplc="3F0402F8">
      <w:start w:val="1"/>
      <w:numFmt w:val="bullet"/>
      <w:lvlText w:val="o"/>
      <w:lvlJc w:val="left"/>
      <w:pPr>
        <w:ind w:left="5760" w:hanging="360"/>
      </w:pPr>
      <w:rPr>
        <w:rFonts w:ascii="Courier New" w:hAnsi="Courier New" w:hint="default"/>
      </w:rPr>
    </w:lvl>
    <w:lvl w:ilvl="8" w:tplc="3B8CC1EC">
      <w:start w:val="1"/>
      <w:numFmt w:val="bullet"/>
      <w:lvlText w:val=""/>
      <w:lvlJc w:val="left"/>
      <w:pPr>
        <w:ind w:left="6480" w:hanging="360"/>
      </w:pPr>
      <w:rPr>
        <w:rFonts w:ascii="Wingdings" w:hAnsi="Wingdings" w:hint="default"/>
      </w:rPr>
    </w:lvl>
  </w:abstractNum>
  <w:abstractNum w:abstractNumId="5" w15:restartNumberingAfterBreak="0">
    <w:nsid w:val="124F0CCA"/>
    <w:multiLevelType w:val="multilevel"/>
    <w:tmpl w:val="981AA4F4"/>
    <w:lvl w:ilvl="0">
      <w:start w:val="1"/>
      <w:numFmt w:val="bullet"/>
      <w:pStyle w:val="Bullet1"/>
      <w:lvlText w:val=""/>
      <w:lvlJc w:val="left"/>
      <w:pPr>
        <w:tabs>
          <w:tab w:val="num" w:pos="340"/>
        </w:tabs>
        <w:ind w:left="340" w:hanging="340"/>
      </w:pPr>
      <w:rPr>
        <w:rFonts w:ascii="Symbol" w:hAnsi="Symbol" w:hint="default"/>
        <w:color w:val="C0504D" w:themeColor="accent2"/>
        <w:sz w:val="22"/>
        <w:szCs w:val="28"/>
      </w:rPr>
    </w:lvl>
    <w:lvl w:ilvl="1">
      <w:start w:val="1"/>
      <w:numFmt w:val="bullet"/>
      <w:pStyle w:val="Bullet2"/>
      <w:lvlText w:val="►"/>
      <w:lvlJc w:val="left"/>
      <w:pPr>
        <w:tabs>
          <w:tab w:val="num" w:pos="680"/>
        </w:tabs>
        <w:ind w:left="680" w:hanging="340"/>
      </w:pPr>
      <w:rPr>
        <w:rFonts w:ascii="Arial" w:hAnsi="Arial" w:hint="default"/>
        <w:color w:val="C0504D" w:themeColor="accent2"/>
        <w:sz w:val="14"/>
      </w:rPr>
    </w:lvl>
    <w:lvl w:ilvl="2">
      <w:start w:val="1"/>
      <w:numFmt w:val="bullet"/>
      <w:pStyle w:val="Bullet3"/>
      <w:lvlText w:val="◦"/>
      <w:lvlJc w:val="left"/>
      <w:pPr>
        <w:tabs>
          <w:tab w:val="num" w:pos="1021"/>
        </w:tabs>
        <w:ind w:left="1021" w:hanging="341"/>
      </w:pPr>
      <w:rPr>
        <w:rFonts w:ascii="Calibri" w:hAnsi="Calibri" w:hint="default"/>
        <w:b/>
        <w:color w:val="C0504D" w:themeColor="accent2"/>
        <w:sz w:val="22"/>
        <w:szCs w:val="28"/>
      </w:rPr>
    </w:lvl>
    <w:lvl w:ilvl="3">
      <w:start w:val="1"/>
      <w:numFmt w:val="bullet"/>
      <w:lvlText w:val=""/>
      <w:lvlJc w:val="left"/>
      <w:pPr>
        <w:tabs>
          <w:tab w:val="num" w:pos="0"/>
        </w:tabs>
        <w:ind w:left="1588" w:hanging="397"/>
      </w:pPr>
      <w:rPr>
        <w:rFonts w:ascii="Symbol" w:hAnsi="Symbol" w:cs="Times New Roman" w:hint="default"/>
      </w:rPr>
    </w:lvl>
    <w:lvl w:ilvl="4">
      <w:start w:val="1"/>
      <w:numFmt w:val="bullet"/>
      <w:lvlText w:val="o"/>
      <w:lvlJc w:val="left"/>
      <w:pPr>
        <w:tabs>
          <w:tab w:val="num" w:pos="0"/>
        </w:tabs>
        <w:ind w:left="1985" w:hanging="397"/>
      </w:pPr>
      <w:rPr>
        <w:rFonts w:ascii="Courier New" w:hAnsi="Courier New" w:cs="Courier New" w:hint="default"/>
      </w:rPr>
    </w:lvl>
    <w:lvl w:ilvl="5">
      <w:start w:val="1"/>
      <w:numFmt w:val="bullet"/>
      <w:lvlText w:val=""/>
      <w:lvlJc w:val="left"/>
      <w:pPr>
        <w:tabs>
          <w:tab w:val="num" w:pos="0"/>
        </w:tabs>
        <w:ind w:left="2382" w:hanging="397"/>
      </w:pPr>
      <w:rPr>
        <w:rFonts w:ascii="Wingdings" w:hAnsi="Wingdings" w:hint="default"/>
      </w:rPr>
    </w:lvl>
    <w:lvl w:ilvl="6">
      <w:start w:val="1"/>
      <w:numFmt w:val="bullet"/>
      <w:lvlText w:val=""/>
      <w:lvlJc w:val="left"/>
      <w:pPr>
        <w:tabs>
          <w:tab w:val="num" w:pos="0"/>
        </w:tabs>
        <w:ind w:left="2779" w:hanging="397"/>
      </w:pPr>
      <w:rPr>
        <w:rFonts w:ascii="Symbol" w:hAnsi="Symbol" w:hint="default"/>
      </w:rPr>
    </w:lvl>
    <w:lvl w:ilvl="7">
      <w:start w:val="1"/>
      <w:numFmt w:val="bullet"/>
      <w:lvlText w:val="o"/>
      <w:lvlJc w:val="left"/>
      <w:pPr>
        <w:tabs>
          <w:tab w:val="num" w:pos="0"/>
        </w:tabs>
        <w:ind w:left="3176" w:hanging="397"/>
      </w:pPr>
      <w:rPr>
        <w:rFonts w:ascii="Courier New" w:hAnsi="Courier New" w:cs="Courier New" w:hint="default"/>
      </w:rPr>
    </w:lvl>
    <w:lvl w:ilvl="8">
      <w:start w:val="1"/>
      <w:numFmt w:val="bullet"/>
      <w:lvlText w:val=""/>
      <w:lvlJc w:val="left"/>
      <w:pPr>
        <w:tabs>
          <w:tab w:val="num" w:pos="0"/>
        </w:tabs>
        <w:ind w:left="3573" w:hanging="397"/>
      </w:pPr>
      <w:rPr>
        <w:rFonts w:ascii="Wingdings" w:hAnsi="Wingdings" w:hint="default"/>
      </w:rPr>
    </w:lvl>
  </w:abstractNum>
  <w:abstractNum w:abstractNumId="6" w15:restartNumberingAfterBreak="0">
    <w:nsid w:val="140F38A0"/>
    <w:multiLevelType w:val="multilevel"/>
    <w:tmpl w:val="3CB8D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A74123A"/>
    <w:multiLevelType w:val="hybridMultilevel"/>
    <w:tmpl w:val="35568558"/>
    <w:lvl w:ilvl="0" w:tplc="08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8" w15:restartNumberingAfterBreak="0">
    <w:nsid w:val="238F675A"/>
    <w:multiLevelType w:val="multilevel"/>
    <w:tmpl w:val="7BBC7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68623BC"/>
    <w:multiLevelType w:val="hybridMultilevel"/>
    <w:tmpl w:val="C374CFCC"/>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2FFF0AC7"/>
    <w:multiLevelType w:val="hybridMultilevel"/>
    <w:tmpl w:val="91AA9624"/>
    <w:lvl w:ilvl="0" w:tplc="835864C8">
      <w:start w:val="1"/>
      <w:numFmt w:val="bullet"/>
      <w:pStyle w:val="NormalBullets"/>
      <w:lvlText w:val=""/>
      <w:lvlJc w:val="left"/>
      <w:pPr>
        <w:ind w:left="720" w:hanging="360"/>
      </w:pPr>
      <w:rPr>
        <w:rFonts w:ascii="Symbol" w:hAnsi="Symbol" w:hint="default"/>
      </w:rPr>
    </w:lvl>
    <w:lvl w:ilvl="1" w:tplc="27B8FFE4">
      <w:start w:val="1"/>
      <w:numFmt w:val="bullet"/>
      <w:pStyle w:val="Normal-Bullets2"/>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0D81D59"/>
    <w:multiLevelType w:val="hybridMultilevel"/>
    <w:tmpl w:val="84EA8F58"/>
    <w:lvl w:ilvl="0" w:tplc="85FEE798">
      <w:start w:val="1"/>
      <w:numFmt w:val="bullet"/>
      <w:lvlText w:val=""/>
      <w:lvlJc w:val="left"/>
      <w:pPr>
        <w:ind w:left="720" w:hanging="360"/>
      </w:pPr>
      <w:rPr>
        <w:rFonts w:ascii="Symbol" w:hAnsi="Symbol" w:hint="default"/>
      </w:rPr>
    </w:lvl>
    <w:lvl w:ilvl="1" w:tplc="EE7ED822">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16B0FFA"/>
    <w:multiLevelType w:val="multilevel"/>
    <w:tmpl w:val="7EBA456A"/>
    <w:lvl w:ilvl="0">
      <w:start w:val="1"/>
      <w:numFmt w:val="decimal"/>
      <w:pStyle w:val="01TefHeading1"/>
      <w:lvlText w:val="%1."/>
      <w:lvlJc w:val="left"/>
      <w:pPr>
        <w:ind w:left="0" w:firstLine="0"/>
      </w:pPr>
      <w:rPr>
        <w:rFonts w:hint="default"/>
      </w:rPr>
    </w:lvl>
    <w:lvl w:ilvl="1">
      <w:start w:val="1"/>
      <w:numFmt w:val="decimal"/>
      <w:pStyle w:val="Heading2"/>
      <w:lvlText w:val="%1.%2"/>
      <w:lvlJc w:val="left"/>
      <w:pPr>
        <w:tabs>
          <w:tab w:val="num" w:pos="737"/>
        </w:tabs>
        <w:ind w:left="0" w:firstLine="0"/>
      </w:pPr>
      <w:rPr>
        <w:rFonts w:hint="default"/>
      </w:rPr>
    </w:lvl>
    <w:lvl w:ilvl="2">
      <w:start w:val="1"/>
      <w:numFmt w:val="decimal"/>
      <w:pStyle w:val="03TEFHeading3"/>
      <w:lvlText w:val="%1.%2.%3"/>
      <w:lvlJc w:val="left"/>
      <w:rPr>
        <w:rFonts w:cs="Times New Roman"/>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851"/>
        </w:tabs>
        <w:ind w:left="0" w:firstLine="0"/>
      </w:pPr>
      <w:rPr>
        <w:rFonts w:cs="Times New Roman" w:hint="default"/>
        <w:b w:val="0"/>
        <w:bCs w:val="0"/>
        <w:i w:val="0"/>
        <w:iCs w:val="0"/>
        <w:caps w:val="0"/>
        <w:smallCaps w:val="0"/>
        <w:strike w:val="0"/>
        <w:dstrike w:val="0"/>
        <w:vanish w:val="0"/>
        <w:color w:val="000000"/>
        <w:spacing w:val="0"/>
        <w:position w:val="0"/>
        <w:u w:val="none"/>
        <w:effect w:val="none"/>
        <w:vertAlign w:val="baseline"/>
        <w:em w:val="none"/>
      </w:rPr>
    </w:lvl>
    <w:lvl w:ilvl="4">
      <w:start w:val="1"/>
      <w:numFmt w:val="decimal"/>
      <w:lvlText w:val="%1.%2.%3.%4.%5"/>
      <w:lvlJc w:val="left"/>
      <w:pPr>
        <w:tabs>
          <w:tab w:val="num" w:pos="1049"/>
        </w:tabs>
        <w:ind w:left="0" w:firstLine="0"/>
      </w:pPr>
      <w:rPr>
        <w:rFonts w:cs="Times New Roman" w:hint="default"/>
        <w:b w:val="0"/>
        <w:bCs w:val="0"/>
        <w:i w:val="0"/>
        <w:iCs w:val="0"/>
        <w:caps w:val="0"/>
        <w:smallCaps w:val="0"/>
        <w:strike w:val="0"/>
        <w:dstrike w:val="0"/>
        <w:vanish w:val="0"/>
        <w:color w:val="4F81BD" w:themeColor="accent1"/>
        <w:spacing w:val="0"/>
        <w:position w:val="0"/>
        <w:u w:val="none"/>
        <w:effect w:val="none"/>
        <w:vertAlign w:val="baseline"/>
        <w:em w:val="none"/>
      </w:rPr>
    </w:lvl>
    <w:lvl w:ilvl="5">
      <w:start w:val="1"/>
      <w:numFmt w:val="decimal"/>
      <w:lvlText w:val="%1.%2.%3.%4.%5.%6"/>
      <w:lvlJc w:val="left"/>
      <w:pPr>
        <w:tabs>
          <w:tab w:val="num" w:pos="0"/>
        </w:tabs>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13" w15:restartNumberingAfterBreak="0">
    <w:nsid w:val="344F66DC"/>
    <w:multiLevelType w:val="hybridMultilevel"/>
    <w:tmpl w:val="9CCCEDC4"/>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14" w15:restartNumberingAfterBreak="0">
    <w:nsid w:val="36A34D18"/>
    <w:multiLevelType w:val="multilevel"/>
    <w:tmpl w:val="493C0524"/>
    <w:styleLink w:val="TefHeadings"/>
    <w:lvl w:ilvl="0">
      <w:start w:val="1"/>
      <w:numFmt w:val="decimal"/>
      <w:lvlText w:val="%1."/>
      <w:lvlJc w:val="left"/>
      <w:pPr>
        <w:ind w:left="0" w:firstLine="0"/>
      </w:pPr>
      <w:rPr>
        <w:rFonts w:hint="default"/>
      </w:rPr>
    </w:lvl>
    <w:lvl w:ilvl="1">
      <w:start w:val="1"/>
      <w:numFmt w:val="decimal"/>
      <w:lvlText w:val="%1.%2"/>
      <w:lvlJc w:val="left"/>
      <w:pPr>
        <w:tabs>
          <w:tab w:val="num" w:pos="737"/>
        </w:tabs>
        <w:ind w:left="0" w:firstLine="0"/>
      </w:pPr>
      <w:rPr>
        <w:rFonts w:hint="default"/>
      </w:rPr>
    </w:lvl>
    <w:lvl w:ilvl="2">
      <w:start w:val="1"/>
      <w:numFmt w:val="decimal"/>
      <w:lvlText w:val="%1.%2.%3"/>
      <w:lvlJc w:val="left"/>
      <w:pPr>
        <w:tabs>
          <w:tab w:val="num" w:pos="737"/>
        </w:tabs>
        <w:ind w:left="0" w:firstLine="0"/>
      </w:pPr>
      <w:rPr>
        <w:rFonts w:hint="default"/>
      </w:rPr>
    </w:lvl>
    <w:lvl w:ilvl="3">
      <w:start w:val="1"/>
      <w:numFmt w:val="decimal"/>
      <w:lvlText w:val="%1.%2.%3.%4"/>
      <w:lvlJc w:val="left"/>
      <w:pPr>
        <w:tabs>
          <w:tab w:val="num" w:pos="851"/>
        </w:tabs>
        <w:ind w:left="0" w:firstLine="0"/>
      </w:pPr>
      <w:rPr>
        <w:rFonts w:cs="Times New Roman" w:hint="default"/>
        <w:b w:val="0"/>
        <w:bCs w:val="0"/>
        <w:i w:val="0"/>
        <w:iCs w:val="0"/>
        <w:caps w:val="0"/>
        <w:smallCaps w:val="0"/>
        <w:strike w:val="0"/>
        <w:dstrike w:val="0"/>
        <w:noProof w:val="0"/>
        <w:vanish w:val="0"/>
        <w:webHidden w:val="0"/>
        <w:color w:val="000000"/>
        <w:spacing w:val="0"/>
        <w:position w:val="0"/>
        <w:u w:val="none"/>
        <w:effect w:val="none"/>
        <w:vertAlign w:val="baseline"/>
        <w:em w:val="none"/>
        <w:specVanish w:val="0"/>
      </w:rPr>
    </w:lvl>
    <w:lvl w:ilvl="4">
      <w:start w:val="1"/>
      <w:numFmt w:val="decimal"/>
      <w:lvlText w:val="%1.%2.%3.%4.%5"/>
      <w:lvlJc w:val="left"/>
      <w:pPr>
        <w:tabs>
          <w:tab w:val="num" w:pos="1049"/>
        </w:tabs>
        <w:ind w:left="142" w:firstLine="0"/>
      </w:pPr>
      <w:rPr>
        <w:rFonts w:cs="Times New Roman" w:hint="default"/>
        <w:b w:val="0"/>
        <w:bCs w:val="0"/>
        <w:i w:val="0"/>
        <w:iCs w:val="0"/>
        <w:caps w:val="0"/>
        <w:smallCaps w:val="0"/>
        <w:strike w:val="0"/>
        <w:dstrike w:val="0"/>
        <w:noProof w:val="0"/>
        <w:vanish w:val="0"/>
        <w:webHidden w:val="0"/>
        <w:color w:val="000000"/>
        <w:spacing w:val="0"/>
        <w:position w:val="0"/>
        <w:u w:val="none"/>
        <w:effect w:val="none"/>
        <w:vertAlign w:val="baseline"/>
        <w:em w:val="none"/>
        <w:specVanish w:val="0"/>
      </w:rPr>
    </w:lvl>
    <w:lvl w:ilvl="5">
      <w:start w:val="1"/>
      <w:numFmt w:val="decimal"/>
      <w:lvlText w:val="%1.%2.%3.%4.%5.%6"/>
      <w:lvlJc w:val="left"/>
      <w:pPr>
        <w:tabs>
          <w:tab w:val="num" w:pos="0"/>
        </w:tabs>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15" w15:restartNumberingAfterBreak="0">
    <w:nsid w:val="39AF3B5A"/>
    <w:multiLevelType w:val="hybridMultilevel"/>
    <w:tmpl w:val="42ECBEE8"/>
    <w:lvl w:ilvl="0" w:tplc="0409000F">
      <w:start w:val="1"/>
      <w:numFmt w:val="bullet"/>
      <w:pStyle w:val="01TEFBullet"/>
      <w:lvlText w:val=""/>
      <w:lvlJc w:val="left"/>
      <w:pPr>
        <w:ind w:left="720" w:hanging="360"/>
      </w:pPr>
      <w:rPr>
        <w:rFonts w:ascii="Symbol" w:hAnsi="Symbol" w:hint="default"/>
      </w:rPr>
    </w:lvl>
    <w:lvl w:ilvl="1" w:tplc="0C0A0003">
      <w:start w:val="1"/>
      <w:numFmt w:val="bullet"/>
      <w:pStyle w:val="01TEFBullets-Sub"/>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6" w15:restartNumberingAfterBreak="0">
    <w:nsid w:val="3CF42717"/>
    <w:multiLevelType w:val="hybridMultilevel"/>
    <w:tmpl w:val="C1B60FC6"/>
    <w:lvl w:ilvl="0" w:tplc="08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7" w15:restartNumberingAfterBreak="0">
    <w:nsid w:val="3D6C1F54"/>
    <w:multiLevelType w:val="hybridMultilevel"/>
    <w:tmpl w:val="449C9440"/>
    <w:lvl w:ilvl="0" w:tplc="ACFE39E0">
      <w:start w:val="1"/>
      <w:numFmt w:val="bullet"/>
      <w:pStyle w:val="BodyTextNum"/>
      <w:lvlText w:val=""/>
      <w:lvlJc w:val="left"/>
      <w:pPr>
        <w:ind w:left="720" w:hanging="360"/>
      </w:pPr>
      <w:rPr>
        <w:rFonts w:ascii="Wingdings" w:hAnsi="Wingdings" w:hint="default"/>
      </w:rPr>
    </w:lvl>
    <w:lvl w:ilvl="1" w:tplc="D188C7A4" w:tentative="1">
      <w:start w:val="1"/>
      <w:numFmt w:val="bullet"/>
      <w:lvlText w:val="o"/>
      <w:lvlJc w:val="left"/>
      <w:pPr>
        <w:ind w:left="1440" w:hanging="360"/>
      </w:pPr>
      <w:rPr>
        <w:rFonts w:ascii="Courier New" w:hAnsi="Courier New" w:cs="Courier New" w:hint="default"/>
      </w:rPr>
    </w:lvl>
    <w:lvl w:ilvl="2" w:tplc="5354181E" w:tentative="1">
      <w:start w:val="1"/>
      <w:numFmt w:val="bullet"/>
      <w:lvlText w:val=""/>
      <w:lvlJc w:val="left"/>
      <w:pPr>
        <w:ind w:left="2160" w:hanging="360"/>
      </w:pPr>
      <w:rPr>
        <w:rFonts w:ascii="Wingdings" w:hAnsi="Wingdings" w:hint="default"/>
      </w:rPr>
    </w:lvl>
    <w:lvl w:ilvl="3" w:tplc="8C7A84F8" w:tentative="1">
      <w:start w:val="1"/>
      <w:numFmt w:val="bullet"/>
      <w:lvlText w:val=""/>
      <w:lvlJc w:val="left"/>
      <w:pPr>
        <w:ind w:left="2880" w:hanging="360"/>
      </w:pPr>
      <w:rPr>
        <w:rFonts w:ascii="Symbol" w:hAnsi="Symbol" w:hint="default"/>
      </w:rPr>
    </w:lvl>
    <w:lvl w:ilvl="4" w:tplc="8D64A93C" w:tentative="1">
      <w:start w:val="1"/>
      <w:numFmt w:val="bullet"/>
      <w:lvlText w:val="o"/>
      <w:lvlJc w:val="left"/>
      <w:pPr>
        <w:ind w:left="3600" w:hanging="360"/>
      </w:pPr>
      <w:rPr>
        <w:rFonts w:ascii="Courier New" w:hAnsi="Courier New" w:cs="Courier New" w:hint="default"/>
      </w:rPr>
    </w:lvl>
    <w:lvl w:ilvl="5" w:tplc="EC308E30" w:tentative="1">
      <w:start w:val="1"/>
      <w:numFmt w:val="bullet"/>
      <w:lvlText w:val=""/>
      <w:lvlJc w:val="left"/>
      <w:pPr>
        <w:ind w:left="4320" w:hanging="360"/>
      </w:pPr>
      <w:rPr>
        <w:rFonts w:ascii="Wingdings" w:hAnsi="Wingdings" w:hint="default"/>
      </w:rPr>
    </w:lvl>
    <w:lvl w:ilvl="6" w:tplc="4A74CC62" w:tentative="1">
      <w:start w:val="1"/>
      <w:numFmt w:val="bullet"/>
      <w:lvlText w:val=""/>
      <w:lvlJc w:val="left"/>
      <w:pPr>
        <w:ind w:left="5040" w:hanging="360"/>
      </w:pPr>
      <w:rPr>
        <w:rFonts w:ascii="Symbol" w:hAnsi="Symbol" w:hint="default"/>
      </w:rPr>
    </w:lvl>
    <w:lvl w:ilvl="7" w:tplc="7BC4746C" w:tentative="1">
      <w:start w:val="1"/>
      <w:numFmt w:val="bullet"/>
      <w:lvlText w:val="o"/>
      <w:lvlJc w:val="left"/>
      <w:pPr>
        <w:ind w:left="5760" w:hanging="360"/>
      </w:pPr>
      <w:rPr>
        <w:rFonts w:ascii="Courier New" w:hAnsi="Courier New" w:cs="Courier New" w:hint="default"/>
      </w:rPr>
    </w:lvl>
    <w:lvl w:ilvl="8" w:tplc="B5CCC912" w:tentative="1">
      <w:start w:val="1"/>
      <w:numFmt w:val="bullet"/>
      <w:lvlText w:val=""/>
      <w:lvlJc w:val="left"/>
      <w:pPr>
        <w:ind w:left="6480" w:hanging="360"/>
      </w:pPr>
      <w:rPr>
        <w:rFonts w:ascii="Wingdings" w:hAnsi="Wingdings" w:hint="default"/>
      </w:rPr>
    </w:lvl>
  </w:abstractNum>
  <w:abstractNum w:abstractNumId="18" w15:restartNumberingAfterBreak="0">
    <w:nsid w:val="41A22BF3"/>
    <w:multiLevelType w:val="hybridMultilevel"/>
    <w:tmpl w:val="6EA08DC2"/>
    <w:lvl w:ilvl="0" w:tplc="F7BEBFB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8331AD8"/>
    <w:multiLevelType w:val="hybridMultilevel"/>
    <w:tmpl w:val="1CAE9C82"/>
    <w:lvl w:ilvl="0" w:tplc="4242574C">
      <w:start w:val="1"/>
      <w:numFmt w:val="decimal"/>
      <w:pStyle w:val="01TableTitle"/>
      <w:lvlText w:val="Tabl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9D9443E"/>
    <w:multiLevelType w:val="multilevel"/>
    <w:tmpl w:val="68DE892A"/>
    <w:lvl w:ilvl="0">
      <w:start w:val="1"/>
      <w:numFmt w:val="decimal"/>
      <w:lvlText w:val="%1."/>
      <w:lvlJc w:val="left"/>
      <w:pPr>
        <w:ind w:left="502" w:hanging="360"/>
      </w:pPr>
    </w:lvl>
    <w:lvl w:ilvl="1">
      <w:start w:val="1"/>
      <w:numFmt w:val="decimal"/>
      <w:pStyle w:val="Heading1"/>
      <w:lvlText w:val="%1.%2."/>
      <w:lvlJc w:val="left"/>
      <w:pPr>
        <w:tabs>
          <w:tab w:val="num" w:pos="851"/>
        </w:tabs>
        <w:ind w:left="851" w:hanging="851"/>
      </w:pPr>
    </w:lvl>
    <w:lvl w:ilvl="2">
      <w:start w:val="1"/>
      <w:numFmt w:val="decimal"/>
      <w:lvlText w:val="%1.%2.%3."/>
      <w:lvlJc w:val="left"/>
      <w:pPr>
        <w:tabs>
          <w:tab w:val="num" w:pos="851"/>
        </w:tabs>
        <w:ind w:left="851" w:hanging="851"/>
      </w:pPr>
    </w:lvl>
    <w:lvl w:ilvl="3">
      <w:start w:val="1"/>
      <w:numFmt w:val="decimal"/>
      <w:pStyle w:val="Heading3"/>
      <w:lvlText w:val="%1.%2.%3.%4."/>
      <w:lvlJc w:val="left"/>
      <w:pPr>
        <w:tabs>
          <w:tab w:val="num" w:pos="2297"/>
        </w:tabs>
        <w:ind w:left="426" w:firstLine="0"/>
      </w:pPr>
      <w:rPr>
        <w:rFonts w:cs="Times New Roman"/>
        <w:b w:val="0"/>
        <w:bCs w:val="0"/>
        <w:i w:val="0"/>
        <w:iCs w:val="0"/>
        <w:caps w:val="0"/>
        <w:smallCaps w:val="0"/>
        <w:strike w:val="0"/>
        <w:dstrike w:val="0"/>
        <w:noProof w:val="0"/>
        <w:vanish w:val="0"/>
        <w:webHidden w:val="0"/>
        <w:color w:val="000000"/>
        <w:spacing w:val="0"/>
        <w:position w:val="0"/>
        <w:u w:val="none"/>
        <w:effect w:val="none"/>
        <w:vertAlign w:val="baseline"/>
        <w:em w:val="none"/>
        <w:specVanish w:val="0"/>
      </w:rPr>
    </w:lvl>
    <w:lvl w:ilvl="4">
      <w:start w:val="1"/>
      <w:numFmt w:val="decimal"/>
      <w:pStyle w:val="Heading4"/>
      <w:lvlText w:val="%1.%2.%3.%4.%5."/>
      <w:lvlJc w:val="left"/>
      <w:pPr>
        <w:tabs>
          <w:tab w:val="num" w:pos="2381"/>
        </w:tabs>
        <w:ind w:left="0" w:firstLine="0"/>
      </w:pPr>
      <w:rPr>
        <w:rFonts w:cs="Times New Roman"/>
        <w:b w:val="0"/>
        <w:bCs w:val="0"/>
        <w:i w:val="0"/>
        <w:iCs w:val="0"/>
        <w:caps w:val="0"/>
        <w:smallCaps w:val="0"/>
        <w:strike w:val="0"/>
        <w:dstrike w:val="0"/>
        <w:noProof w:val="0"/>
        <w:vanish w:val="0"/>
        <w:webHidden w:val="0"/>
        <w:color w:val="000000"/>
        <w:spacing w:val="0"/>
        <w:position w:val="0"/>
        <w:u w:val="none"/>
        <w:effect w:val="none"/>
        <w:vertAlign w:val="baseline"/>
        <w:em w:val="none"/>
        <w:specVanish w:val="0"/>
      </w:rPr>
    </w:lvl>
    <w:lvl w:ilvl="5">
      <w:start w:val="1"/>
      <w:numFmt w:val="none"/>
      <w:lvlText w:val=""/>
      <w:lvlJc w:val="left"/>
      <w:pPr>
        <w:ind w:left="2160" w:hanging="360"/>
      </w:pPr>
    </w:lvl>
    <w:lvl w:ilvl="6">
      <w:start w:val="1"/>
      <w:numFmt w:val="none"/>
      <w:lvlText w:val=""/>
      <w:lvlJc w:val="left"/>
      <w:pPr>
        <w:ind w:left="2520" w:hanging="360"/>
      </w:pPr>
    </w:lvl>
    <w:lvl w:ilvl="7">
      <w:start w:val="1"/>
      <w:numFmt w:val="none"/>
      <w:lvlText w:val=""/>
      <w:lvlJc w:val="left"/>
      <w:pPr>
        <w:ind w:left="2880" w:hanging="360"/>
      </w:pPr>
    </w:lvl>
    <w:lvl w:ilvl="8">
      <w:start w:val="1"/>
      <w:numFmt w:val="none"/>
      <w:lvlText w:val=""/>
      <w:lvlJc w:val="left"/>
      <w:pPr>
        <w:ind w:left="3240" w:hanging="360"/>
      </w:pPr>
    </w:lvl>
  </w:abstractNum>
  <w:abstractNum w:abstractNumId="21" w15:restartNumberingAfterBreak="0">
    <w:nsid w:val="569D7C55"/>
    <w:multiLevelType w:val="hybridMultilevel"/>
    <w:tmpl w:val="796A5174"/>
    <w:lvl w:ilvl="0" w:tplc="C4CE9398">
      <w:start w:val="1"/>
      <w:numFmt w:val="decimal"/>
      <w:pStyle w:val="01TEFFigureTitle"/>
      <w:lvlText w:val="Figure %1:"/>
      <w:lvlJc w:val="left"/>
      <w:pPr>
        <w:ind w:left="720" w:hanging="360"/>
      </w:pPr>
      <w:rPr>
        <w:rFonts w:hint="default"/>
      </w:r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86A2A2E"/>
    <w:multiLevelType w:val="multilevel"/>
    <w:tmpl w:val="C39E0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E621F08"/>
    <w:multiLevelType w:val="hybridMultilevel"/>
    <w:tmpl w:val="D3BC6EA0"/>
    <w:lvl w:ilvl="0" w:tplc="C09E060E">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15:restartNumberingAfterBreak="0">
    <w:nsid w:val="5FD95F72"/>
    <w:multiLevelType w:val="hybridMultilevel"/>
    <w:tmpl w:val="CF08DA7E"/>
    <w:lvl w:ilvl="0" w:tplc="D5769960">
      <w:start w:val="1"/>
      <w:numFmt w:val="bullet"/>
      <w:lvlText w:val="·"/>
      <w:lvlJc w:val="left"/>
      <w:pPr>
        <w:ind w:left="720" w:hanging="360"/>
      </w:pPr>
      <w:rPr>
        <w:rFonts w:ascii="Symbol" w:hAnsi="Symbol" w:hint="default"/>
      </w:rPr>
    </w:lvl>
    <w:lvl w:ilvl="1" w:tplc="5E3204A0">
      <w:start w:val="1"/>
      <w:numFmt w:val="bullet"/>
      <w:lvlText w:val="o"/>
      <w:lvlJc w:val="left"/>
      <w:pPr>
        <w:ind w:left="1440" w:hanging="360"/>
      </w:pPr>
      <w:rPr>
        <w:rFonts w:ascii="&quot;Courier New&quot;" w:hAnsi="&quot;Courier New&quot;" w:hint="default"/>
      </w:rPr>
    </w:lvl>
    <w:lvl w:ilvl="2" w:tplc="B2F04564">
      <w:start w:val="1"/>
      <w:numFmt w:val="bullet"/>
      <w:lvlText w:val=""/>
      <w:lvlJc w:val="left"/>
      <w:pPr>
        <w:ind w:left="2160" w:hanging="360"/>
      </w:pPr>
      <w:rPr>
        <w:rFonts w:ascii="Wingdings" w:hAnsi="Wingdings" w:hint="default"/>
      </w:rPr>
    </w:lvl>
    <w:lvl w:ilvl="3" w:tplc="A064BE8E">
      <w:start w:val="1"/>
      <w:numFmt w:val="bullet"/>
      <w:lvlText w:val=""/>
      <w:lvlJc w:val="left"/>
      <w:pPr>
        <w:ind w:left="2880" w:hanging="360"/>
      </w:pPr>
      <w:rPr>
        <w:rFonts w:ascii="Symbol" w:hAnsi="Symbol" w:hint="default"/>
      </w:rPr>
    </w:lvl>
    <w:lvl w:ilvl="4" w:tplc="D52C85BE">
      <w:start w:val="1"/>
      <w:numFmt w:val="bullet"/>
      <w:lvlText w:val="o"/>
      <w:lvlJc w:val="left"/>
      <w:pPr>
        <w:ind w:left="3600" w:hanging="360"/>
      </w:pPr>
      <w:rPr>
        <w:rFonts w:ascii="Courier New" w:hAnsi="Courier New" w:hint="default"/>
      </w:rPr>
    </w:lvl>
    <w:lvl w:ilvl="5" w:tplc="3C2485B0">
      <w:start w:val="1"/>
      <w:numFmt w:val="bullet"/>
      <w:lvlText w:val=""/>
      <w:lvlJc w:val="left"/>
      <w:pPr>
        <w:ind w:left="4320" w:hanging="360"/>
      </w:pPr>
      <w:rPr>
        <w:rFonts w:ascii="Wingdings" w:hAnsi="Wingdings" w:hint="default"/>
      </w:rPr>
    </w:lvl>
    <w:lvl w:ilvl="6" w:tplc="26C006AE">
      <w:start w:val="1"/>
      <w:numFmt w:val="bullet"/>
      <w:lvlText w:val=""/>
      <w:lvlJc w:val="left"/>
      <w:pPr>
        <w:ind w:left="5040" w:hanging="360"/>
      </w:pPr>
      <w:rPr>
        <w:rFonts w:ascii="Symbol" w:hAnsi="Symbol" w:hint="default"/>
      </w:rPr>
    </w:lvl>
    <w:lvl w:ilvl="7" w:tplc="9DDEF86C">
      <w:start w:val="1"/>
      <w:numFmt w:val="bullet"/>
      <w:lvlText w:val="o"/>
      <w:lvlJc w:val="left"/>
      <w:pPr>
        <w:ind w:left="5760" w:hanging="360"/>
      </w:pPr>
      <w:rPr>
        <w:rFonts w:ascii="Courier New" w:hAnsi="Courier New" w:hint="default"/>
      </w:rPr>
    </w:lvl>
    <w:lvl w:ilvl="8" w:tplc="FFD8C0BA">
      <w:start w:val="1"/>
      <w:numFmt w:val="bullet"/>
      <w:lvlText w:val=""/>
      <w:lvlJc w:val="left"/>
      <w:pPr>
        <w:ind w:left="6480" w:hanging="360"/>
      </w:pPr>
      <w:rPr>
        <w:rFonts w:ascii="Wingdings" w:hAnsi="Wingdings" w:hint="default"/>
      </w:rPr>
    </w:lvl>
  </w:abstractNum>
  <w:abstractNum w:abstractNumId="25" w15:restartNumberingAfterBreak="0">
    <w:nsid w:val="625A535B"/>
    <w:multiLevelType w:val="hybridMultilevel"/>
    <w:tmpl w:val="FD98627A"/>
    <w:lvl w:ilvl="0" w:tplc="390023AC">
      <w:start w:val="1"/>
      <w:numFmt w:val="bullet"/>
      <w:lvlText w:val="·"/>
      <w:lvlJc w:val="left"/>
      <w:pPr>
        <w:ind w:left="720" w:hanging="360"/>
      </w:pPr>
      <w:rPr>
        <w:rFonts w:ascii="Symbol" w:hAnsi="Symbol" w:hint="default"/>
      </w:rPr>
    </w:lvl>
    <w:lvl w:ilvl="1" w:tplc="D5523134">
      <w:start w:val="1"/>
      <w:numFmt w:val="bullet"/>
      <w:lvlText w:val="o"/>
      <w:lvlJc w:val="left"/>
      <w:pPr>
        <w:ind w:left="1440" w:hanging="360"/>
      </w:pPr>
      <w:rPr>
        <w:rFonts w:ascii="&quot;Courier New&quot;" w:hAnsi="&quot;Courier New&quot;" w:hint="default"/>
      </w:rPr>
    </w:lvl>
    <w:lvl w:ilvl="2" w:tplc="DDFA3AB0">
      <w:start w:val="1"/>
      <w:numFmt w:val="bullet"/>
      <w:lvlText w:val="§"/>
      <w:lvlJc w:val="left"/>
      <w:pPr>
        <w:ind w:left="2160" w:hanging="360"/>
      </w:pPr>
      <w:rPr>
        <w:rFonts w:ascii="Wingdings" w:hAnsi="Wingdings" w:hint="default"/>
      </w:rPr>
    </w:lvl>
    <w:lvl w:ilvl="3" w:tplc="DC28AEF4">
      <w:start w:val="1"/>
      <w:numFmt w:val="bullet"/>
      <w:lvlText w:val=""/>
      <w:lvlJc w:val="left"/>
      <w:pPr>
        <w:ind w:left="2880" w:hanging="360"/>
      </w:pPr>
      <w:rPr>
        <w:rFonts w:ascii="Symbol" w:hAnsi="Symbol" w:hint="default"/>
      </w:rPr>
    </w:lvl>
    <w:lvl w:ilvl="4" w:tplc="39D88F2A">
      <w:start w:val="1"/>
      <w:numFmt w:val="bullet"/>
      <w:lvlText w:val="o"/>
      <w:lvlJc w:val="left"/>
      <w:pPr>
        <w:ind w:left="3600" w:hanging="360"/>
      </w:pPr>
      <w:rPr>
        <w:rFonts w:ascii="Courier New" w:hAnsi="Courier New" w:hint="default"/>
      </w:rPr>
    </w:lvl>
    <w:lvl w:ilvl="5" w:tplc="C3FAE626">
      <w:start w:val="1"/>
      <w:numFmt w:val="bullet"/>
      <w:lvlText w:val=""/>
      <w:lvlJc w:val="left"/>
      <w:pPr>
        <w:ind w:left="4320" w:hanging="360"/>
      </w:pPr>
      <w:rPr>
        <w:rFonts w:ascii="Wingdings" w:hAnsi="Wingdings" w:hint="default"/>
      </w:rPr>
    </w:lvl>
    <w:lvl w:ilvl="6" w:tplc="EBA6E0CE">
      <w:start w:val="1"/>
      <w:numFmt w:val="bullet"/>
      <w:lvlText w:val=""/>
      <w:lvlJc w:val="left"/>
      <w:pPr>
        <w:ind w:left="5040" w:hanging="360"/>
      </w:pPr>
      <w:rPr>
        <w:rFonts w:ascii="Symbol" w:hAnsi="Symbol" w:hint="default"/>
      </w:rPr>
    </w:lvl>
    <w:lvl w:ilvl="7" w:tplc="D2A80CD0">
      <w:start w:val="1"/>
      <w:numFmt w:val="bullet"/>
      <w:lvlText w:val="o"/>
      <w:lvlJc w:val="left"/>
      <w:pPr>
        <w:ind w:left="5760" w:hanging="360"/>
      </w:pPr>
      <w:rPr>
        <w:rFonts w:ascii="Courier New" w:hAnsi="Courier New" w:hint="default"/>
      </w:rPr>
    </w:lvl>
    <w:lvl w:ilvl="8" w:tplc="0450E160">
      <w:start w:val="1"/>
      <w:numFmt w:val="bullet"/>
      <w:lvlText w:val=""/>
      <w:lvlJc w:val="left"/>
      <w:pPr>
        <w:ind w:left="6480" w:hanging="360"/>
      </w:pPr>
      <w:rPr>
        <w:rFonts w:ascii="Wingdings" w:hAnsi="Wingdings" w:hint="default"/>
      </w:rPr>
    </w:lvl>
  </w:abstractNum>
  <w:abstractNum w:abstractNumId="26" w15:restartNumberingAfterBreak="0">
    <w:nsid w:val="65262471"/>
    <w:multiLevelType w:val="multilevel"/>
    <w:tmpl w:val="8B884DEC"/>
    <w:lvl w:ilvl="0">
      <w:start w:val="1"/>
      <w:numFmt w:val="decimal"/>
      <w:lvlRestart w:val="0"/>
      <w:pStyle w:val="AppHead"/>
      <w:isLgl/>
      <w:lvlText w:val="Appendix %1."/>
      <w:lvlJc w:val="left"/>
      <w:pPr>
        <w:tabs>
          <w:tab w:val="num" w:pos="1985"/>
        </w:tabs>
        <w:ind w:left="1985" w:hanging="283"/>
      </w:pPr>
      <w:rPr>
        <w:rFonts w:asciiTheme="majorHAnsi" w:hAnsiTheme="majorHAnsi" w:cs="Arial" w:hint="default"/>
        <w:b w:val="0"/>
        <w:color w:val="C0504D" w:themeColor="accent2"/>
        <w:sz w:val="44"/>
        <w:szCs w:val="48"/>
      </w:rPr>
    </w:lvl>
    <w:lvl w:ilvl="1">
      <w:start w:val="1"/>
      <w:numFmt w:val="decimal"/>
      <w:isLgl/>
      <w:lvlText w:val="Appendix %1.%2"/>
      <w:lvlJc w:val="left"/>
      <w:pPr>
        <w:tabs>
          <w:tab w:val="num" w:pos="1985"/>
        </w:tabs>
        <w:ind w:left="1985" w:firstLine="288"/>
      </w:pPr>
      <w:rPr>
        <w:rFonts w:asciiTheme="majorHAnsi" w:hAnsiTheme="majorHAnsi" w:cstheme="majorHAnsi" w:hint="default"/>
        <w:b/>
        <w:color w:val="4F81BD" w:themeColor="accent1"/>
        <w:sz w:val="24"/>
        <w:szCs w:val="24"/>
      </w:rPr>
    </w:lvl>
    <w:lvl w:ilvl="2">
      <w:start w:val="1"/>
      <w:numFmt w:val="decimal"/>
      <w:isLgl/>
      <w:lvlText w:val="Appendix %1.%2.%3"/>
      <w:lvlJc w:val="left"/>
      <w:pPr>
        <w:tabs>
          <w:tab w:val="num" w:pos="1985"/>
        </w:tabs>
        <w:ind w:left="1985" w:hanging="283"/>
      </w:pPr>
      <w:rPr>
        <w:rFonts w:ascii="Arial" w:hAnsi="Arial" w:cs="Arial" w:hint="default"/>
        <w:b/>
        <w:color w:val="4F81BD" w:themeColor="accent1"/>
        <w:sz w:val="18"/>
        <w:szCs w:val="18"/>
      </w:rPr>
    </w:lvl>
    <w:lvl w:ilvl="3">
      <w:start w:val="1"/>
      <w:numFmt w:val="decimal"/>
      <w:lvlText w:val="%1.%2.%3.%4"/>
      <w:lvlJc w:val="left"/>
      <w:pPr>
        <w:tabs>
          <w:tab w:val="num" w:pos="1985"/>
        </w:tabs>
        <w:ind w:left="1985" w:hanging="283"/>
      </w:pPr>
      <w:rPr>
        <w:rFonts w:ascii="Arial" w:hAnsi="Arial" w:cs="Arial" w:hint="default"/>
        <w:b/>
        <w:color w:val="4F81BD" w:themeColor="accent1"/>
        <w:sz w:val="18"/>
        <w:szCs w:val="18"/>
      </w:rPr>
    </w:lvl>
    <w:lvl w:ilvl="4">
      <w:start w:val="1"/>
      <w:numFmt w:val="decimal"/>
      <w:lvlText w:val="%1.%2.%3.%4.%5"/>
      <w:lvlJc w:val="left"/>
      <w:pPr>
        <w:ind w:left="2993" w:hanging="1008"/>
      </w:pPr>
      <w:rPr>
        <w:rFonts w:hint="default"/>
      </w:rPr>
    </w:lvl>
    <w:lvl w:ilvl="5">
      <w:start w:val="1"/>
      <w:numFmt w:val="decimal"/>
      <w:lvlText w:val="%1.%2.%3.%4.%5.%6"/>
      <w:lvlJc w:val="left"/>
      <w:pPr>
        <w:ind w:left="3137" w:hanging="1152"/>
      </w:pPr>
      <w:rPr>
        <w:rFonts w:hint="default"/>
      </w:rPr>
    </w:lvl>
    <w:lvl w:ilvl="6">
      <w:start w:val="1"/>
      <w:numFmt w:val="decimal"/>
      <w:lvlText w:val="%1.%2.%3.%4.%5.%6.%7"/>
      <w:lvlJc w:val="left"/>
      <w:pPr>
        <w:ind w:left="3281" w:hanging="1296"/>
      </w:pPr>
      <w:rPr>
        <w:rFonts w:hint="default"/>
      </w:rPr>
    </w:lvl>
    <w:lvl w:ilvl="7">
      <w:start w:val="1"/>
      <w:numFmt w:val="decimal"/>
      <w:lvlText w:val="%1.%2.%3.%4.%5.%6.%7.%8"/>
      <w:lvlJc w:val="left"/>
      <w:pPr>
        <w:ind w:left="3425" w:hanging="1440"/>
      </w:pPr>
      <w:rPr>
        <w:rFonts w:hint="default"/>
      </w:rPr>
    </w:lvl>
    <w:lvl w:ilvl="8">
      <w:start w:val="1"/>
      <w:numFmt w:val="decimal"/>
      <w:lvlText w:val="%1.%2.%3.%4.%5.%6.%7.%8.%9"/>
      <w:lvlJc w:val="left"/>
      <w:pPr>
        <w:ind w:left="3569" w:hanging="1584"/>
      </w:pPr>
      <w:rPr>
        <w:rFonts w:hint="default"/>
      </w:rPr>
    </w:lvl>
  </w:abstractNum>
  <w:abstractNum w:abstractNumId="27" w15:restartNumberingAfterBreak="0">
    <w:nsid w:val="6D995232"/>
    <w:multiLevelType w:val="multilevel"/>
    <w:tmpl w:val="1F28A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EE3444F"/>
    <w:multiLevelType w:val="hybridMultilevel"/>
    <w:tmpl w:val="ED4AE9AE"/>
    <w:lvl w:ilvl="0" w:tplc="13F642CA">
      <w:start w:val="1"/>
      <w:numFmt w:val="bullet"/>
      <w:pStyle w:val="TableBullet1"/>
      <w:lvlText w:val=""/>
      <w:lvlJc w:val="left"/>
      <w:pPr>
        <w:tabs>
          <w:tab w:val="num" w:pos="170"/>
        </w:tabs>
        <w:ind w:left="170" w:hanging="170"/>
      </w:pPr>
      <w:rPr>
        <w:rFonts w:ascii="Symbol" w:hAnsi="Symbol" w:hint="default"/>
      </w:rPr>
    </w:lvl>
    <w:lvl w:ilvl="1" w:tplc="AB789C3C" w:tentative="1">
      <w:start w:val="1"/>
      <w:numFmt w:val="bullet"/>
      <w:lvlText w:val="o"/>
      <w:lvlJc w:val="left"/>
      <w:pPr>
        <w:tabs>
          <w:tab w:val="num" w:pos="1440"/>
        </w:tabs>
        <w:ind w:left="1440" w:hanging="360"/>
      </w:pPr>
      <w:rPr>
        <w:rFonts w:ascii="Courier New" w:hAnsi="Courier New" w:cs="Courier New" w:hint="default"/>
      </w:rPr>
    </w:lvl>
    <w:lvl w:ilvl="2" w:tplc="55B80522" w:tentative="1">
      <w:start w:val="1"/>
      <w:numFmt w:val="bullet"/>
      <w:lvlText w:val=""/>
      <w:lvlJc w:val="left"/>
      <w:pPr>
        <w:tabs>
          <w:tab w:val="num" w:pos="2160"/>
        </w:tabs>
        <w:ind w:left="2160" w:hanging="360"/>
      </w:pPr>
      <w:rPr>
        <w:rFonts w:ascii="Wingdings" w:hAnsi="Wingdings" w:hint="default"/>
      </w:rPr>
    </w:lvl>
    <w:lvl w:ilvl="3" w:tplc="5ED46D6E" w:tentative="1">
      <w:start w:val="1"/>
      <w:numFmt w:val="bullet"/>
      <w:lvlText w:val=""/>
      <w:lvlJc w:val="left"/>
      <w:pPr>
        <w:tabs>
          <w:tab w:val="num" w:pos="2880"/>
        </w:tabs>
        <w:ind w:left="2880" w:hanging="360"/>
      </w:pPr>
      <w:rPr>
        <w:rFonts w:ascii="Symbol" w:hAnsi="Symbol" w:hint="default"/>
      </w:rPr>
    </w:lvl>
    <w:lvl w:ilvl="4" w:tplc="B4523F00" w:tentative="1">
      <w:start w:val="1"/>
      <w:numFmt w:val="bullet"/>
      <w:lvlText w:val="o"/>
      <w:lvlJc w:val="left"/>
      <w:pPr>
        <w:tabs>
          <w:tab w:val="num" w:pos="3600"/>
        </w:tabs>
        <w:ind w:left="3600" w:hanging="360"/>
      </w:pPr>
      <w:rPr>
        <w:rFonts w:ascii="Courier New" w:hAnsi="Courier New" w:cs="Courier New" w:hint="default"/>
      </w:rPr>
    </w:lvl>
    <w:lvl w:ilvl="5" w:tplc="34366714" w:tentative="1">
      <w:start w:val="1"/>
      <w:numFmt w:val="bullet"/>
      <w:lvlText w:val=""/>
      <w:lvlJc w:val="left"/>
      <w:pPr>
        <w:tabs>
          <w:tab w:val="num" w:pos="4320"/>
        </w:tabs>
        <w:ind w:left="4320" w:hanging="360"/>
      </w:pPr>
      <w:rPr>
        <w:rFonts w:ascii="Wingdings" w:hAnsi="Wingdings" w:hint="default"/>
      </w:rPr>
    </w:lvl>
    <w:lvl w:ilvl="6" w:tplc="F3800740" w:tentative="1">
      <w:start w:val="1"/>
      <w:numFmt w:val="bullet"/>
      <w:lvlText w:val=""/>
      <w:lvlJc w:val="left"/>
      <w:pPr>
        <w:tabs>
          <w:tab w:val="num" w:pos="5040"/>
        </w:tabs>
        <w:ind w:left="5040" w:hanging="360"/>
      </w:pPr>
      <w:rPr>
        <w:rFonts w:ascii="Symbol" w:hAnsi="Symbol" w:hint="default"/>
      </w:rPr>
    </w:lvl>
    <w:lvl w:ilvl="7" w:tplc="9A52D018" w:tentative="1">
      <w:start w:val="1"/>
      <w:numFmt w:val="bullet"/>
      <w:lvlText w:val="o"/>
      <w:lvlJc w:val="left"/>
      <w:pPr>
        <w:tabs>
          <w:tab w:val="num" w:pos="5760"/>
        </w:tabs>
        <w:ind w:left="5760" w:hanging="360"/>
      </w:pPr>
      <w:rPr>
        <w:rFonts w:ascii="Courier New" w:hAnsi="Courier New" w:cs="Courier New" w:hint="default"/>
      </w:rPr>
    </w:lvl>
    <w:lvl w:ilvl="8" w:tplc="CD3AA940"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8D71CE7"/>
    <w:multiLevelType w:val="multilevel"/>
    <w:tmpl w:val="385A676C"/>
    <w:lvl w:ilvl="0">
      <w:start w:val="1"/>
      <w:numFmt w:val="decimal"/>
      <w:lvlText w:val="%1"/>
      <w:lvlJc w:val="left"/>
      <w:pPr>
        <w:ind w:left="432" w:hanging="432"/>
      </w:pPr>
      <w:rPr>
        <w:rFonts w:hint="default"/>
      </w:rPr>
    </w:lvl>
    <w:lvl w:ilvl="1">
      <w:start w:val="1"/>
      <w:numFmt w:val="decimal"/>
      <w:lvlText w:val="%1.%2"/>
      <w:lvlJc w:val="left"/>
      <w:pPr>
        <w:ind w:left="1711" w:hanging="576"/>
      </w:pPr>
      <w:rPr>
        <w:rFonts w:hint="default"/>
      </w:rPr>
    </w:lvl>
    <w:lvl w:ilvl="2">
      <w:start w:val="1"/>
      <w:numFmt w:val="decimal"/>
      <w:pStyle w:val="BHeading3"/>
      <w:lvlText w:val="%1.%2.%3"/>
      <w:lvlJc w:val="left"/>
      <w:pPr>
        <w:ind w:left="3414" w:hanging="720"/>
      </w:pPr>
      <w:rPr>
        <w:rFonts w:hint="default"/>
      </w:rPr>
    </w:lvl>
    <w:lvl w:ilvl="3">
      <w:start w:val="1"/>
      <w:numFmt w:val="decimal"/>
      <w:pStyle w:val="B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796A3518"/>
    <w:multiLevelType w:val="multilevel"/>
    <w:tmpl w:val="1666BE2E"/>
    <w:lvl w:ilvl="0">
      <w:start w:val="1"/>
      <w:numFmt w:val="decimal"/>
      <w:pStyle w:val="NumBullet1"/>
      <w:lvlText w:val="%1."/>
      <w:lvlJc w:val="left"/>
      <w:pPr>
        <w:tabs>
          <w:tab w:val="num" w:pos="340"/>
        </w:tabs>
        <w:ind w:left="340" w:hanging="340"/>
      </w:pPr>
      <w:rPr>
        <w:rFonts w:asciiTheme="minorHAnsi" w:hAnsiTheme="minorHAnsi" w:hint="default"/>
        <w:color w:val="C0504D" w:themeColor="accent2"/>
      </w:rPr>
    </w:lvl>
    <w:lvl w:ilvl="1">
      <w:start w:val="1"/>
      <w:numFmt w:val="lowerLetter"/>
      <w:pStyle w:val="NumBullet2"/>
      <w:lvlText w:val="%2)"/>
      <w:lvlJc w:val="left"/>
      <w:pPr>
        <w:tabs>
          <w:tab w:val="num" w:pos="680"/>
        </w:tabs>
        <w:ind w:left="680" w:hanging="340"/>
      </w:pPr>
      <w:rPr>
        <w:rFonts w:asciiTheme="minorHAnsi" w:hAnsiTheme="minorHAnsi" w:hint="default"/>
        <w:color w:val="C0504D" w:themeColor="accent2"/>
      </w:rPr>
    </w:lvl>
    <w:lvl w:ilvl="2">
      <w:start w:val="1"/>
      <w:numFmt w:val="lowerRoman"/>
      <w:pStyle w:val="NumBullet3"/>
      <w:lvlText w:val="%3."/>
      <w:lvlJc w:val="left"/>
      <w:pPr>
        <w:tabs>
          <w:tab w:val="num" w:pos="1021"/>
        </w:tabs>
        <w:ind w:left="1021" w:hanging="341"/>
      </w:pPr>
      <w:rPr>
        <w:rFonts w:asciiTheme="minorHAnsi" w:hAnsiTheme="minorHAnsi" w:hint="default"/>
        <w:color w:val="C0504D" w:themeColor="accent2"/>
      </w:rPr>
    </w:lvl>
    <w:lvl w:ilvl="3">
      <w:start w:val="1"/>
      <w:numFmt w:val="decimal"/>
      <w:lvlText w:val="%1.%2.%3.%4."/>
      <w:lvlJc w:val="left"/>
      <w:pPr>
        <w:tabs>
          <w:tab w:val="num" w:pos="0"/>
        </w:tabs>
        <w:ind w:left="1728" w:hanging="648"/>
      </w:pPr>
      <w:rPr>
        <w:rFonts w:hint="default"/>
      </w:rPr>
    </w:lvl>
    <w:lvl w:ilvl="4">
      <w:start w:val="1"/>
      <w:numFmt w:val="decimal"/>
      <w:lvlText w:val="%1.%2.%3.%4.%5."/>
      <w:lvlJc w:val="left"/>
      <w:pPr>
        <w:tabs>
          <w:tab w:val="num" w:pos="0"/>
        </w:tabs>
        <w:ind w:left="2232" w:hanging="792"/>
      </w:pPr>
      <w:rPr>
        <w:rFonts w:hint="default"/>
      </w:rPr>
    </w:lvl>
    <w:lvl w:ilvl="5">
      <w:start w:val="1"/>
      <w:numFmt w:val="decimal"/>
      <w:lvlText w:val="%1.%2.%3.%4.%5.%6."/>
      <w:lvlJc w:val="left"/>
      <w:pPr>
        <w:tabs>
          <w:tab w:val="num" w:pos="0"/>
        </w:tabs>
        <w:ind w:left="2736" w:hanging="936"/>
      </w:pPr>
      <w:rPr>
        <w:rFonts w:hint="default"/>
      </w:rPr>
    </w:lvl>
    <w:lvl w:ilvl="6">
      <w:start w:val="1"/>
      <w:numFmt w:val="decimal"/>
      <w:lvlText w:val="%1.%2.%3.%4.%5.%6.%7."/>
      <w:lvlJc w:val="left"/>
      <w:pPr>
        <w:tabs>
          <w:tab w:val="num" w:pos="0"/>
        </w:tabs>
        <w:ind w:left="3240" w:hanging="1080"/>
      </w:pPr>
      <w:rPr>
        <w:rFonts w:hint="default"/>
      </w:rPr>
    </w:lvl>
    <w:lvl w:ilvl="7">
      <w:start w:val="1"/>
      <w:numFmt w:val="decimal"/>
      <w:lvlText w:val="%1.%2.%3.%4.%5.%6.%7.%8."/>
      <w:lvlJc w:val="left"/>
      <w:pPr>
        <w:tabs>
          <w:tab w:val="num" w:pos="0"/>
        </w:tabs>
        <w:ind w:left="3744" w:hanging="1224"/>
      </w:pPr>
      <w:rPr>
        <w:rFonts w:hint="default"/>
      </w:rPr>
    </w:lvl>
    <w:lvl w:ilvl="8">
      <w:start w:val="1"/>
      <w:numFmt w:val="decimal"/>
      <w:lvlText w:val="%1.%2.%3.%4.%5.%6.%7.%8.%9."/>
      <w:lvlJc w:val="left"/>
      <w:pPr>
        <w:tabs>
          <w:tab w:val="num" w:pos="0"/>
        </w:tabs>
        <w:ind w:left="4320" w:hanging="1440"/>
      </w:pPr>
      <w:rPr>
        <w:rFonts w:hint="default"/>
      </w:rPr>
    </w:lvl>
  </w:abstractNum>
  <w:abstractNum w:abstractNumId="31" w15:restartNumberingAfterBreak="0">
    <w:nsid w:val="79D35431"/>
    <w:multiLevelType w:val="multilevel"/>
    <w:tmpl w:val="3288F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33603409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059547455">
    <w:abstractNumId w:val="14"/>
  </w:num>
  <w:num w:numId="3" w16cid:durableId="726415924">
    <w:abstractNumId w:val="19"/>
  </w:num>
  <w:num w:numId="4" w16cid:durableId="1484390838">
    <w:abstractNumId w:val="21"/>
  </w:num>
  <w:num w:numId="5" w16cid:durableId="105468985">
    <w:abstractNumId w:val="5"/>
  </w:num>
  <w:num w:numId="6" w16cid:durableId="1282958582">
    <w:abstractNumId w:val="17"/>
  </w:num>
  <w:num w:numId="7" w16cid:durableId="230432499">
    <w:abstractNumId w:val="30"/>
  </w:num>
  <w:num w:numId="8" w16cid:durableId="214047414">
    <w:abstractNumId w:val="28"/>
  </w:num>
  <w:num w:numId="9" w16cid:durableId="680593448">
    <w:abstractNumId w:val="26"/>
  </w:num>
  <w:num w:numId="10" w16cid:durableId="1750929055">
    <w:abstractNumId w:val="0"/>
  </w:num>
  <w:num w:numId="11" w16cid:durableId="34669351">
    <w:abstractNumId w:val="12"/>
  </w:num>
  <w:num w:numId="12" w16cid:durableId="1235354164">
    <w:abstractNumId w:val="11"/>
  </w:num>
  <w:num w:numId="13" w16cid:durableId="934822836">
    <w:abstractNumId w:val="4"/>
  </w:num>
  <w:num w:numId="14" w16cid:durableId="1481189330">
    <w:abstractNumId w:val="3"/>
  </w:num>
  <w:num w:numId="15" w16cid:durableId="1543712126">
    <w:abstractNumId w:val="24"/>
  </w:num>
  <w:num w:numId="16" w16cid:durableId="1716849626">
    <w:abstractNumId w:val="25"/>
  </w:num>
  <w:num w:numId="17" w16cid:durableId="1222249737">
    <w:abstractNumId w:val="13"/>
  </w:num>
  <w:num w:numId="18" w16cid:durableId="2055544605">
    <w:abstractNumId w:val="15"/>
  </w:num>
  <w:num w:numId="19" w16cid:durableId="93600282">
    <w:abstractNumId w:val="29"/>
  </w:num>
  <w:num w:numId="20" w16cid:durableId="371728401">
    <w:abstractNumId w:val="23"/>
  </w:num>
  <w:num w:numId="21" w16cid:durableId="1648558360">
    <w:abstractNumId w:val="10"/>
  </w:num>
  <w:num w:numId="22" w16cid:durableId="1702197706">
    <w:abstractNumId w:val="7"/>
  </w:num>
  <w:num w:numId="23" w16cid:durableId="902180424">
    <w:abstractNumId w:val="21"/>
    <w:lvlOverride w:ilvl="0">
      <w:startOverride w:val="1"/>
    </w:lvlOverride>
  </w:num>
  <w:num w:numId="24" w16cid:durableId="1082682521">
    <w:abstractNumId w:val="21"/>
    <w:lvlOverride w:ilvl="0">
      <w:startOverride w:val="1"/>
    </w:lvlOverride>
  </w:num>
  <w:num w:numId="25" w16cid:durableId="590967802">
    <w:abstractNumId w:val="21"/>
    <w:lvlOverride w:ilvl="0">
      <w:startOverride w:val="1"/>
    </w:lvlOverride>
  </w:num>
  <w:num w:numId="26" w16cid:durableId="8724083">
    <w:abstractNumId w:val="21"/>
    <w:lvlOverride w:ilvl="0">
      <w:startOverride w:val="1"/>
    </w:lvlOverride>
  </w:num>
  <w:num w:numId="27" w16cid:durableId="905532351">
    <w:abstractNumId w:val="1"/>
  </w:num>
  <w:num w:numId="28" w16cid:durableId="997415658">
    <w:abstractNumId w:val="21"/>
    <w:lvlOverride w:ilvl="0">
      <w:startOverride w:val="1"/>
    </w:lvlOverride>
  </w:num>
  <w:num w:numId="29" w16cid:durableId="1477187470">
    <w:abstractNumId w:val="9"/>
  </w:num>
  <w:num w:numId="30" w16cid:durableId="1374188707">
    <w:abstractNumId w:val="15"/>
  </w:num>
  <w:num w:numId="31" w16cid:durableId="1055469961">
    <w:abstractNumId w:val="15"/>
  </w:num>
  <w:num w:numId="32" w16cid:durableId="1468665538">
    <w:abstractNumId w:val="16"/>
  </w:num>
  <w:num w:numId="33" w16cid:durableId="87313179">
    <w:abstractNumId w:val="31"/>
  </w:num>
  <w:num w:numId="34" w16cid:durableId="1712726573">
    <w:abstractNumId w:val="21"/>
    <w:lvlOverride w:ilvl="0">
      <w:startOverride w:val="1"/>
    </w:lvlOverride>
  </w:num>
  <w:num w:numId="35" w16cid:durableId="1517772127">
    <w:abstractNumId w:val="21"/>
    <w:lvlOverride w:ilvl="0">
      <w:startOverride w:val="1"/>
    </w:lvlOverride>
  </w:num>
  <w:num w:numId="36" w16cid:durableId="875040655">
    <w:abstractNumId w:val="22"/>
  </w:num>
  <w:num w:numId="37" w16cid:durableId="1707244908">
    <w:abstractNumId w:val="6"/>
  </w:num>
  <w:num w:numId="38" w16cid:durableId="1179809778">
    <w:abstractNumId w:val="21"/>
    <w:lvlOverride w:ilvl="0">
      <w:startOverride w:val="1"/>
    </w:lvlOverride>
  </w:num>
  <w:num w:numId="39" w16cid:durableId="1406954407">
    <w:abstractNumId w:val="21"/>
    <w:lvlOverride w:ilvl="0">
      <w:startOverride w:val="1"/>
    </w:lvlOverride>
  </w:num>
  <w:num w:numId="40" w16cid:durableId="494226012">
    <w:abstractNumId w:val="18"/>
  </w:num>
  <w:num w:numId="41" w16cid:durableId="1537545145">
    <w:abstractNumId w:val="19"/>
    <w:lvlOverride w:ilvl="0">
      <w:startOverride w:val="1"/>
    </w:lvlOverride>
  </w:num>
  <w:num w:numId="42" w16cid:durableId="325474774">
    <w:abstractNumId w:val="27"/>
  </w:num>
  <w:num w:numId="43" w16cid:durableId="601567480">
    <w:abstractNumId w:val="19"/>
    <w:lvlOverride w:ilvl="0">
      <w:startOverride w:val="1"/>
    </w:lvlOverride>
  </w:num>
  <w:num w:numId="44" w16cid:durableId="1223178428">
    <w:abstractNumId w:val="21"/>
    <w:lvlOverride w:ilvl="0">
      <w:startOverride w:val="1"/>
    </w:lvlOverride>
  </w:num>
  <w:num w:numId="45" w16cid:durableId="865754010">
    <w:abstractNumId w:val="15"/>
  </w:num>
  <w:num w:numId="46" w16cid:durableId="2045250160">
    <w:abstractNumId w:val="2"/>
  </w:num>
  <w:num w:numId="47" w16cid:durableId="595670312">
    <w:abstractNumId w:val="8"/>
  </w:num>
  <w:num w:numId="48" w16cid:durableId="440415959">
    <w:abstractNumId w:val="15"/>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sif Maruf (UK)">
    <w15:presenceInfo w15:providerId="AD" w15:userId="S::Asif.Maruf@virginmediao2.co.uk::8a2d95e4-7b1e-4ef5-97ae-9986ff6e0433"/>
  </w15:person>
  <w15:person w15:author="Chris Dollimore (UK)">
    <w15:presenceInfo w15:providerId="AD" w15:userId="S::Chris.Dollimore@virginmediao2.co.uk::7bb6378f-54ec-4147-92f5-717ee84264c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7"/>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0444"/>
    <w:rsid w:val="0000041D"/>
    <w:rsid w:val="00000556"/>
    <w:rsid w:val="000009A8"/>
    <w:rsid w:val="00000CC0"/>
    <w:rsid w:val="000010E1"/>
    <w:rsid w:val="00001360"/>
    <w:rsid w:val="000014FD"/>
    <w:rsid w:val="0000166C"/>
    <w:rsid w:val="000016B8"/>
    <w:rsid w:val="00001ABB"/>
    <w:rsid w:val="00001B33"/>
    <w:rsid w:val="00001C7A"/>
    <w:rsid w:val="000021BC"/>
    <w:rsid w:val="0000270D"/>
    <w:rsid w:val="00002A9C"/>
    <w:rsid w:val="00002DFF"/>
    <w:rsid w:val="00003023"/>
    <w:rsid w:val="00003640"/>
    <w:rsid w:val="00003AD2"/>
    <w:rsid w:val="00003F49"/>
    <w:rsid w:val="00004304"/>
    <w:rsid w:val="00004353"/>
    <w:rsid w:val="00004481"/>
    <w:rsid w:val="0000448B"/>
    <w:rsid w:val="000045D6"/>
    <w:rsid w:val="00004CB1"/>
    <w:rsid w:val="00004DA8"/>
    <w:rsid w:val="00004DF4"/>
    <w:rsid w:val="00004EB8"/>
    <w:rsid w:val="00004FD7"/>
    <w:rsid w:val="000057A8"/>
    <w:rsid w:val="00005CD4"/>
    <w:rsid w:val="00005D88"/>
    <w:rsid w:val="00006078"/>
    <w:rsid w:val="0000614A"/>
    <w:rsid w:val="00006760"/>
    <w:rsid w:val="00006781"/>
    <w:rsid w:val="00006B5B"/>
    <w:rsid w:val="00006EDC"/>
    <w:rsid w:val="0000723A"/>
    <w:rsid w:val="00007F7C"/>
    <w:rsid w:val="000100F6"/>
    <w:rsid w:val="0001038D"/>
    <w:rsid w:val="00010411"/>
    <w:rsid w:val="000104BD"/>
    <w:rsid w:val="00010BBD"/>
    <w:rsid w:val="00010D55"/>
    <w:rsid w:val="00010E3C"/>
    <w:rsid w:val="00010EE1"/>
    <w:rsid w:val="00010F49"/>
    <w:rsid w:val="00011237"/>
    <w:rsid w:val="00011266"/>
    <w:rsid w:val="0001146B"/>
    <w:rsid w:val="00011634"/>
    <w:rsid w:val="00011761"/>
    <w:rsid w:val="00011889"/>
    <w:rsid w:val="0001199F"/>
    <w:rsid w:val="000119E7"/>
    <w:rsid w:val="00011A92"/>
    <w:rsid w:val="00011B8F"/>
    <w:rsid w:val="00011CCC"/>
    <w:rsid w:val="00011E6C"/>
    <w:rsid w:val="00012178"/>
    <w:rsid w:val="0001224F"/>
    <w:rsid w:val="00012367"/>
    <w:rsid w:val="00012437"/>
    <w:rsid w:val="00012454"/>
    <w:rsid w:val="0001283C"/>
    <w:rsid w:val="0001285F"/>
    <w:rsid w:val="00012A00"/>
    <w:rsid w:val="00012D1F"/>
    <w:rsid w:val="00012E97"/>
    <w:rsid w:val="00013781"/>
    <w:rsid w:val="00013B2F"/>
    <w:rsid w:val="00014034"/>
    <w:rsid w:val="0001444D"/>
    <w:rsid w:val="000144A9"/>
    <w:rsid w:val="00014881"/>
    <w:rsid w:val="00014A18"/>
    <w:rsid w:val="00014ADE"/>
    <w:rsid w:val="00014C97"/>
    <w:rsid w:val="000150FC"/>
    <w:rsid w:val="00015105"/>
    <w:rsid w:val="000151AF"/>
    <w:rsid w:val="00015298"/>
    <w:rsid w:val="000153BD"/>
    <w:rsid w:val="00015461"/>
    <w:rsid w:val="000157DF"/>
    <w:rsid w:val="0001598D"/>
    <w:rsid w:val="00015B43"/>
    <w:rsid w:val="00015C6E"/>
    <w:rsid w:val="00015D39"/>
    <w:rsid w:val="00016453"/>
    <w:rsid w:val="00016D5A"/>
    <w:rsid w:val="00016DDC"/>
    <w:rsid w:val="000172C8"/>
    <w:rsid w:val="0001739F"/>
    <w:rsid w:val="000174F8"/>
    <w:rsid w:val="0001756C"/>
    <w:rsid w:val="0001764A"/>
    <w:rsid w:val="0001785A"/>
    <w:rsid w:val="000178AF"/>
    <w:rsid w:val="000179FA"/>
    <w:rsid w:val="00017C7A"/>
    <w:rsid w:val="00017EE8"/>
    <w:rsid w:val="00017EF0"/>
    <w:rsid w:val="000200A8"/>
    <w:rsid w:val="000207CD"/>
    <w:rsid w:val="00020AA6"/>
    <w:rsid w:val="00020C1F"/>
    <w:rsid w:val="00021139"/>
    <w:rsid w:val="00021529"/>
    <w:rsid w:val="0002153A"/>
    <w:rsid w:val="00021B65"/>
    <w:rsid w:val="00021F36"/>
    <w:rsid w:val="00021F9F"/>
    <w:rsid w:val="00021FB6"/>
    <w:rsid w:val="00022639"/>
    <w:rsid w:val="00022757"/>
    <w:rsid w:val="00022A80"/>
    <w:rsid w:val="00022B38"/>
    <w:rsid w:val="00022B68"/>
    <w:rsid w:val="00022BA9"/>
    <w:rsid w:val="000232B4"/>
    <w:rsid w:val="000232ED"/>
    <w:rsid w:val="000233CC"/>
    <w:rsid w:val="000234E3"/>
    <w:rsid w:val="000236A1"/>
    <w:rsid w:val="000236F4"/>
    <w:rsid w:val="00023781"/>
    <w:rsid w:val="000237FB"/>
    <w:rsid w:val="00024B99"/>
    <w:rsid w:val="00024CBD"/>
    <w:rsid w:val="00024DCF"/>
    <w:rsid w:val="00024EBC"/>
    <w:rsid w:val="00024F7E"/>
    <w:rsid w:val="00024F99"/>
    <w:rsid w:val="00025494"/>
    <w:rsid w:val="0002572E"/>
    <w:rsid w:val="00025779"/>
    <w:rsid w:val="00025811"/>
    <w:rsid w:val="00026158"/>
    <w:rsid w:val="000261B1"/>
    <w:rsid w:val="0002622B"/>
    <w:rsid w:val="000262C6"/>
    <w:rsid w:val="000264B5"/>
    <w:rsid w:val="000266CD"/>
    <w:rsid w:val="0002683A"/>
    <w:rsid w:val="00026C05"/>
    <w:rsid w:val="00026F4D"/>
    <w:rsid w:val="00027448"/>
    <w:rsid w:val="000275F1"/>
    <w:rsid w:val="00027738"/>
    <w:rsid w:val="0002796F"/>
    <w:rsid w:val="00027C4D"/>
    <w:rsid w:val="00030B19"/>
    <w:rsid w:val="00030B2C"/>
    <w:rsid w:val="00031134"/>
    <w:rsid w:val="000313D0"/>
    <w:rsid w:val="000315D2"/>
    <w:rsid w:val="000315E7"/>
    <w:rsid w:val="000316A4"/>
    <w:rsid w:val="000316CE"/>
    <w:rsid w:val="000316EC"/>
    <w:rsid w:val="000317B9"/>
    <w:rsid w:val="0003182F"/>
    <w:rsid w:val="00031CC5"/>
    <w:rsid w:val="0003221B"/>
    <w:rsid w:val="000322B7"/>
    <w:rsid w:val="00032539"/>
    <w:rsid w:val="0003254A"/>
    <w:rsid w:val="000328B4"/>
    <w:rsid w:val="00032A79"/>
    <w:rsid w:val="00032B5B"/>
    <w:rsid w:val="00032B7F"/>
    <w:rsid w:val="00032C21"/>
    <w:rsid w:val="00032DCA"/>
    <w:rsid w:val="00032F9F"/>
    <w:rsid w:val="00033043"/>
    <w:rsid w:val="00033446"/>
    <w:rsid w:val="0003364A"/>
    <w:rsid w:val="000339E4"/>
    <w:rsid w:val="00033D34"/>
    <w:rsid w:val="00034617"/>
    <w:rsid w:val="000346AC"/>
    <w:rsid w:val="000346C3"/>
    <w:rsid w:val="0003488E"/>
    <w:rsid w:val="0003495E"/>
    <w:rsid w:val="00034A45"/>
    <w:rsid w:val="00034B0B"/>
    <w:rsid w:val="00034B6D"/>
    <w:rsid w:val="00034EB6"/>
    <w:rsid w:val="000350D4"/>
    <w:rsid w:val="000357FE"/>
    <w:rsid w:val="000359E8"/>
    <w:rsid w:val="00035BB1"/>
    <w:rsid w:val="0003616C"/>
    <w:rsid w:val="0003625C"/>
    <w:rsid w:val="00036266"/>
    <w:rsid w:val="00036AE6"/>
    <w:rsid w:val="00036E8B"/>
    <w:rsid w:val="000374CF"/>
    <w:rsid w:val="00037515"/>
    <w:rsid w:val="00037539"/>
    <w:rsid w:val="000375B4"/>
    <w:rsid w:val="00037ADA"/>
    <w:rsid w:val="00037F4A"/>
    <w:rsid w:val="000401B7"/>
    <w:rsid w:val="0004038C"/>
    <w:rsid w:val="000404D5"/>
    <w:rsid w:val="00040D38"/>
    <w:rsid w:val="000412FA"/>
    <w:rsid w:val="0004130F"/>
    <w:rsid w:val="00041932"/>
    <w:rsid w:val="00041BC5"/>
    <w:rsid w:val="00041E04"/>
    <w:rsid w:val="00041E2B"/>
    <w:rsid w:val="00042229"/>
    <w:rsid w:val="0004279E"/>
    <w:rsid w:val="000428C5"/>
    <w:rsid w:val="00042AEF"/>
    <w:rsid w:val="00042D64"/>
    <w:rsid w:val="00043017"/>
    <w:rsid w:val="000430B4"/>
    <w:rsid w:val="000431BA"/>
    <w:rsid w:val="0004333F"/>
    <w:rsid w:val="0004349E"/>
    <w:rsid w:val="000436B9"/>
    <w:rsid w:val="00043FC7"/>
    <w:rsid w:val="00044229"/>
    <w:rsid w:val="000443A5"/>
    <w:rsid w:val="0004465F"/>
    <w:rsid w:val="00044761"/>
    <w:rsid w:val="00044939"/>
    <w:rsid w:val="00044AD7"/>
    <w:rsid w:val="00044AF8"/>
    <w:rsid w:val="00044BB1"/>
    <w:rsid w:val="00044C9C"/>
    <w:rsid w:val="00044D31"/>
    <w:rsid w:val="00044DB3"/>
    <w:rsid w:val="00044E5D"/>
    <w:rsid w:val="000451C4"/>
    <w:rsid w:val="00045545"/>
    <w:rsid w:val="00045591"/>
    <w:rsid w:val="000458AD"/>
    <w:rsid w:val="000458B0"/>
    <w:rsid w:val="00045FEF"/>
    <w:rsid w:val="00046011"/>
    <w:rsid w:val="00046564"/>
    <w:rsid w:val="00046D9B"/>
    <w:rsid w:val="00046DE6"/>
    <w:rsid w:val="0004701B"/>
    <w:rsid w:val="00047631"/>
    <w:rsid w:val="00047A7D"/>
    <w:rsid w:val="00047AE5"/>
    <w:rsid w:val="00047BDB"/>
    <w:rsid w:val="00047D15"/>
    <w:rsid w:val="0005001A"/>
    <w:rsid w:val="0005002A"/>
    <w:rsid w:val="000502D1"/>
    <w:rsid w:val="00050568"/>
    <w:rsid w:val="0005088D"/>
    <w:rsid w:val="00050BE5"/>
    <w:rsid w:val="000510A8"/>
    <w:rsid w:val="000510E5"/>
    <w:rsid w:val="00051175"/>
    <w:rsid w:val="00051254"/>
    <w:rsid w:val="000519A4"/>
    <w:rsid w:val="000519EF"/>
    <w:rsid w:val="00051A40"/>
    <w:rsid w:val="00051C48"/>
    <w:rsid w:val="00051F07"/>
    <w:rsid w:val="000521D1"/>
    <w:rsid w:val="0005225E"/>
    <w:rsid w:val="00052690"/>
    <w:rsid w:val="00052AA3"/>
    <w:rsid w:val="00052CA6"/>
    <w:rsid w:val="0005349A"/>
    <w:rsid w:val="000536D0"/>
    <w:rsid w:val="00053735"/>
    <w:rsid w:val="0005373B"/>
    <w:rsid w:val="0005395E"/>
    <w:rsid w:val="0005397C"/>
    <w:rsid w:val="000541E7"/>
    <w:rsid w:val="0005426C"/>
    <w:rsid w:val="00054280"/>
    <w:rsid w:val="00054427"/>
    <w:rsid w:val="000549AA"/>
    <w:rsid w:val="000549C3"/>
    <w:rsid w:val="00054CDE"/>
    <w:rsid w:val="00054DA3"/>
    <w:rsid w:val="00054F16"/>
    <w:rsid w:val="00054F57"/>
    <w:rsid w:val="000551D7"/>
    <w:rsid w:val="00055255"/>
    <w:rsid w:val="0005529C"/>
    <w:rsid w:val="00055323"/>
    <w:rsid w:val="00055AC3"/>
    <w:rsid w:val="00055FAC"/>
    <w:rsid w:val="00056413"/>
    <w:rsid w:val="000564EA"/>
    <w:rsid w:val="00056CE4"/>
    <w:rsid w:val="0005704F"/>
    <w:rsid w:val="0005754A"/>
    <w:rsid w:val="000577D2"/>
    <w:rsid w:val="00057B04"/>
    <w:rsid w:val="00057B5D"/>
    <w:rsid w:val="00060058"/>
    <w:rsid w:val="00060189"/>
    <w:rsid w:val="0006043B"/>
    <w:rsid w:val="00060704"/>
    <w:rsid w:val="00060918"/>
    <w:rsid w:val="00060D3D"/>
    <w:rsid w:val="00061105"/>
    <w:rsid w:val="0006117C"/>
    <w:rsid w:val="000611B0"/>
    <w:rsid w:val="000611BD"/>
    <w:rsid w:val="00061209"/>
    <w:rsid w:val="000612A4"/>
    <w:rsid w:val="000612D7"/>
    <w:rsid w:val="0006138E"/>
    <w:rsid w:val="000616D3"/>
    <w:rsid w:val="0006183A"/>
    <w:rsid w:val="000618C2"/>
    <w:rsid w:val="00061F34"/>
    <w:rsid w:val="00062202"/>
    <w:rsid w:val="000623FC"/>
    <w:rsid w:val="00062518"/>
    <w:rsid w:val="00062944"/>
    <w:rsid w:val="00062C0B"/>
    <w:rsid w:val="00062C89"/>
    <w:rsid w:val="00062C96"/>
    <w:rsid w:val="000630A3"/>
    <w:rsid w:val="0006315D"/>
    <w:rsid w:val="000632D9"/>
    <w:rsid w:val="00063570"/>
    <w:rsid w:val="00063848"/>
    <w:rsid w:val="00063C44"/>
    <w:rsid w:val="00063CA5"/>
    <w:rsid w:val="00063F4B"/>
    <w:rsid w:val="00063FA9"/>
    <w:rsid w:val="000640D4"/>
    <w:rsid w:val="000642F8"/>
    <w:rsid w:val="00064547"/>
    <w:rsid w:val="000645DD"/>
    <w:rsid w:val="000646A4"/>
    <w:rsid w:val="000649C1"/>
    <w:rsid w:val="00064A40"/>
    <w:rsid w:val="00064AF4"/>
    <w:rsid w:val="00064B1B"/>
    <w:rsid w:val="00064C68"/>
    <w:rsid w:val="00064E82"/>
    <w:rsid w:val="0006509D"/>
    <w:rsid w:val="000650C0"/>
    <w:rsid w:val="00065157"/>
    <w:rsid w:val="000655C7"/>
    <w:rsid w:val="000656C4"/>
    <w:rsid w:val="00065742"/>
    <w:rsid w:val="00065862"/>
    <w:rsid w:val="000659A4"/>
    <w:rsid w:val="00065B4A"/>
    <w:rsid w:val="00065BA8"/>
    <w:rsid w:val="00065CC0"/>
    <w:rsid w:val="00065DA0"/>
    <w:rsid w:val="00065FBD"/>
    <w:rsid w:val="0006605F"/>
    <w:rsid w:val="00066189"/>
    <w:rsid w:val="0006648F"/>
    <w:rsid w:val="000667BA"/>
    <w:rsid w:val="00066C03"/>
    <w:rsid w:val="00066C5A"/>
    <w:rsid w:val="00066D3D"/>
    <w:rsid w:val="00066E17"/>
    <w:rsid w:val="00066E21"/>
    <w:rsid w:val="000670B2"/>
    <w:rsid w:val="0006724D"/>
    <w:rsid w:val="000673C4"/>
    <w:rsid w:val="000673E6"/>
    <w:rsid w:val="00067647"/>
    <w:rsid w:val="0006765F"/>
    <w:rsid w:val="00067A2A"/>
    <w:rsid w:val="00067A72"/>
    <w:rsid w:val="00067B58"/>
    <w:rsid w:val="00067F9B"/>
    <w:rsid w:val="00070104"/>
    <w:rsid w:val="00070110"/>
    <w:rsid w:val="00070671"/>
    <w:rsid w:val="000706F6"/>
    <w:rsid w:val="00070821"/>
    <w:rsid w:val="00070D56"/>
    <w:rsid w:val="00070DF4"/>
    <w:rsid w:val="0007132B"/>
    <w:rsid w:val="00071530"/>
    <w:rsid w:val="000716AB"/>
    <w:rsid w:val="00071847"/>
    <w:rsid w:val="00072201"/>
    <w:rsid w:val="00072354"/>
    <w:rsid w:val="00072AB3"/>
    <w:rsid w:val="00072B33"/>
    <w:rsid w:val="00072B9D"/>
    <w:rsid w:val="00072BD7"/>
    <w:rsid w:val="00072CC5"/>
    <w:rsid w:val="00072CC7"/>
    <w:rsid w:val="00072E23"/>
    <w:rsid w:val="000731D5"/>
    <w:rsid w:val="0007326A"/>
    <w:rsid w:val="0007331B"/>
    <w:rsid w:val="000737B2"/>
    <w:rsid w:val="00073A55"/>
    <w:rsid w:val="00073CCD"/>
    <w:rsid w:val="00074131"/>
    <w:rsid w:val="000741B4"/>
    <w:rsid w:val="00074412"/>
    <w:rsid w:val="00074AF0"/>
    <w:rsid w:val="00075025"/>
    <w:rsid w:val="000750EA"/>
    <w:rsid w:val="000751D0"/>
    <w:rsid w:val="00075264"/>
    <w:rsid w:val="000756CB"/>
    <w:rsid w:val="000757AB"/>
    <w:rsid w:val="00075A8D"/>
    <w:rsid w:val="00075CED"/>
    <w:rsid w:val="00075E94"/>
    <w:rsid w:val="0007631C"/>
    <w:rsid w:val="00076494"/>
    <w:rsid w:val="00076583"/>
    <w:rsid w:val="0007665D"/>
    <w:rsid w:val="000767CF"/>
    <w:rsid w:val="00076DB5"/>
    <w:rsid w:val="00076E02"/>
    <w:rsid w:val="00077307"/>
    <w:rsid w:val="0007753A"/>
    <w:rsid w:val="00077B8B"/>
    <w:rsid w:val="00077CB2"/>
    <w:rsid w:val="00077CFC"/>
    <w:rsid w:val="00080156"/>
    <w:rsid w:val="0008024F"/>
    <w:rsid w:val="000803F7"/>
    <w:rsid w:val="0008042D"/>
    <w:rsid w:val="00080581"/>
    <w:rsid w:val="00080584"/>
    <w:rsid w:val="000805BF"/>
    <w:rsid w:val="00080833"/>
    <w:rsid w:val="0008095C"/>
    <w:rsid w:val="00080A41"/>
    <w:rsid w:val="00080D4C"/>
    <w:rsid w:val="00080E88"/>
    <w:rsid w:val="00081023"/>
    <w:rsid w:val="00081985"/>
    <w:rsid w:val="00081A83"/>
    <w:rsid w:val="00081E02"/>
    <w:rsid w:val="00081FDA"/>
    <w:rsid w:val="000820AB"/>
    <w:rsid w:val="00082938"/>
    <w:rsid w:val="00082B3B"/>
    <w:rsid w:val="00083080"/>
    <w:rsid w:val="0008333F"/>
    <w:rsid w:val="00083516"/>
    <w:rsid w:val="000842BC"/>
    <w:rsid w:val="0008443E"/>
    <w:rsid w:val="00084596"/>
    <w:rsid w:val="00084DE7"/>
    <w:rsid w:val="000850C9"/>
    <w:rsid w:val="00085307"/>
    <w:rsid w:val="000853F5"/>
    <w:rsid w:val="000855E7"/>
    <w:rsid w:val="000856DA"/>
    <w:rsid w:val="00085A92"/>
    <w:rsid w:val="00085EA5"/>
    <w:rsid w:val="00085F8D"/>
    <w:rsid w:val="00086740"/>
    <w:rsid w:val="0008674E"/>
    <w:rsid w:val="00086971"/>
    <w:rsid w:val="00086AB5"/>
    <w:rsid w:val="00086E85"/>
    <w:rsid w:val="00086EFF"/>
    <w:rsid w:val="00086F74"/>
    <w:rsid w:val="00087186"/>
    <w:rsid w:val="000871F1"/>
    <w:rsid w:val="00087349"/>
    <w:rsid w:val="00087576"/>
    <w:rsid w:val="000877C5"/>
    <w:rsid w:val="000878D5"/>
    <w:rsid w:val="00087BD4"/>
    <w:rsid w:val="00087C12"/>
    <w:rsid w:val="00087EF4"/>
    <w:rsid w:val="00090084"/>
    <w:rsid w:val="00090386"/>
    <w:rsid w:val="00090652"/>
    <w:rsid w:val="00090BD5"/>
    <w:rsid w:val="00090ECB"/>
    <w:rsid w:val="00091072"/>
    <w:rsid w:val="000910F8"/>
    <w:rsid w:val="000914A9"/>
    <w:rsid w:val="00091877"/>
    <w:rsid w:val="00091B7A"/>
    <w:rsid w:val="00091BDD"/>
    <w:rsid w:val="00091DA9"/>
    <w:rsid w:val="00092008"/>
    <w:rsid w:val="000923F0"/>
    <w:rsid w:val="0009254E"/>
    <w:rsid w:val="00092F99"/>
    <w:rsid w:val="000933D5"/>
    <w:rsid w:val="00093647"/>
    <w:rsid w:val="00093771"/>
    <w:rsid w:val="00093830"/>
    <w:rsid w:val="000939CF"/>
    <w:rsid w:val="00093DAC"/>
    <w:rsid w:val="0009416C"/>
    <w:rsid w:val="0009424F"/>
    <w:rsid w:val="0009427F"/>
    <w:rsid w:val="0009455D"/>
    <w:rsid w:val="000945E6"/>
    <w:rsid w:val="000948A7"/>
    <w:rsid w:val="00094A82"/>
    <w:rsid w:val="00094D3D"/>
    <w:rsid w:val="00095381"/>
    <w:rsid w:val="0009575E"/>
    <w:rsid w:val="000958F6"/>
    <w:rsid w:val="00095AEE"/>
    <w:rsid w:val="00095B69"/>
    <w:rsid w:val="0009622A"/>
    <w:rsid w:val="0009634D"/>
    <w:rsid w:val="0009666D"/>
    <w:rsid w:val="00096777"/>
    <w:rsid w:val="0009684C"/>
    <w:rsid w:val="00096879"/>
    <w:rsid w:val="00096B0D"/>
    <w:rsid w:val="0009726D"/>
    <w:rsid w:val="00097516"/>
    <w:rsid w:val="00097810"/>
    <w:rsid w:val="00097847"/>
    <w:rsid w:val="00097C0B"/>
    <w:rsid w:val="00097CD6"/>
    <w:rsid w:val="000A0357"/>
    <w:rsid w:val="000A059B"/>
    <w:rsid w:val="000A07B3"/>
    <w:rsid w:val="000A14AD"/>
    <w:rsid w:val="000A1762"/>
    <w:rsid w:val="000A1912"/>
    <w:rsid w:val="000A1A52"/>
    <w:rsid w:val="000A1BDB"/>
    <w:rsid w:val="000A1DD2"/>
    <w:rsid w:val="000A2462"/>
    <w:rsid w:val="000A26DD"/>
    <w:rsid w:val="000A2703"/>
    <w:rsid w:val="000A2E65"/>
    <w:rsid w:val="000A30F3"/>
    <w:rsid w:val="000A3383"/>
    <w:rsid w:val="000A33B3"/>
    <w:rsid w:val="000A3408"/>
    <w:rsid w:val="000A3434"/>
    <w:rsid w:val="000A343D"/>
    <w:rsid w:val="000A34E6"/>
    <w:rsid w:val="000A3617"/>
    <w:rsid w:val="000A3730"/>
    <w:rsid w:val="000A3A3F"/>
    <w:rsid w:val="000A3B7F"/>
    <w:rsid w:val="000A3ECB"/>
    <w:rsid w:val="000A42BF"/>
    <w:rsid w:val="000A43FE"/>
    <w:rsid w:val="000A454B"/>
    <w:rsid w:val="000A460B"/>
    <w:rsid w:val="000A4638"/>
    <w:rsid w:val="000A4767"/>
    <w:rsid w:val="000A47B7"/>
    <w:rsid w:val="000A47E2"/>
    <w:rsid w:val="000A480B"/>
    <w:rsid w:val="000A4814"/>
    <w:rsid w:val="000A496A"/>
    <w:rsid w:val="000A553A"/>
    <w:rsid w:val="000A563D"/>
    <w:rsid w:val="000A585C"/>
    <w:rsid w:val="000A5C20"/>
    <w:rsid w:val="000A5ECB"/>
    <w:rsid w:val="000A61AA"/>
    <w:rsid w:val="000A6204"/>
    <w:rsid w:val="000A63DF"/>
    <w:rsid w:val="000A6426"/>
    <w:rsid w:val="000A6529"/>
    <w:rsid w:val="000A65CC"/>
    <w:rsid w:val="000A6FAF"/>
    <w:rsid w:val="000A701F"/>
    <w:rsid w:val="000A72C9"/>
    <w:rsid w:val="000A757E"/>
    <w:rsid w:val="000A775C"/>
    <w:rsid w:val="000B00A3"/>
    <w:rsid w:val="000B00B2"/>
    <w:rsid w:val="000B0147"/>
    <w:rsid w:val="000B0980"/>
    <w:rsid w:val="000B0A97"/>
    <w:rsid w:val="000B0AC7"/>
    <w:rsid w:val="000B0B1A"/>
    <w:rsid w:val="000B0C4E"/>
    <w:rsid w:val="000B0D1D"/>
    <w:rsid w:val="000B0E1E"/>
    <w:rsid w:val="000B1001"/>
    <w:rsid w:val="000B101E"/>
    <w:rsid w:val="000B150B"/>
    <w:rsid w:val="000B1597"/>
    <w:rsid w:val="000B17A7"/>
    <w:rsid w:val="000B18D7"/>
    <w:rsid w:val="000B1A2F"/>
    <w:rsid w:val="000B1B75"/>
    <w:rsid w:val="000B1D74"/>
    <w:rsid w:val="000B1E1F"/>
    <w:rsid w:val="000B218E"/>
    <w:rsid w:val="000B235E"/>
    <w:rsid w:val="000B2467"/>
    <w:rsid w:val="000B25C9"/>
    <w:rsid w:val="000B2882"/>
    <w:rsid w:val="000B297A"/>
    <w:rsid w:val="000B2B40"/>
    <w:rsid w:val="000B3256"/>
    <w:rsid w:val="000B3601"/>
    <w:rsid w:val="000B3EA0"/>
    <w:rsid w:val="000B3FFE"/>
    <w:rsid w:val="000B42AA"/>
    <w:rsid w:val="000B4368"/>
    <w:rsid w:val="000B454E"/>
    <w:rsid w:val="000B46BC"/>
    <w:rsid w:val="000B4809"/>
    <w:rsid w:val="000B48AA"/>
    <w:rsid w:val="000B4CC4"/>
    <w:rsid w:val="000B4CD3"/>
    <w:rsid w:val="000B4EE8"/>
    <w:rsid w:val="000B53AB"/>
    <w:rsid w:val="000B5402"/>
    <w:rsid w:val="000B56DE"/>
    <w:rsid w:val="000B5728"/>
    <w:rsid w:val="000B579E"/>
    <w:rsid w:val="000B5971"/>
    <w:rsid w:val="000B5AFE"/>
    <w:rsid w:val="000B5B03"/>
    <w:rsid w:val="000B5BD4"/>
    <w:rsid w:val="000B5BDB"/>
    <w:rsid w:val="000B5F6A"/>
    <w:rsid w:val="000B6022"/>
    <w:rsid w:val="000B7365"/>
    <w:rsid w:val="000B746A"/>
    <w:rsid w:val="000B76A2"/>
    <w:rsid w:val="000B78FD"/>
    <w:rsid w:val="000B7915"/>
    <w:rsid w:val="000B7959"/>
    <w:rsid w:val="000B79D1"/>
    <w:rsid w:val="000B7C53"/>
    <w:rsid w:val="000C0191"/>
    <w:rsid w:val="000C027E"/>
    <w:rsid w:val="000C02A8"/>
    <w:rsid w:val="000C02B0"/>
    <w:rsid w:val="000C03DA"/>
    <w:rsid w:val="000C0416"/>
    <w:rsid w:val="000C04B5"/>
    <w:rsid w:val="000C06EC"/>
    <w:rsid w:val="000C0A61"/>
    <w:rsid w:val="000C0C04"/>
    <w:rsid w:val="000C0C26"/>
    <w:rsid w:val="000C0C41"/>
    <w:rsid w:val="000C0F4E"/>
    <w:rsid w:val="000C11C9"/>
    <w:rsid w:val="000C11CD"/>
    <w:rsid w:val="000C1460"/>
    <w:rsid w:val="000C14BD"/>
    <w:rsid w:val="000C1671"/>
    <w:rsid w:val="000C1A56"/>
    <w:rsid w:val="000C1B42"/>
    <w:rsid w:val="000C2070"/>
    <w:rsid w:val="000C2137"/>
    <w:rsid w:val="000C21F8"/>
    <w:rsid w:val="000C25B9"/>
    <w:rsid w:val="000C2A9B"/>
    <w:rsid w:val="000C2FD1"/>
    <w:rsid w:val="000C2FE4"/>
    <w:rsid w:val="000C32A2"/>
    <w:rsid w:val="000C3391"/>
    <w:rsid w:val="000C36C5"/>
    <w:rsid w:val="000C380C"/>
    <w:rsid w:val="000C3A2E"/>
    <w:rsid w:val="000C3BBE"/>
    <w:rsid w:val="000C3F8D"/>
    <w:rsid w:val="000C43F0"/>
    <w:rsid w:val="000C440F"/>
    <w:rsid w:val="000C445B"/>
    <w:rsid w:val="000C4975"/>
    <w:rsid w:val="000C4A38"/>
    <w:rsid w:val="000C4CEE"/>
    <w:rsid w:val="000C54D4"/>
    <w:rsid w:val="000C55B7"/>
    <w:rsid w:val="000C57E1"/>
    <w:rsid w:val="000C57EA"/>
    <w:rsid w:val="000C58C4"/>
    <w:rsid w:val="000C5A7B"/>
    <w:rsid w:val="000C5CEF"/>
    <w:rsid w:val="000C5E06"/>
    <w:rsid w:val="000C5E8B"/>
    <w:rsid w:val="000C6216"/>
    <w:rsid w:val="000C6311"/>
    <w:rsid w:val="000C65E7"/>
    <w:rsid w:val="000C6A68"/>
    <w:rsid w:val="000C70E6"/>
    <w:rsid w:val="000C719A"/>
    <w:rsid w:val="000C72BC"/>
    <w:rsid w:val="000C73DA"/>
    <w:rsid w:val="000C75E8"/>
    <w:rsid w:val="000C763F"/>
    <w:rsid w:val="000C7749"/>
    <w:rsid w:val="000C77AC"/>
    <w:rsid w:val="000C7DB8"/>
    <w:rsid w:val="000C7E46"/>
    <w:rsid w:val="000C7F38"/>
    <w:rsid w:val="000D01CD"/>
    <w:rsid w:val="000D03C0"/>
    <w:rsid w:val="000D0820"/>
    <w:rsid w:val="000D0887"/>
    <w:rsid w:val="000D0FE0"/>
    <w:rsid w:val="000D1050"/>
    <w:rsid w:val="000D12BA"/>
    <w:rsid w:val="000D148A"/>
    <w:rsid w:val="000D1558"/>
    <w:rsid w:val="000D1B0C"/>
    <w:rsid w:val="000D1B96"/>
    <w:rsid w:val="000D1C44"/>
    <w:rsid w:val="000D1F75"/>
    <w:rsid w:val="000D2006"/>
    <w:rsid w:val="000D24B5"/>
    <w:rsid w:val="000D24D1"/>
    <w:rsid w:val="000D2681"/>
    <w:rsid w:val="000D2765"/>
    <w:rsid w:val="000D2849"/>
    <w:rsid w:val="000D2C56"/>
    <w:rsid w:val="000D2E0D"/>
    <w:rsid w:val="000D3792"/>
    <w:rsid w:val="000D3A1B"/>
    <w:rsid w:val="000D3F07"/>
    <w:rsid w:val="000D421D"/>
    <w:rsid w:val="000D46A0"/>
    <w:rsid w:val="000D472A"/>
    <w:rsid w:val="000D480F"/>
    <w:rsid w:val="000D4D1B"/>
    <w:rsid w:val="000D5069"/>
    <w:rsid w:val="000D5219"/>
    <w:rsid w:val="000D53A0"/>
    <w:rsid w:val="000D542B"/>
    <w:rsid w:val="000D553F"/>
    <w:rsid w:val="000D5631"/>
    <w:rsid w:val="000D59BB"/>
    <w:rsid w:val="000D61D7"/>
    <w:rsid w:val="000D64FB"/>
    <w:rsid w:val="000D6603"/>
    <w:rsid w:val="000D6F39"/>
    <w:rsid w:val="000D72AE"/>
    <w:rsid w:val="000D746D"/>
    <w:rsid w:val="000D7876"/>
    <w:rsid w:val="000D7A98"/>
    <w:rsid w:val="000D7BD6"/>
    <w:rsid w:val="000D7E69"/>
    <w:rsid w:val="000D7F8B"/>
    <w:rsid w:val="000D7FC3"/>
    <w:rsid w:val="000E055B"/>
    <w:rsid w:val="000E0572"/>
    <w:rsid w:val="000E059B"/>
    <w:rsid w:val="000E061E"/>
    <w:rsid w:val="000E0648"/>
    <w:rsid w:val="000E066C"/>
    <w:rsid w:val="000E074A"/>
    <w:rsid w:val="000E1155"/>
    <w:rsid w:val="000E1285"/>
    <w:rsid w:val="000E1464"/>
    <w:rsid w:val="000E1F4A"/>
    <w:rsid w:val="000E1FCA"/>
    <w:rsid w:val="000E2140"/>
    <w:rsid w:val="000E2731"/>
    <w:rsid w:val="000E2750"/>
    <w:rsid w:val="000E28B4"/>
    <w:rsid w:val="000E29A6"/>
    <w:rsid w:val="000E2D0E"/>
    <w:rsid w:val="000E2DBE"/>
    <w:rsid w:val="000E2DCE"/>
    <w:rsid w:val="000E2EDB"/>
    <w:rsid w:val="000E2F9F"/>
    <w:rsid w:val="000E31C7"/>
    <w:rsid w:val="000E35F4"/>
    <w:rsid w:val="000E3621"/>
    <w:rsid w:val="000E378D"/>
    <w:rsid w:val="000E38E0"/>
    <w:rsid w:val="000E3993"/>
    <w:rsid w:val="000E39AD"/>
    <w:rsid w:val="000E3B86"/>
    <w:rsid w:val="000E3C69"/>
    <w:rsid w:val="000E3F54"/>
    <w:rsid w:val="000E3F98"/>
    <w:rsid w:val="000E40F4"/>
    <w:rsid w:val="000E4163"/>
    <w:rsid w:val="000E41E8"/>
    <w:rsid w:val="000E4225"/>
    <w:rsid w:val="000E4255"/>
    <w:rsid w:val="000E42C8"/>
    <w:rsid w:val="000E4315"/>
    <w:rsid w:val="000E45D8"/>
    <w:rsid w:val="000E49E7"/>
    <w:rsid w:val="000E4A43"/>
    <w:rsid w:val="000E4D84"/>
    <w:rsid w:val="000E4EEB"/>
    <w:rsid w:val="000E5168"/>
    <w:rsid w:val="000E5232"/>
    <w:rsid w:val="000E541D"/>
    <w:rsid w:val="000E5455"/>
    <w:rsid w:val="000E57EF"/>
    <w:rsid w:val="000E5DF5"/>
    <w:rsid w:val="000E5F74"/>
    <w:rsid w:val="000E61D1"/>
    <w:rsid w:val="000E6715"/>
    <w:rsid w:val="000E693E"/>
    <w:rsid w:val="000E696C"/>
    <w:rsid w:val="000E6A78"/>
    <w:rsid w:val="000E6AB4"/>
    <w:rsid w:val="000E6BE8"/>
    <w:rsid w:val="000E6C33"/>
    <w:rsid w:val="000E6FB9"/>
    <w:rsid w:val="000E72CD"/>
    <w:rsid w:val="000E73FA"/>
    <w:rsid w:val="000E76F9"/>
    <w:rsid w:val="000E78B8"/>
    <w:rsid w:val="000E7DA3"/>
    <w:rsid w:val="000E7DDB"/>
    <w:rsid w:val="000F0530"/>
    <w:rsid w:val="000F0559"/>
    <w:rsid w:val="000F0587"/>
    <w:rsid w:val="000F0CC7"/>
    <w:rsid w:val="000F0D22"/>
    <w:rsid w:val="000F0EBF"/>
    <w:rsid w:val="000F107F"/>
    <w:rsid w:val="000F14C4"/>
    <w:rsid w:val="000F1623"/>
    <w:rsid w:val="000F1B08"/>
    <w:rsid w:val="000F1C55"/>
    <w:rsid w:val="000F2313"/>
    <w:rsid w:val="000F23BB"/>
    <w:rsid w:val="000F24EF"/>
    <w:rsid w:val="000F27DD"/>
    <w:rsid w:val="000F2D6A"/>
    <w:rsid w:val="000F2F7B"/>
    <w:rsid w:val="000F2FFA"/>
    <w:rsid w:val="000F34D4"/>
    <w:rsid w:val="000F358F"/>
    <w:rsid w:val="000F38A1"/>
    <w:rsid w:val="000F3A5B"/>
    <w:rsid w:val="000F3FBD"/>
    <w:rsid w:val="000F40A3"/>
    <w:rsid w:val="000F43EB"/>
    <w:rsid w:val="000F44CB"/>
    <w:rsid w:val="000F468F"/>
    <w:rsid w:val="000F4B07"/>
    <w:rsid w:val="000F4FBD"/>
    <w:rsid w:val="000F50E1"/>
    <w:rsid w:val="000F5317"/>
    <w:rsid w:val="000F53BE"/>
    <w:rsid w:val="000F54E3"/>
    <w:rsid w:val="000F55E1"/>
    <w:rsid w:val="000F5653"/>
    <w:rsid w:val="000F5E69"/>
    <w:rsid w:val="000F5FE3"/>
    <w:rsid w:val="000F66B3"/>
    <w:rsid w:val="000F67DC"/>
    <w:rsid w:val="000F69B7"/>
    <w:rsid w:val="000F6A2B"/>
    <w:rsid w:val="000F6A6F"/>
    <w:rsid w:val="000F6E5F"/>
    <w:rsid w:val="000F6EE9"/>
    <w:rsid w:val="000F6FEB"/>
    <w:rsid w:val="000F72C6"/>
    <w:rsid w:val="000F73A4"/>
    <w:rsid w:val="000F7646"/>
    <w:rsid w:val="000F78AD"/>
    <w:rsid w:val="000F7934"/>
    <w:rsid w:val="000F7EA5"/>
    <w:rsid w:val="000F7F5A"/>
    <w:rsid w:val="000F7FF8"/>
    <w:rsid w:val="001000DE"/>
    <w:rsid w:val="001002AE"/>
    <w:rsid w:val="001005C2"/>
    <w:rsid w:val="001006CF"/>
    <w:rsid w:val="00100AB9"/>
    <w:rsid w:val="00100B82"/>
    <w:rsid w:val="00100CBD"/>
    <w:rsid w:val="0010132D"/>
    <w:rsid w:val="00101431"/>
    <w:rsid w:val="001014A0"/>
    <w:rsid w:val="001014F6"/>
    <w:rsid w:val="00101972"/>
    <w:rsid w:val="00101A04"/>
    <w:rsid w:val="00101EC0"/>
    <w:rsid w:val="00102732"/>
    <w:rsid w:val="001029C2"/>
    <w:rsid w:val="00102A05"/>
    <w:rsid w:val="00102BB8"/>
    <w:rsid w:val="00102E9C"/>
    <w:rsid w:val="00103137"/>
    <w:rsid w:val="001033AF"/>
    <w:rsid w:val="00103742"/>
    <w:rsid w:val="00103916"/>
    <w:rsid w:val="00103934"/>
    <w:rsid w:val="00103B5D"/>
    <w:rsid w:val="00103B6C"/>
    <w:rsid w:val="00103B8F"/>
    <w:rsid w:val="00103C05"/>
    <w:rsid w:val="00103D43"/>
    <w:rsid w:val="001041AE"/>
    <w:rsid w:val="00104474"/>
    <w:rsid w:val="0010463F"/>
    <w:rsid w:val="00104AD2"/>
    <w:rsid w:val="00104AEC"/>
    <w:rsid w:val="00104CB5"/>
    <w:rsid w:val="00104EEE"/>
    <w:rsid w:val="00105244"/>
    <w:rsid w:val="001055A8"/>
    <w:rsid w:val="00105698"/>
    <w:rsid w:val="001058D1"/>
    <w:rsid w:val="00105AFE"/>
    <w:rsid w:val="00105C88"/>
    <w:rsid w:val="00105D5F"/>
    <w:rsid w:val="00105FED"/>
    <w:rsid w:val="0010607D"/>
    <w:rsid w:val="001061B5"/>
    <w:rsid w:val="001061FF"/>
    <w:rsid w:val="001062DF"/>
    <w:rsid w:val="001064E8"/>
    <w:rsid w:val="00106705"/>
    <w:rsid w:val="00106D2B"/>
    <w:rsid w:val="00106F43"/>
    <w:rsid w:val="00107C3E"/>
    <w:rsid w:val="00107D09"/>
    <w:rsid w:val="00107DBF"/>
    <w:rsid w:val="00107E33"/>
    <w:rsid w:val="00107E99"/>
    <w:rsid w:val="00107F60"/>
    <w:rsid w:val="00107FFB"/>
    <w:rsid w:val="001101E6"/>
    <w:rsid w:val="001102A8"/>
    <w:rsid w:val="00110A02"/>
    <w:rsid w:val="00110D16"/>
    <w:rsid w:val="001113D2"/>
    <w:rsid w:val="001117EC"/>
    <w:rsid w:val="001117EE"/>
    <w:rsid w:val="0011181E"/>
    <w:rsid w:val="00111E58"/>
    <w:rsid w:val="00111E5F"/>
    <w:rsid w:val="00111EC5"/>
    <w:rsid w:val="0011222D"/>
    <w:rsid w:val="001123CC"/>
    <w:rsid w:val="00112447"/>
    <w:rsid w:val="001129AB"/>
    <w:rsid w:val="00112CC0"/>
    <w:rsid w:val="00112D84"/>
    <w:rsid w:val="00112F2F"/>
    <w:rsid w:val="00112FF5"/>
    <w:rsid w:val="00113296"/>
    <w:rsid w:val="0011334A"/>
    <w:rsid w:val="00113488"/>
    <w:rsid w:val="001134A3"/>
    <w:rsid w:val="00113865"/>
    <w:rsid w:val="00113A66"/>
    <w:rsid w:val="00113C6F"/>
    <w:rsid w:val="00113CD6"/>
    <w:rsid w:val="00114223"/>
    <w:rsid w:val="00114278"/>
    <w:rsid w:val="001142C3"/>
    <w:rsid w:val="00114501"/>
    <w:rsid w:val="00114669"/>
    <w:rsid w:val="00114D22"/>
    <w:rsid w:val="00114DC2"/>
    <w:rsid w:val="00114EB8"/>
    <w:rsid w:val="00114F23"/>
    <w:rsid w:val="00115271"/>
    <w:rsid w:val="00115296"/>
    <w:rsid w:val="00115354"/>
    <w:rsid w:val="001153E3"/>
    <w:rsid w:val="00115670"/>
    <w:rsid w:val="001156A8"/>
    <w:rsid w:val="00115AB4"/>
    <w:rsid w:val="00115D7D"/>
    <w:rsid w:val="00115D9B"/>
    <w:rsid w:val="00115EF8"/>
    <w:rsid w:val="00116121"/>
    <w:rsid w:val="00116337"/>
    <w:rsid w:val="0011636B"/>
    <w:rsid w:val="001200CC"/>
    <w:rsid w:val="0012012D"/>
    <w:rsid w:val="0012066B"/>
    <w:rsid w:val="00120825"/>
    <w:rsid w:val="0012094F"/>
    <w:rsid w:val="00120B8D"/>
    <w:rsid w:val="00120CB3"/>
    <w:rsid w:val="00120E47"/>
    <w:rsid w:val="00120E93"/>
    <w:rsid w:val="00120E99"/>
    <w:rsid w:val="00121430"/>
    <w:rsid w:val="0012166D"/>
    <w:rsid w:val="00121AD5"/>
    <w:rsid w:val="00121B0A"/>
    <w:rsid w:val="00121D74"/>
    <w:rsid w:val="00121F61"/>
    <w:rsid w:val="00122347"/>
    <w:rsid w:val="00122844"/>
    <w:rsid w:val="00122967"/>
    <w:rsid w:val="001229A9"/>
    <w:rsid w:val="00122B5C"/>
    <w:rsid w:val="00122B70"/>
    <w:rsid w:val="00122C23"/>
    <w:rsid w:val="00122CC9"/>
    <w:rsid w:val="00122D20"/>
    <w:rsid w:val="00122D41"/>
    <w:rsid w:val="00122E1A"/>
    <w:rsid w:val="00122F9C"/>
    <w:rsid w:val="00122FEF"/>
    <w:rsid w:val="00123265"/>
    <w:rsid w:val="0012378A"/>
    <w:rsid w:val="00123979"/>
    <w:rsid w:val="00123D7D"/>
    <w:rsid w:val="0012442F"/>
    <w:rsid w:val="00124728"/>
    <w:rsid w:val="001247B8"/>
    <w:rsid w:val="00124AE1"/>
    <w:rsid w:val="00124B5C"/>
    <w:rsid w:val="00124C4D"/>
    <w:rsid w:val="00124C9D"/>
    <w:rsid w:val="00124DEE"/>
    <w:rsid w:val="00124F5A"/>
    <w:rsid w:val="0012508D"/>
    <w:rsid w:val="0012529E"/>
    <w:rsid w:val="00125660"/>
    <w:rsid w:val="00125938"/>
    <w:rsid w:val="00125D8B"/>
    <w:rsid w:val="00125DAD"/>
    <w:rsid w:val="00125F6E"/>
    <w:rsid w:val="00126121"/>
    <w:rsid w:val="001261C1"/>
    <w:rsid w:val="0012661D"/>
    <w:rsid w:val="001267C4"/>
    <w:rsid w:val="001268AA"/>
    <w:rsid w:val="00126981"/>
    <w:rsid w:val="00126C91"/>
    <w:rsid w:val="00127086"/>
    <w:rsid w:val="001270FF"/>
    <w:rsid w:val="00127359"/>
    <w:rsid w:val="0012744F"/>
    <w:rsid w:val="001276CA"/>
    <w:rsid w:val="001278A2"/>
    <w:rsid w:val="00127AF6"/>
    <w:rsid w:val="00127B9F"/>
    <w:rsid w:val="001300E1"/>
    <w:rsid w:val="0013019D"/>
    <w:rsid w:val="0013023E"/>
    <w:rsid w:val="0013084D"/>
    <w:rsid w:val="00130A91"/>
    <w:rsid w:val="00130B3C"/>
    <w:rsid w:val="00131896"/>
    <w:rsid w:val="00131B45"/>
    <w:rsid w:val="00132060"/>
    <w:rsid w:val="00132322"/>
    <w:rsid w:val="00132374"/>
    <w:rsid w:val="001323B9"/>
    <w:rsid w:val="00132443"/>
    <w:rsid w:val="0013246F"/>
    <w:rsid w:val="00132548"/>
    <w:rsid w:val="00132727"/>
    <w:rsid w:val="00132939"/>
    <w:rsid w:val="00132BBC"/>
    <w:rsid w:val="00132E27"/>
    <w:rsid w:val="00133004"/>
    <w:rsid w:val="001331EB"/>
    <w:rsid w:val="001334E7"/>
    <w:rsid w:val="0013364D"/>
    <w:rsid w:val="001337A2"/>
    <w:rsid w:val="00133810"/>
    <w:rsid w:val="0013384F"/>
    <w:rsid w:val="00133ABB"/>
    <w:rsid w:val="00133EF5"/>
    <w:rsid w:val="0013404F"/>
    <w:rsid w:val="00134427"/>
    <w:rsid w:val="001346DF"/>
    <w:rsid w:val="00134749"/>
    <w:rsid w:val="0013482A"/>
    <w:rsid w:val="00134932"/>
    <w:rsid w:val="00134DA6"/>
    <w:rsid w:val="00134E0C"/>
    <w:rsid w:val="00134F82"/>
    <w:rsid w:val="00135327"/>
    <w:rsid w:val="001354D3"/>
    <w:rsid w:val="001357F6"/>
    <w:rsid w:val="00135970"/>
    <w:rsid w:val="001365E6"/>
    <w:rsid w:val="0013688B"/>
    <w:rsid w:val="00136A57"/>
    <w:rsid w:val="00136FE4"/>
    <w:rsid w:val="00137218"/>
    <w:rsid w:val="00137489"/>
    <w:rsid w:val="001375C7"/>
    <w:rsid w:val="00137662"/>
    <w:rsid w:val="00137986"/>
    <w:rsid w:val="00137A4B"/>
    <w:rsid w:val="00137B14"/>
    <w:rsid w:val="00137B18"/>
    <w:rsid w:val="00137FE3"/>
    <w:rsid w:val="00140722"/>
    <w:rsid w:val="00140771"/>
    <w:rsid w:val="00141117"/>
    <w:rsid w:val="00141430"/>
    <w:rsid w:val="001415D6"/>
    <w:rsid w:val="001416B9"/>
    <w:rsid w:val="00141CA6"/>
    <w:rsid w:val="00142475"/>
    <w:rsid w:val="001424BB"/>
    <w:rsid w:val="00142693"/>
    <w:rsid w:val="00142859"/>
    <w:rsid w:val="0014287D"/>
    <w:rsid w:val="00142B6A"/>
    <w:rsid w:val="00142F03"/>
    <w:rsid w:val="00142F4B"/>
    <w:rsid w:val="00142FDA"/>
    <w:rsid w:val="00143052"/>
    <w:rsid w:val="00143105"/>
    <w:rsid w:val="001435D0"/>
    <w:rsid w:val="001436FE"/>
    <w:rsid w:val="00143A59"/>
    <w:rsid w:val="00143A66"/>
    <w:rsid w:val="00143D56"/>
    <w:rsid w:val="00143F85"/>
    <w:rsid w:val="00144148"/>
    <w:rsid w:val="0014436B"/>
    <w:rsid w:val="0014463E"/>
    <w:rsid w:val="00144745"/>
    <w:rsid w:val="001447DB"/>
    <w:rsid w:val="00144811"/>
    <w:rsid w:val="00144818"/>
    <w:rsid w:val="00144C04"/>
    <w:rsid w:val="00144CC4"/>
    <w:rsid w:val="00144D15"/>
    <w:rsid w:val="00144D6B"/>
    <w:rsid w:val="00144E6E"/>
    <w:rsid w:val="00144E83"/>
    <w:rsid w:val="00144FBC"/>
    <w:rsid w:val="00145303"/>
    <w:rsid w:val="00145484"/>
    <w:rsid w:val="00145638"/>
    <w:rsid w:val="00145726"/>
    <w:rsid w:val="001457CB"/>
    <w:rsid w:val="00145ADE"/>
    <w:rsid w:val="00145BBD"/>
    <w:rsid w:val="00145D6B"/>
    <w:rsid w:val="00145E20"/>
    <w:rsid w:val="00145ED6"/>
    <w:rsid w:val="00146439"/>
    <w:rsid w:val="0014650E"/>
    <w:rsid w:val="001467B7"/>
    <w:rsid w:val="00146952"/>
    <w:rsid w:val="001469A6"/>
    <w:rsid w:val="00146D24"/>
    <w:rsid w:val="00146E66"/>
    <w:rsid w:val="00146F36"/>
    <w:rsid w:val="0014749C"/>
    <w:rsid w:val="001474BA"/>
    <w:rsid w:val="001476BC"/>
    <w:rsid w:val="00147A5C"/>
    <w:rsid w:val="00147B15"/>
    <w:rsid w:val="00147B28"/>
    <w:rsid w:val="00147E76"/>
    <w:rsid w:val="001503EB"/>
    <w:rsid w:val="00150727"/>
    <w:rsid w:val="00150A92"/>
    <w:rsid w:val="00150AC3"/>
    <w:rsid w:val="00150B4A"/>
    <w:rsid w:val="00150BC9"/>
    <w:rsid w:val="0015127E"/>
    <w:rsid w:val="00151390"/>
    <w:rsid w:val="00151685"/>
    <w:rsid w:val="00151BB4"/>
    <w:rsid w:val="00151C24"/>
    <w:rsid w:val="00151C8E"/>
    <w:rsid w:val="00152042"/>
    <w:rsid w:val="001521F0"/>
    <w:rsid w:val="001525F3"/>
    <w:rsid w:val="001529E9"/>
    <w:rsid w:val="00152C9F"/>
    <w:rsid w:val="00152DD1"/>
    <w:rsid w:val="00152EB0"/>
    <w:rsid w:val="00153135"/>
    <w:rsid w:val="001537DA"/>
    <w:rsid w:val="00153B15"/>
    <w:rsid w:val="00153E0F"/>
    <w:rsid w:val="00154291"/>
    <w:rsid w:val="001542F3"/>
    <w:rsid w:val="00154394"/>
    <w:rsid w:val="0015485E"/>
    <w:rsid w:val="001548DA"/>
    <w:rsid w:val="001556AF"/>
    <w:rsid w:val="00155837"/>
    <w:rsid w:val="00155A39"/>
    <w:rsid w:val="00155E72"/>
    <w:rsid w:val="0015620C"/>
    <w:rsid w:val="00156509"/>
    <w:rsid w:val="00156617"/>
    <w:rsid w:val="001568F4"/>
    <w:rsid w:val="0015692B"/>
    <w:rsid w:val="001572FC"/>
    <w:rsid w:val="0015776D"/>
    <w:rsid w:val="001579B3"/>
    <w:rsid w:val="00160003"/>
    <w:rsid w:val="00160693"/>
    <w:rsid w:val="001606E4"/>
    <w:rsid w:val="001609B5"/>
    <w:rsid w:val="00160CD1"/>
    <w:rsid w:val="001611FC"/>
    <w:rsid w:val="001619C6"/>
    <w:rsid w:val="00161BF3"/>
    <w:rsid w:val="00161D1C"/>
    <w:rsid w:val="00161E9D"/>
    <w:rsid w:val="001621E7"/>
    <w:rsid w:val="0016222A"/>
    <w:rsid w:val="00162504"/>
    <w:rsid w:val="0016295C"/>
    <w:rsid w:val="00162A66"/>
    <w:rsid w:val="00162D64"/>
    <w:rsid w:val="00162D8A"/>
    <w:rsid w:val="00162DCD"/>
    <w:rsid w:val="00163258"/>
    <w:rsid w:val="001634C8"/>
    <w:rsid w:val="001635DD"/>
    <w:rsid w:val="001638AD"/>
    <w:rsid w:val="001638F1"/>
    <w:rsid w:val="00163CBC"/>
    <w:rsid w:val="001642DA"/>
    <w:rsid w:val="0016449A"/>
    <w:rsid w:val="00164576"/>
    <w:rsid w:val="001646BB"/>
    <w:rsid w:val="00164711"/>
    <w:rsid w:val="0016484D"/>
    <w:rsid w:val="00164888"/>
    <w:rsid w:val="001648FB"/>
    <w:rsid w:val="00164F2F"/>
    <w:rsid w:val="00165625"/>
    <w:rsid w:val="0016564A"/>
    <w:rsid w:val="00165678"/>
    <w:rsid w:val="001656E1"/>
    <w:rsid w:val="001656F3"/>
    <w:rsid w:val="00165713"/>
    <w:rsid w:val="001657A9"/>
    <w:rsid w:val="00165B99"/>
    <w:rsid w:val="00165DCE"/>
    <w:rsid w:val="00165E9A"/>
    <w:rsid w:val="0016606F"/>
    <w:rsid w:val="001660EA"/>
    <w:rsid w:val="001665F6"/>
    <w:rsid w:val="00166970"/>
    <w:rsid w:val="00166A21"/>
    <w:rsid w:val="00166CCA"/>
    <w:rsid w:val="00166CF9"/>
    <w:rsid w:val="00167283"/>
    <w:rsid w:val="0016731C"/>
    <w:rsid w:val="00167381"/>
    <w:rsid w:val="00167482"/>
    <w:rsid w:val="0016767B"/>
    <w:rsid w:val="001679ED"/>
    <w:rsid w:val="00170039"/>
    <w:rsid w:val="00170056"/>
    <w:rsid w:val="00170404"/>
    <w:rsid w:val="00170560"/>
    <w:rsid w:val="001706CD"/>
    <w:rsid w:val="001706ED"/>
    <w:rsid w:val="001707DF"/>
    <w:rsid w:val="0017081D"/>
    <w:rsid w:val="00170BCB"/>
    <w:rsid w:val="00170C1E"/>
    <w:rsid w:val="00170C49"/>
    <w:rsid w:val="00170E57"/>
    <w:rsid w:val="00171336"/>
    <w:rsid w:val="00171757"/>
    <w:rsid w:val="001719A3"/>
    <w:rsid w:val="00171BB3"/>
    <w:rsid w:val="00171E7A"/>
    <w:rsid w:val="0017200D"/>
    <w:rsid w:val="0017260F"/>
    <w:rsid w:val="00172B7B"/>
    <w:rsid w:val="001733BF"/>
    <w:rsid w:val="001739DB"/>
    <w:rsid w:val="00173B41"/>
    <w:rsid w:val="00173FDD"/>
    <w:rsid w:val="00174198"/>
    <w:rsid w:val="001741BE"/>
    <w:rsid w:val="001742B1"/>
    <w:rsid w:val="00174331"/>
    <w:rsid w:val="0017451A"/>
    <w:rsid w:val="00174570"/>
    <w:rsid w:val="00174617"/>
    <w:rsid w:val="00174628"/>
    <w:rsid w:val="0017472C"/>
    <w:rsid w:val="00174E0B"/>
    <w:rsid w:val="00174E23"/>
    <w:rsid w:val="00174EF3"/>
    <w:rsid w:val="0017539D"/>
    <w:rsid w:val="00175435"/>
    <w:rsid w:val="001755E7"/>
    <w:rsid w:val="001756C5"/>
    <w:rsid w:val="001757C2"/>
    <w:rsid w:val="00175DAC"/>
    <w:rsid w:val="0017601B"/>
    <w:rsid w:val="001760FB"/>
    <w:rsid w:val="001761E4"/>
    <w:rsid w:val="001764CB"/>
    <w:rsid w:val="001769FA"/>
    <w:rsid w:val="00176D17"/>
    <w:rsid w:val="00176DB3"/>
    <w:rsid w:val="00176F1D"/>
    <w:rsid w:val="00176FC7"/>
    <w:rsid w:val="0017725B"/>
    <w:rsid w:val="001773F2"/>
    <w:rsid w:val="001778AF"/>
    <w:rsid w:val="001778EE"/>
    <w:rsid w:val="00177928"/>
    <w:rsid w:val="00177DFD"/>
    <w:rsid w:val="00180075"/>
    <w:rsid w:val="00180276"/>
    <w:rsid w:val="00180291"/>
    <w:rsid w:val="00180371"/>
    <w:rsid w:val="00180476"/>
    <w:rsid w:val="001805BD"/>
    <w:rsid w:val="001805D5"/>
    <w:rsid w:val="00180CC9"/>
    <w:rsid w:val="00180D7B"/>
    <w:rsid w:val="00180DBC"/>
    <w:rsid w:val="001811F6"/>
    <w:rsid w:val="0018122A"/>
    <w:rsid w:val="001812DC"/>
    <w:rsid w:val="0018191C"/>
    <w:rsid w:val="00181B45"/>
    <w:rsid w:val="00181B96"/>
    <w:rsid w:val="00181BEE"/>
    <w:rsid w:val="00181D05"/>
    <w:rsid w:val="00182107"/>
    <w:rsid w:val="00182219"/>
    <w:rsid w:val="0018228F"/>
    <w:rsid w:val="001822D6"/>
    <w:rsid w:val="00182997"/>
    <w:rsid w:val="00182B27"/>
    <w:rsid w:val="00182B94"/>
    <w:rsid w:val="00182C35"/>
    <w:rsid w:val="00182E11"/>
    <w:rsid w:val="001833DD"/>
    <w:rsid w:val="00183575"/>
    <w:rsid w:val="00183BC3"/>
    <w:rsid w:val="00183BE3"/>
    <w:rsid w:val="00183F62"/>
    <w:rsid w:val="0018430D"/>
    <w:rsid w:val="001846F8"/>
    <w:rsid w:val="001848F1"/>
    <w:rsid w:val="00184BD5"/>
    <w:rsid w:val="00184CC4"/>
    <w:rsid w:val="00184EB4"/>
    <w:rsid w:val="00184EFB"/>
    <w:rsid w:val="001853E7"/>
    <w:rsid w:val="00185533"/>
    <w:rsid w:val="00185546"/>
    <w:rsid w:val="00185753"/>
    <w:rsid w:val="00185807"/>
    <w:rsid w:val="0018583B"/>
    <w:rsid w:val="00185A28"/>
    <w:rsid w:val="00185B16"/>
    <w:rsid w:val="00185E33"/>
    <w:rsid w:val="00185F34"/>
    <w:rsid w:val="001860B2"/>
    <w:rsid w:val="00186903"/>
    <w:rsid w:val="00186F29"/>
    <w:rsid w:val="001871A4"/>
    <w:rsid w:val="001873A2"/>
    <w:rsid w:val="001874B2"/>
    <w:rsid w:val="00187CE3"/>
    <w:rsid w:val="00187DF4"/>
    <w:rsid w:val="00187ED0"/>
    <w:rsid w:val="00190420"/>
    <w:rsid w:val="00190583"/>
    <w:rsid w:val="001907C3"/>
    <w:rsid w:val="00190B5A"/>
    <w:rsid w:val="00190EC8"/>
    <w:rsid w:val="00191B2E"/>
    <w:rsid w:val="00191D17"/>
    <w:rsid w:val="00191D78"/>
    <w:rsid w:val="00191DCE"/>
    <w:rsid w:val="00191EF0"/>
    <w:rsid w:val="001921FF"/>
    <w:rsid w:val="00192385"/>
    <w:rsid w:val="00192815"/>
    <w:rsid w:val="001928BD"/>
    <w:rsid w:val="00192D70"/>
    <w:rsid w:val="00193621"/>
    <w:rsid w:val="00193686"/>
    <w:rsid w:val="0019395B"/>
    <w:rsid w:val="00193A53"/>
    <w:rsid w:val="00193D7E"/>
    <w:rsid w:val="00193EC3"/>
    <w:rsid w:val="00193F67"/>
    <w:rsid w:val="00194128"/>
    <w:rsid w:val="001942D5"/>
    <w:rsid w:val="00194345"/>
    <w:rsid w:val="001947CC"/>
    <w:rsid w:val="00194B4A"/>
    <w:rsid w:val="00194C89"/>
    <w:rsid w:val="00194E30"/>
    <w:rsid w:val="00194E33"/>
    <w:rsid w:val="00194F9B"/>
    <w:rsid w:val="00195525"/>
    <w:rsid w:val="001960BF"/>
    <w:rsid w:val="00196240"/>
    <w:rsid w:val="001962C8"/>
    <w:rsid w:val="001962E6"/>
    <w:rsid w:val="00196333"/>
    <w:rsid w:val="001963B5"/>
    <w:rsid w:val="00196AB4"/>
    <w:rsid w:val="00196B66"/>
    <w:rsid w:val="00196F64"/>
    <w:rsid w:val="00196F6F"/>
    <w:rsid w:val="00196F94"/>
    <w:rsid w:val="00197A22"/>
    <w:rsid w:val="00197CBF"/>
    <w:rsid w:val="001A0599"/>
    <w:rsid w:val="001A071F"/>
    <w:rsid w:val="001A0738"/>
    <w:rsid w:val="001A078C"/>
    <w:rsid w:val="001A09A7"/>
    <w:rsid w:val="001A0E5F"/>
    <w:rsid w:val="001A0EBB"/>
    <w:rsid w:val="001A0F25"/>
    <w:rsid w:val="001A14C0"/>
    <w:rsid w:val="001A157F"/>
    <w:rsid w:val="001A16CF"/>
    <w:rsid w:val="001A1A7B"/>
    <w:rsid w:val="001A1E4B"/>
    <w:rsid w:val="001A20C1"/>
    <w:rsid w:val="001A22EA"/>
    <w:rsid w:val="001A25B9"/>
    <w:rsid w:val="001A2922"/>
    <w:rsid w:val="001A2BE7"/>
    <w:rsid w:val="001A30D4"/>
    <w:rsid w:val="001A3FAB"/>
    <w:rsid w:val="001A42E7"/>
    <w:rsid w:val="001A470B"/>
    <w:rsid w:val="001A4762"/>
    <w:rsid w:val="001A4769"/>
    <w:rsid w:val="001A49AA"/>
    <w:rsid w:val="001A49EE"/>
    <w:rsid w:val="001A5615"/>
    <w:rsid w:val="001A56D7"/>
    <w:rsid w:val="001A5CEC"/>
    <w:rsid w:val="001A617E"/>
    <w:rsid w:val="001A61FE"/>
    <w:rsid w:val="001A6767"/>
    <w:rsid w:val="001A6B30"/>
    <w:rsid w:val="001A6B4B"/>
    <w:rsid w:val="001A6CE6"/>
    <w:rsid w:val="001A6D0C"/>
    <w:rsid w:val="001A6E59"/>
    <w:rsid w:val="001A725B"/>
    <w:rsid w:val="001A727E"/>
    <w:rsid w:val="001A740E"/>
    <w:rsid w:val="001A74BB"/>
    <w:rsid w:val="001A7880"/>
    <w:rsid w:val="001A7A18"/>
    <w:rsid w:val="001A7C27"/>
    <w:rsid w:val="001A7D0B"/>
    <w:rsid w:val="001A7D0F"/>
    <w:rsid w:val="001B0514"/>
    <w:rsid w:val="001B0625"/>
    <w:rsid w:val="001B076B"/>
    <w:rsid w:val="001B0B21"/>
    <w:rsid w:val="001B0C0A"/>
    <w:rsid w:val="001B0FC4"/>
    <w:rsid w:val="001B117B"/>
    <w:rsid w:val="001B1358"/>
    <w:rsid w:val="001B1576"/>
    <w:rsid w:val="001B1B12"/>
    <w:rsid w:val="001B1BBB"/>
    <w:rsid w:val="001B1C14"/>
    <w:rsid w:val="001B1D91"/>
    <w:rsid w:val="001B1DBF"/>
    <w:rsid w:val="001B21D7"/>
    <w:rsid w:val="001B2276"/>
    <w:rsid w:val="001B22CF"/>
    <w:rsid w:val="001B242F"/>
    <w:rsid w:val="001B2546"/>
    <w:rsid w:val="001B2576"/>
    <w:rsid w:val="001B277E"/>
    <w:rsid w:val="001B27BE"/>
    <w:rsid w:val="001B2BEC"/>
    <w:rsid w:val="001B2DA2"/>
    <w:rsid w:val="001B3031"/>
    <w:rsid w:val="001B35C1"/>
    <w:rsid w:val="001B376F"/>
    <w:rsid w:val="001B37AF"/>
    <w:rsid w:val="001B3B30"/>
    <w:rsid w:val="001B3BCE"/>
    <w:rsid w:val="001B4291"/>
    <w:rsid w:val="001B43D5"/>
    <w:rsid w:val="001B48F9"/>
    <w:rsid w:val="001B498D"/>
    <w:rsid w:val="001B4A01"/>
    <w:rsid w:val="001B4E80"/>
    <w:rsid w:val="001B4F59"/>
    <w:rsid w:val="001B52EF"/>
    <w:rsid w:val="001B544D"/>
    <w:rsid w:val="001B56F2"/>
    <w:rsid w:val="001B59CA"/>
    <w:rsid w:val="001B5CF5"/>
    <w:rsid w:val="001B5E16"/>
    <w:rsid w:val="001B5F7F"/>
    <w:rsid w:val="001B6023"/>
    <w:rsid w:val="001B6096"/>
    <w:rsid w:val="001B63EB"/>
    <w:rsid w:val="001B684D"/>
    <w:rsid w:val="001B6D5B"/>
    <w:rsid w:val="001B733A"/>
    <w:rsid w:val="001B7D8C"/>
    <w:rsid w:val="001B7DB8"/>
    <w:rsid w:val="001B7F7F"/>
    <w:rsid w:val="001C0004"/>
    <w:rsid w:val="001C0723"/>
    <w:rsid w:val="001C0B02"/>
    <w:rsid w:val="001C0B9A"/>
    <w:rsid w:val="001C1428"/>
    <w:rsid w:val="001C1692"/>
    <w:rsid w:val="001C1A3B"/>
    <w:rsid w:val="001C1A8E"/>
    <w:rsid w:val="001C253D"/>
    <w:rsid w:val="001C2857"/>
    <w:rsid w:val="001C2976"/>
    <w:rsid w:val="001C2BFE"/>
    <w:rsid w:val="001C2C75"/>
    <w:rsid w:val="001C2ED8"/>
    <w:rsid w:val="001C33B3"/>
    <w:rsid w:val="001C3E12"/>
    <w:rsid w:val="001C3E1C"/>
    <w:rsid w:val="001C3E21"/>
    <w:rsid w:val="001C3E54"/>
    <w:rsid w:val="001C41A4"/>
    <w:rsid w:val="001C43FC"/>
    <w:rsid w:val="001C4955"/>
    <w:rsid w:val="001C496C"/>
    <w:rsid w:val="001C4BE5"/>
    <w:rsid w:val="001C4EE3"/>
    <w:rsid w:val="001C4F18"/>
    <w:rsid w:val="001C5146"/>
    <w:rsid w:val="001C54A6"/>
    <w:rsid w:val="001C5784"/>
    <w:rsid w:val="001C5785"/>
    <w:rsid w:val="001C58ED"/>
    <w:rsid w:val="001C5930"/>
    <w:rsid w:val="001C5988"/>
    <w:rsid w:val="001C5A3E"/>
    <w:rsid w:val="001C5C84"/>
    <w:rsid w:val="001C5CFB"/>
    <w:rsid w:val="001C5E44"/>
    <w:rsid w:val="001C5ED2"/>
    <w:rsid w:val="001C61F9"/>
    <w:rsid w:val="001C6242"/>
    <w:rsid w:val="001C6294"/>
    <w:rsid w:val="001C6CE1"/>
    <w:rsid w:val="001C6ECD"/>
    <w:rsid w:val="001C6F23"/>
    <w:rsid w:val="001C72CB"/>
    <w:rsid w:val="001C733F"/>
    <w:rsid w:val="001C752D"/>
    <w:rsid w:val="001C77F7"/>
    <w:rsid w:val="001C7B4C"/>
    <w:rsid w:val="001C7E0E"/>
    <w:rsid w:val="001D002C"/>
    <w:rsid w:val="001D0358"/>
    <w:rsid w:val="001D0402"/>
    <w:rsid w:val="001D044C"/>
    <w:rsid w:val="001D0636"/>
    <w:rsid w:val="001D0926"/>
    <w:rsid w:val="001D0989"/>
    <w:rsid w:val="001D0BF9"/>
    <w:rsid w:val="001D0C94"/>
    <w:rsid w:val="001D0EA4"/>
    <w:rsid w:val="001D1411"/>
    <w:rsid w:val="001D1585"/>
    <w:rsid w:val="001D1AA3"/>
    <w:rsid w:val="001D1B95"/>
    <w:rsid w:val="001D1FCD"/>
    <w:rsid w:val="001D2049"/>
    <w:rsid w:val="001D20F3"/>
    <w:rsid w:val="001D2277"/>
    <w:rsid w:val="001D2416"/>
    <w:rsid w:val="001D27B2"/>
    <w:rsid w:val="001D2912"/>
    <w:rsid w:val="001D29B5"/>
    <w:rsid w:val="001D2B2A"/>
    <w:rsid w:val="001D2C02"/>
    <w:rsid w:val="001D2D5E"/>
    <w:rsid w:val="001D2EDD"/>
    <w:rsid w:val="001D31BD"/>
    <w:rsid w:val="001D32D0"/>
    <w:rsid w:val="001D334D"/>
    <w:rsid w:val="001D36BF"/>
    <w:rsid w:val="001D37E2"/>
    <w:rsid w:val="001D3854"/>
    <w:rsid w:val="001D39A4"/>
    <w:rsid w:val="001D3E23"/>
    <w:rsid w:val="001D3FD3"/>
    <w:rsid w:val="001D41D9"/>
    <w:rsid w:val="001D4434"/>
    <w:rsid w:val="001D46D3"/>
    <w:rsid w:val="001D4855"/>
    <w:rsid w:val="001D4948"/>
    <w:rsid w:val="001D4ABA"/>
    <w:rsid w:val="001D4C25"/>
    <w:rsid w:val="001D4CC3"/>
    <w:rsid w:val="001D4E25"/>
    <w:rsid w:val="001D50E8"/>
    <w:rsid w:val="001D525B"/>
    <w:rsid w:val="001D5580"/>
    <w:rsid w:val="001D59C0"/>
    <w:rsid w:val="001D5BB7"/>
    <w:rsid w:val="001D5BCB"/>
    <w:rsid w:val="001D5C49"/>
    <w:rsid w:val="001D5CCC"/>
    <w:rsid w:val="001D6337"/>
    <w:rsid w:val="001D63FA"/>
    <w:rsid w:val="001D64AF"/>
    <w:rsid w:val="001D65FA"/>
    <w:rsid w:val="001D69A3"/>
    <w:rsid w:val="001D6EAB"/>
    <w:rsid w:val="001D6F45"/>
    <w:rsid w:val="001D70B5"/>
    <w:rsid w:val="001D7193"/>
    <w:rsid w:val="001D71B8"/>
    <w:rsid w:val="001D7337"/>
    <w:rsid w:val="001D7425"/>
    <w:rsid w:val="001D780D"/>
    <w:rsid w:val="001D7A5F"/>
    <w:rsid w:val="001D7CA8"/>
    <w:rsid w:val="001D7E02"/>
    <w:rsid w:val="001D7FC7"/>
    <w:rsid w:val="001E032C"/>
    <w:rsid w:val="001E03CF"/>
    <w:rsid w:val="001E05F4"/>
    <w:rsid w:val="001E079E"/>
    <w:rsid w:val="001E0A4E"/>
    <w:rsid w:val="001E0E18"/>
    <w:rsid w:val="001E1054"/>
    <w:rsid w:val="001E144E"/>
    <w:rsid w:val="001E1509"/>
    <w:rsid w:val="001E17E2"/>
    <w:rsid w:val="001E1A12"/>
    <w:rsid w:val="001E1C09"/>
    <w:rsid w:val="001E1C2F"/>
    <w:rsid w:val="001E20DB"/>
    <w:rsid w:val="001E2117"/>
    <w:rsid w:val="001E2177"/>
    <w:rsid w:val="001E226A"/>
    <w:rsid w:val="001E2BCB"/>
    <w:rsid w:val="001E2E8B"/>
    <w:rsid w:val="001E3222"/>
    <w:rsid w:val="001E322F"/>
    <w:rsid w:val="001E3447"/>
    <w:rsid w:val="001E39A4"/>
    <w:rsid w:val="001E3A52"/>
    <w:rsid w:val="001E3BC0"/>
    <w:rsid w:val="001E3C21"/>
    <w:rsid w:val="001E3E9F"/>
    <w:rsid w:val="001E3F01"/>
    <w:rsid w:val="001E3F77"/>
    <w:rsid w:val="001E416A"/>
    <w:rsid w:val="001E447D"/>
    <w:rsid w:val="001E4825"/>
    <w:rsid w:val="001E4945"/>
    <w:rsid w:val="001E50BD"/>
    <w:rsid w:val="001E5703"/>
    <w:rsid w:val="001E5920"/>
    <w:rsid w:val="001E59A2"/>
    <w:rsid w:val="001E59A8"/>
    <w:rsid w:val="001E5AB3"/>
    <w:rsid w:val="001E5D7F"/>
    <w:rsid w:val="001E633C"/>
    <w:rsid w:val="001E63A0"/>
    <w:rsid w:val="001E665A"/>
    <w:rsid w:val="001E6892"/>
    <w:rsid w:val="001E6B35"/>
    <w:rsid w:val="001E6E83"/>
    <w:rsid w:val="001E709B"/>
    <w:rsid w:val="001E721E"/>
    <w:rsid w:val="001E7267"/>
    <w:rsid w:val="001E74CF"/>
    <w:rsid w:val="001E793C"/>
    <w:rsid w:val="001E7B6F"/>
    <w:rsid w:val="001E7DAA"/>
    <w:rsid w:val="001E7E03"/>
    <w:rsid w:val="001E7E71"/>
    <w:rsid w:val="001F01D8"/>
    <w:rsid w:val="001F03E0"/>
    <w:rsid w:val="001F0567"/>
    <w:rsid w:val="001F0E77"/>
    <w:rsid w:val="001F0E82"/>
    <w:rsid w:val="001F0F53"/>
    <w:rsid w:val="001F1075"/>
    <w:rsid w:val="001F171E"/>
    <w:rsid w:val="001F17D7"/>
    <w:rsid w:val="001F1B25"/>
    <w:rsid w:val="001F1BA9"/>
    <w:rsid w:val="001F20A7"/>
    <w:rsid w:val="001F2486"/>
    <w:rsid w:val="001F2710"/>
    <w:rsid w:val="001F2718"/>
    <w:rsid w:val="001F2806"/>
    <w:rsid w:val="001F2834"/>
    <w:rsid w:val="001F2B3D"/>
    <w:rsid w:val="001F2F8B"/>
    <w:rsid w:val="001F3340"/>
    <w:rsid w:val="001F33FC"/>
    <w:rsid w:val="001F3C82"/>
    <w:rsid w:val="001F4401"/>
    <w:rsid w:val="001F44DE"/>
    <w:rsid w:val="001F4624"/>
    <w:rsid w:val="001F4664"/>
    <w:rsid w:val="001F468F"/>
    <w:rsid w:val="001F46A1"/>
    <w:rsid w:val="001F4CA4"/>
    <w:rsid w:val="001F4D31"/>
    <w:rsid w:val="001F4DAC"/>
    <w:rsid w:val="001F53A0"/>
    <w:rsid w:val="001F53C9"/>
    <w:rsid w:val="001F5DC7"/>
    <w:rsid w:val="001F6004"/>
    <w:rsid w:val="001F62B1"/>
    <w:rsid w:val="001F636B"/>
    <w:rsid w:val="001F65CC"/>
    <w:rsid w:val="001F6B65"/>
    <w:rsid w:val="001F7032"/>
    <w:rsid w:val="001F71A1"/>
    <w:rsid w:val="001F728C"/>
    <w:rsid w:val="001F73A5"/>
    <w:rsid w:val="001F756A"/>
    <w:rsid w:val="001F77E0"/>
    <w:rsid w:val="001F7833"/>
    <w:rsid w:val="001F7848"/>
    <w:rsid w:val="001F7851"/>
    <w:rsid w:val="00200303"/>
    <w:rsid w:val="002005C1"/>
    <w:rsid w:val="0020060E"/>
    <w:rsid w:val="00200706"/>
    <w:rsid w:val="00200808"/>
    <w:rsid w:val="0020096A"/>
    <w:rsid w:val="00200A41"/>
    <w:rsid w:val="00200A93"/>
    <w:rsid w:val="00200B44"/>
    <w:rsid w:val="00200E3E"/>
    <w:rsid w:val="00200F00"/>
    <w:rsid w:val="00201049"/>
    <w:rsid w:val="00201142"/>
    <w:rsid w:val="002012FE"/>
    <w:rsid w:val="00201751"/>
    <w:rsid w:val="002018DD"/>
    <w:rsid w:val="00201CC9"/>
    <w:rsid w:val="00201ED8"/>
    <w:rsid w:val="00202196"/>
    <w:rsid w:val="002022A0"/>
    <w:rsid w:val="0020231E"/>
    <w:rsid w:val="00202749"/>
    <w:rsid w:val="00202A9D"/>
    <w:rsid w:val="00202CE0"/>
    <w:rsid w:val="00202D99"/>
    <w:rsid w:val="00202F54"/>
    <w:rsid w:val="00203188"/>
    <w:rsid w:val="00203466"/>
    <w:rsid w:val="00203586"/>
    <w:rsid w:val="002036B0"/>
    <w:rsid w:val="00203967"/>
    <w:rsid w:val="00203E04"/>
    <w:rsid w:val="00203FCA"/>
    <w:rsid w:val="00204071"/>
    <w:rsid w:val="002042BA"/>
    <w:rsid w:val="0020453E"/>
    <w:rsid w:val="0020494D"/>
    <w:rsid w:val="00204FB0"/>
    <w:rsid w:val="002053C4"/>
    <w:rsid w:val="0020572F"/>
    <w:rsid w:val="00205941"/>
    <w:rsid w:val="0020597E"/>
    <w:rsid w:val="002060F0"/>
    <w:rsid w:val="0020613A"/>
    <w:rsid w:val="002063B7"/>
    <w:rsid w:val="00206556"/>
    <w:rsid w:val="0020677E"/>
    <w:rsid w:val="002068DF"/>
    <w:rsid w:val="0020692D"/>
    <w:rsid w:val="0020765C"/>
    <w:rsid w:val="00207C41"/>
    <w:rsid w:val="00207CEE"/>
    <w:rsid w:val="00207E66"/>
    <w:rsid w:val="0021002E"/>
    <w:rsid w:val="00210077"/>
    <w:rsid w:val="002101AF"/>
    <w:rsid w:val="002108EB"/>
    <w:rsid w:val="00210A36"/>
    <w:rsid w:val="00210DFF"/>
    <w:rsid w:val="0021109F"/>
    <w:rsid w:val="00211205"/>
    <w:rsid w:val="00211339"/>
    <w:rsid w:val="0021168F"/>
    <w:rsid w:val="002117F0"/>
    <w:rsid w:val="0021188A"/>
    <w:rsid w:val="00211E73"/>
    <w:rsid w:val="002120BA"/>
    <w:rsid w:val="002121F2"/>
    <w:rsid w:val="002123C3"/>
    <w:rsid w:val="002128CE"/>
    <w:rsid w:val="00212963"/>
    <w:rsid w:val="00212A48"/>
    <w:rsid w:val="00212AEE"/>
    <w:rsid w:val="00212F44"/>
    <w:rsid w:val="00213090"/>
    <w:rsid w:val="002133C1"/>
    <w:rsid w:val="002133C7"/>
    <w:rsid w:val="002133DD"/>
    <w:rsid w:val="0021350B"/>
    <w:rsid w:val="00213A7E"/>
    <w:rsid w:val="00213B63"/>
    <w:rsid w:val="00213C15"/>
    <w:rsid w:val="00213C66"/>
    <w:rsid w:val="00213CB8"/>
    <w:rsid w:val="00213D12"/>
    <w:rsid w:val="0021406F"/>
    <w:rsid w:val="00214367"/>
    <w:rsid w:val="002143B1"/>
    <w:rsid w:val="00214784"/>
    <w:rsid w:val="002147F8"/>
    <w:rsid w:val="00214EAB"/>
    <w:rsid w:val="00215830"/>
    <w:rsid w:val="00215AB9"/>
    <w:rsid w:val="00216284"/>
    <w:rsid w:val="002162A5"/>
    <w:rsid w:val="002168C3"/>
    <w:rsid w:val="00216922"/>
    <w:rsid w:val="00216E5D"/>
    <w:rsid w:val="00216FF6"/>
    <w:rsid w:val="00217010"/>
    <w:rsid w:val="002170F8"/>
    <w:rsid w:val="0021717A"/>
    <w:rsid w:val="002171A0"/>
    <w:rsid w:val="00217266"/>
    <w:rsid w:val="002172D6"/>
    <w:rsid w:val="00217695"/>
    <w:rsid w:val="00217828"/>
    <w:rsid w:val="00217FC8"/>
    <w:rsid w:val="00220244"/>
    <w:rsid w:val="00220423"/>
    <w:rsid w:val="00220C8C"/>
    <w:rsid w:val="00220E90"/>
    <w:rsid w:val="002210B5"/>
    <w:rsid w:val="00221209"/>
    <w:rsid w:val="002215B9"/>
    <w:rsid w:val="00221704"/>
    <w:rsid w:val="002218A4"/>
    <w:rsid w:val="00221A19"/>
    <w:rsid w:val="00221DD4"/>
    <w:rsid w:val="00221F34"/>
    <w:rsid w:val="0022211C"/>
    <w:rsid w:val="00222339"/>
    <w:rsid w:val="00222426"/>
    <w:rsid w:val="00222D82"/>
    <w:rsid w:val="00222F6E"/>
    <w:rsid w:val="002230BD"/>
    <w:rsid w:val="002233E4"/>
    <w:rsid w:val="0022389B"/>
    <w:rsid w:val="00223AE7"/>
    <w:rsid w:val="00223E6F"/>
    <w:rsid w:val="00223E7A"/>
    <w:rsid w:val="00223EBB"/>
    <w:rsid w:val="00223F8B"/>
    <w:rsid w:val="002240BE"/>
    <w:rsid w:val="002240D4"/>
    <w:rsid w:val="0022415B"/>
    <w:rsid w:val="0022432C"/>
    <w:rsid w:val="002244B9"/>
    <w:rsid w:val="0022468A"/>
    <w:rsid w:val="002246BA"/>
    <w:rsid w:val="00224CFE"/>
    <w:rsid w:val="00224D84"/>
    <w:rsid w:val="0022513D"/>
    <w:rsid w:val="00225320"/>
    <w:rsid w:val="00225539"/>
    <w:rsid w:val="00225780"/>
    <w:rsid w:val="002257C4"/>
    <w:rsid w:val="00225C04"/>
    <w:rsid w:val="00225D04"/>
    <w:rsid w:val="00225DF7"/>
    <w:rsid w:val="00225E27"/>
    <w:rsid w:val="00225E9E"/>
    <w:rsid w:val="00225F30"/>
    <w:rsid w:val="00226076"/>
    <w:rsid w:val="00226256"/>
    <w:rsid w:val="0022630B"/>
    <w:rsid w:val="00226360"/>
    <w:rsid w:val="00226520"/>
    <w:rsid w:val="00226843"/>
    <w:rsid w:val="00226F0A"/>
    <w:rsid w:val="002270DF"/>
    <w:rsid w:val="0022711F"/>
    <w:rsid w:val="00227181"/>
    <w:rsid w:val="002279CF"/>
    <w:rsid w:val="00227B5D"/>
    <w:rsid w:val="00227E5E"/>
    <w:rsid w:val="00227EB9"/>
    <w:rsid w:val="00227F25"/>
    <w:rsid w:val="00230164"/>
    <w:rsid w:val="00230732"/>
    <w:rsid w:val="00230C54"/>
    <w:rsid w:val="0023101B"/>
    <w:rsid w:val="002313A7"/>
    <w:rsid w:val="002317C7"/>
    <w:rsid w:val="002318D2"/>
    <w:rsid w:val="00231DA7"/>
    <w:rsid w:val="00231E03"/>
    <w:rsid w:val="002321E6"/>
    <w:rsid w:val="00232311"/>
    <w:rsid w:val="00232424"/>
    <w:rsid w:val="0023244B"/>
    <w:rsid w:val="0023245F"/>
    <w:rsid w:val="002324D6"/>
    <w:rsid w:val="002325A7"/>
    <w:rsid w:val="002325B0"/>
    <w:rsid w:val="00232883"/>
    <w:rsid w:val="00232B92"/>
    <w:rsid w:val="00232C8A"/>
    <w:rsid w:val="002331ED"/>
    <w:rsid w:val="00233785"/>
    <w:rsid w:val="00233AC1"/>
    <w:rsid w:val="00233BD6"/>
    <w:rsid w:val="00233E1C"/>
    <w:rsid w:val="00234510"/>
    <w:rsid w:val="002345C6"/>
    <w:rsid w:val="00234882"/>
    <w:rsid w:val="00234BA5"/>
    <w:rsid w:val="00234E09"/>
    <w:rsid w:val="00234F14"/>
    <w:rsid w:val="00235237"/>
    <w:rsid w:val="00235B7D"/>
    <w:rsid w:val="00235D62"/>
    <w:rsid w:val="00235DCB"/>
    <w:rsid w:val="00235EDA"/>
    <w:rsid w:val="0023627F"/>
    <w:rsid w:val="00236556"/>
    <w:rsid w:val="002367EF"/>
    <w:rsid w:val="00236A9E"/>
    <w:rsid w:val="00236ED1"/>
    <w:rsid w:val="0023718D"/>
    <w:rsid w:val="00237239"/>
    <w:rsid w:val="0023752F"/>
    <w:rsid w:val="0023760C"/>
    <w:rsid w:val="00237797"/>
    <w:rsid w:val="002377AF"/>
    <w:rsid w:val="00237ACE"/>
    <w:rsid w:val="00237CB1"/>
    <w:rsid w:val="0024033F"/>
    <w:rsid w:val="002403B5"/>
    <w:rsid w:val="002404AF"/>
    <w:rsid w:val="0024056C"/>
    <w:rsid w:val="00240579"/>
    <w:rsid w:val="0024086A"/>
    <w:rsid w:val="00240B31"/>
    <w:rsid w:val="0024101B"/>
    <w:rsid w:val="0024107D"/>
    <w:rsid w:val="0024113E"/>
    <w:rsid w:val="00241150"/>
    <w:rsid w:val="002411C4"/>
    <w:rsid w:val="00241884"/>
    <w:rsid w:val="00241BEC"/>
    <w:rsid w:val="00242146"/>
    <w:rsid w:val="002422E0"/>
    <w:rsid w:val="002422E4"/>
    <w:rsid w:val="00242340"/>
    <w:rsid w:val="00242393"/>
    <w:rsid w:val="002424DD"/>
    <w:rsid w:val="0024256B"/>
    <w:rsid w:val="002429CF"/>
    <w:rsid w:val="00242D86"/>
    <w:rsid w:val="002431FA"/>
    <w:rsid w:val="00243748"/>
    <w:rsid w:val="002437E6"/>
    <w:rsid w:val="002439F3"/>
    <w:rsid w:val="00244850"/>
    <w:rsid w:val="00244B1B"/>
    <w:rsid w:val="00244C1E"/>
    <w:rsid w:val="00245237"/>
    <w:rsid w:val="00245338"/>
    <w:rsid w:val="00246932"/>
    <w:rsid w:val="00246B08"/>
    <w:rsid w:val="00246BF5"/>
    <w:rsid w:val="00246D72"/>
    <w:rsid w:val="0024730A"/>
    <w:rsid w:val="002475C3"/>
    <w:rsid w:val="002476C9"/>
    <w:rsid w:val="0024784A"/>
    <w:rsid w:val="00247AEB"/>
    <w:rsid w:val="00247DD6"/>
    <w:rsid w:val="00247E70"/>
    <w:rsid w:val="0025016B"/>
    <w:rsid w:val="002503B7"/>
    <w:rsid w:val="0025064D"/>
    <w:rsid w:val="0025076C"/>
    <w:rsid w:val="002507A8"/>
    <w:rsid w:val="00250D98"/>
    <w:rsid w:val="00250DDF"/>
    <w:rsid w:val="00250E33"/>
    <w:rsid w:val="00250FD0"/>
    <w:rsid w:val="002511FC"/>
    <w:rsid w:val="0025127C"/>
    <w:rsid w:val="002514D0"/>
    <w:rsid w:val="00251888"/>
    <w:rsid w:val="002518B8"/>
    <w:rsid w:val="002519D9"/>
    <w:rsid w:val="00251B08"/>
    <w:rsid w:val="00251B74"/>
    <w:rsid w:val="00251E0D"/>
    <w:rsid w:val="002523AA"/>
    <w:rsid w:val="002523EF"/>
    <w:rsid w:val="00252674"/>
    <w:rsid w:val="002526EE"/>
    <w:rsid w:val="0025273E"/>
    <w:rsid w:val="002527D6"/>
    <w:rsid w:val="00252871"/>
    <w:rsid w:val="00252921"/>
    <w:rsid w:val="0025296D"/>
    <w:rsid w:val="00252C18"/>
    <w:rsid w:val="00252CF9"/>
    <w:rsid w:val="00252DCB"/>
    <w:rsid w:val="00252F8B"/>
    <w:rsid w:val="0025308E"/>
    <w:rsid w:val="00253138"/>
    <w:rsid w:val="0025375F"/>
    <w:rsid w:val="00253D13"/>
    <w:rsid w:val="00253F6D"/>
    <w:rsid w:val="0025401B"/>
    <w:rsid w:val="00254097"/>
    <w:rsid w:val="00254220"/>
    <w:rsid w:val="00254253"/>
    <w:rsid w:val="0025442F"/>
    <w:rsid w:val="00254458"/>
    <w:rsid w:val="00254B8A"/>
    <w:rsid w:val="00254BA1"/>
    <w:rsid w:val="00254E29"/>
    <w:rsid w:val="002550E2"/>
    <w:rsid w:val="002553EE"/>
    <w:rsid w:val="00255AA4"/>
    <w:rsid w:val="00255F96"/>
    <w:rsid w:val="00256217"/>
    <w:rsid w:val="0025637D"/>
    <w:rsid w:val="00256451"/>
    <w:rsid w:val="0025649C"/>
    <w:rsid w:val="002566C0"/>
    <w:rsid w:val="00256988"/>
    <w:rsid w:val="00256AB0"/>
    <w:rsid w:val="0025766E"/>
    <w:rsid w:val="00257A28"/>
    <w:rsid w:val="00257AA9"/>
    <w:rsid w:val="00257D32"/>
    <w:rsid w:val="00257E9C"/>
    <w:rsid w:val="00260219"/>
    <w:rsid w:val="00260230"/>
    <w:rsid w:val="002603A5"/>
    <w:rsid w:val="00260453"/>
    <w:rsid w:val="00260491"/>
    <w:rsid w:val="00260849"/>
    <w:rsid w:val="00260A18"/>
    <w:rsid w:val="00260BBB"/>
    <w:rsid w:val="0026111D"/>
    <w:rsid w:val="0026121D"/>
    <w:rsid w:val="002614A2"/>
    <w:rsid w:val="00261AB6"/>
    <w:rsid w:val="00261BD3"/>
    <w:rsid w:val="002621EC"/>
    <w:rsid w:val="002623FC"/>
    <w:rsid w:val="002628C4"/>
    <w:rsid w:val="00262C0A"/>
    <w:rsid w:val="00262D13"/>
    <w:rsid w:val="00262EEF"/>
    <w:rsid w:val="00263127"/>
    <w:rsid w:val="002637AD"/>
    <w:rsid w:val="00263C86"/>
    <w:rsid w:val="00263E9A"/>
    <w:rsid w:val="00264024"/>
    <w:rsid w:val="0026455D"/>
    <w:rsid w:val="00264607"/>
    <w:rsid w:val="002649D6"/>
    <w:rsid w:val="00264EA0"/>
    <w:rsid w:val="00264F25"/>
    <w:rsid w:val="00264FF3"/>
    <w:rsid w:val="002654A1"/>
    <w:rsid w:val="002654C2"/>
    <w:rsid w:val="00265A65"/>
    <w:rsid w:val="00265BEF"/>
    <w:rsid w:val="00265C5A"/>
    <w:rsid w:val="00265EA8"/>
    <w:rsid w:val="0026602E"/>
    <w:rsid w:val="002662AB"/>
    <w:rsid w:val="0026644A"/>
    <w:rsid w:val="0026655F"/>
    <w:rsid w:val="00266661"/>
    <w:rsid w:val="002666AE"/>
    <w:rsid w:val="0026679A"/>
    <w:rsid w:val="00267048"/>
    <w:rsid w:val="00267242"/>
    <w:rsid w:val="002673DC"/>
    <w:rsid w:val="002677C7"/>
    <w:rsid w:val="00267F62"/>
    <w:rsid w:val="002700E8"/>
    <w:rsid w:val="00270264"/>
    <w:rsid w:val="00270432"/>
    <w:rsid w:val="002704F7"/>
    <w:rsid w:val="00270AAF"/>
    <w:rsid w:val="00270FBD"/>
    <w:rsid w:val="00271004"/>
    <w:rsid w:val="002710B9"/>
    <w:rsid w:val="002711FD"/>
    <w:rsid w:val="0027138F"/>
    <w:rsid w:val="00271ACC"/>
    <w:rsid w:val="00271ADC"/>
    <w:rsid w:val="00271B84"/>
    <w:rsid w:val="00271EA7"/>
    <w:rsid w:val="00272544"/>
    <w:rsid w:val="002725F5"/>
    <w:rsid w:val="002726DE"/>
    <w:rsid w:val="002727DB"/>
    <w:rsid w:val="00272983"/>
    <w:rsid w:val="00272ACA"/>
    <w:rsid w:val="00272AE3"/>
    <w:rsid w:val="00272AFD"/>
    <w:rsid w:val="00272B13"/>
    <w:rsid w:val="00272DF7"/>
    <w:rsid w:val="002732B0"/>
    <w:rsid w:val="002732C8"/>
    <w:rsid w:val="002732FE"/>
    <w:rsid w:val="002738B7"/>
    <w:rsid w:val="00273C7A"/>
    <w:rsid w:val="00273F2D"/>
    <w:rsid w:val="00274018"/>
    <w:rsid w:val="0027431D"/>
    <w:rsid w:val="0027475E"/>
    <w:rsid w:val="00274B7C"/>
    <w:rsid w:val="00275236"/>
    <w:rsid w:val="002756D9"/>
    <w:rsid w:val="00275BBD"/>
    <w:rsid w:val="00275BC2"/>
    <w:rsid w:val="00275BDE"/>
    <w:rsid w:val="00275C8E"/>
    <w:rsid w:val="00275E47"/>
    <w:rsid w:val="00275F79"/>
    <w:rsid w:val="0027615C"/>
    <w:rsid w:val="0027622D"/>
    <w:rsid w:val="0027683F"/>
    <w:rsid w:val="0027695A"/>
    <w:rsid w:val="00276C01"/>
    <w:rsid w:val="00276C3B"/>
    <w:rsid w:val="00276C64"/>
    <w:rsid w:val="00276D2B"/>
    <w:rsid w:val="00276F2A"/>
    <w:rsid w:val="00277081"/>
    <w:rsid w:val="00277549"/>
    <w:rsid w:val="002777F8"/>
    <w:rsid w:val="00277BE3"/>
    <w:rsid w:val="00277EBA"/>
    <w:rsid w:val="0028019D"/>
    <w:rsid w:val="00280226"/>
    <w:rsid w:val="002804F7"/>
    <w:rsid w:val="00280BE7"/>
    <w:rsid w:val="00280CDF"/>
    <w:rsid w:val="00280EC0"/>
    <w:rsid w:val="0028103D"/>
    <w:rsid w:val="002811CC"/>
    <w:rsid w:val="002811FA"/>
    <w:rsid w:val="0028185E"/>
    <w:rsid w:val="00281FC8"/>
    <w:rsid w:val="002823CC"/>
    <w:rsid w:val="0028247D"/>
    <w:rsid w:val="002824D1"/>
    <w:rsid w:val="00282592"/>
    <w:rsid w:val="00282734"/>
    <w:rsid w:val="002828E0"/>
    <w:rsid w:val="00282B9D"/>
    <w:rsid w:val="00282D65"/>
    <w:rsid w:val="002831C1"/>
    <w:rsid w:val="00283332"/>
    <w:rsid w:val="00283B67"/>
    <w:rsid w:val="00283F12"/>
    <w:rsid w:val="0028420D"/>
    <w:rsid w:val="002842F2"/>
    <w:rsid w:val="00284563"/>
    <w:rsid w:val="0028473C"/>
    <w:rsid w:val="0028485B"/>
    <w:rsid w:val="00285074"/>
    <w:rsid w:val="002850FA"/>
    <w:rsid w:val="00285385"/>
    <w:rsid w:val="002854F3"/>
    <w:rsid w:val="00285539"/>
    <w:rsid w:val="002856DF"/>
    <w:rsid w:val="00285E76"/>
    <w:rsid w:val="00286428"/>
    <w:rsid w:val="002864F9"/>
    <w:rsid w:val="00286771"/>
    <w:rsid w:val="002868E5"/>
    <w:rsid w:val="00286946"/>
    <w:rsid w:val="002869BB"/>
    <w:rsid w:val="002869C1"/>
    <w:rsid w:val="00286A0E"/>
    <w:rsid w:val="00286A1F"/>
    <w:rsid w:val="00286B07"/>
    <w:rsid w:val="00286EAB"/>
    <w:rsid w:val="002874D5"/>
    <w:rsid w:val="002875AB"/>
    <w:rsid w:val="00287A10"/>
    <w:rsid w:val="00287B31"/>
    <w:rsid w:val="002906CF"/>
    <w:rsid w:val="0029077E"/>
    <w:rsid w:val="0029086B"/>
    <w:rsid w:val="00290A12"/>
    <w:rsid w:val="00290A25"/>
    <w:rsid w:val="00290A8A"/>
    <w:rsid w:val="00290B29"/>
    <w:rsid w:val="00290C2E"/>
    <w:rsid w:val="00290F8D"/>
    <w:rsid w:val="00291282"/>
    <w:rsid w:val="002917BA"/>
    <w:rsid w:val="002918C8"/>
    <w:rsid w:val="00291ACB"/>
    <w:rsid w:val="00291AD9"/>
    <w:rsid w:val="0029202E"/>
    <w:rsid w:val="00292252"/>
    <w:rsid w:val="0029287F"/>
    <w:rsid w:val="0029293C"/>
    <w:rsid w:val="00292A51"/>
    <w:rsid w:val="00292C50"/>
    <w:rsid w:val="00292F9F"/>
    <w:rsid w:val="00292FD8"/>
    <w:rsid w:val="0029300A"/>
    <w:rsid w:val="00293268"/>
    <w:rsid w:val="002935B9"/>
    <w:rsid w:val="0029365A"/>
    <w:rsid w:val="002936D9"/>
    <w:rsid w:val="00293777"/>
    <w:rsid w:val="002938E6"/>
    <w:rsid w:val="00293B4B"/>
    <w:rsid w:val="00293D1E"/>
    <w:rsid w:val="002942C3"/>
    <w:rsid w:val="00294328"/>
    <w:rsid w:val="0029455A"/>
    <w:rsid w:val="002945CD"/>
    <w:rsid w:val="002949CB"/>
    <w:rsid w:val="00294A5D"/>
    <w:rsid w:val="00294EBC"/>
    <w:rsid w:val="0029523E"/>
    <w:rsid w:val="00295408"/>
    <w:rsid w:val="0029552A"/>
    <w:rsid w:val="00295B9B"/>
    <w:rsid w:val="00295BF8"/>
    <w:rsid w:val="00295E50"/>
    <w:rsid w:val="00296087"/>
    <w:rsid w:val="002960F2"/>
    <w:rsid w:val="0029641B"/>
    <w:rsid w:val="0029668A"/>
    <w:rsid w:val="002966F6"/>
    <w:rsid w:val="00296A40"/>
    <w:rsid w:val="00296B05"/>
    <w:rsid w:val="00296D3D"/>
    <w:rsid w:val="0029739B"/>
    <w:rsid w:val="00297441"/>
    <w:rsid w:val="00297538"/>
    <w:rsid w:val="002975E3"/>
    <w:rsid w:val="00297801"/>
    <w:rsid w:val="00297B4D"/>
    <w:rsid w:val="002A07D9"/>
    <w:rsid w:val="002A0A0A"/>
    <w:rsid w:val="002A0E1D"/>
    <w:rsid w:val="002A1107"/>
    <w:rsid w:val="002A1313"/>
    <w:rsid w:val="002A16EA"/>
    <w:rsid w:val="002A172C"/>
    <w:rsid w:val="002A179C"/>
    <w:rsid w:val="002A18C9"/>
    <w:rsid w:val="002A1905"/>
    <w:rsid w:val="002A19F7"/>
    <w:rsid w:val="002A1F94"/>
    <w:rsid w:val="002A22F4"/>
    <w:rsid w:val="002A2363"/>
    <w:rsid w:val="002A2461"/>
    <w:rsid w:val="002A2521"/>
    <w:rsid w:val="002A26D5"/>
    <w:rsid w:val="002A2855"/>
    <w:rsid w:val="002A285C"/>
    <w:rsid w:val="002A288C"/>
    <w:rsid w:val="002A2B0E"/>
    <w:rsid w:val="002A303D"/>
    <w:rsid w:val="002A3148"/>
    <w:rsid w:val="002A3280"/>
    <w:rsid w:val="002A32AD"/>
    <w:rsid w:val="002A35F0"/>
    <w:rsid w:val="002A3605"/>
    <w:rsid w:val="002A3620"/>
    <w:rsid w:val="002A374B"/>
    <w:rsid w:val="002A3A2F"/>
    <w:rsid w:val="002A3DA4"/>
    <w:rsid w:val="002A3DD6"/>
    <w:rsid w:val="002A3FF9"/>
    <w:rsid w:val="002A42D1"/>
    <w:rsid w:val="002A4516"/>
    <w:rsid w:val="002A45AB"/>
    <w:rsid w:val="002A469E"/>
    <w:rsid w:val="002A46CE"/>
    <w:rsid w:val="002A4788"/>
    <w:rsid w:val="002A48C0"/>
    <w:rsid w:val="002A4B71"/>
    <w:rsid w:val="002A52A4"/>
    <w:rsid w:val="002A53E7"/>
    <w:rsid w:val="002A562D"/>
    <w:rsid w:val="002A573A"/>
    <w:rsid w:val="002A5789"/>
    <w:rsid w:val="002A58DC"/>
    <w:rsid w:val="002A5902"/>
    <w:rsid w:val="002A5BBA"/>
    <w:rsid w:val="002A5CA9"/>
    <w:rsid w:val="002A5EBB"/>
    <w:rsid w:val="002A6086"/>
    <w:rsid w:val="002A6209"/>
    <w:rsid w:val="002A639D"/>
    <w:rsid w:val="002A6531"/>
    <w:rsid w:val="002A6780"/>
    <w:rsid w:val="002A681C"/>
    <w:rsid w:val="002A685F"/>
    <w:rsid w:val="002A69F0"/>
    <w:rsid w:val="002A71C8"/>
    <w:rsid w:val="002A7503"/>
    <w:rsid w:val="002A75BD"/>
    <w:rsid w:val="002A75E4"/>
    <w:rsid w:val="002A7919"/>
    <w:rsid w:val="002A7962"/>
    <w:rsid w:val="002A7C38"/>
    <w:rsid w:val="002A7E2F"/>
    <w:rsid w:val="002B0257"/>
    <w:rsid w:val="002B029D"/>
    <w:rsid w:val="002B03A4"/>
    <w:rsid w:val="002B04B1"/>
    <w:rsid w:val="002B0A0B"/>
    <w:rsid w:val="002B0B67"/>
    <w:rsid w:val="002B0E5B"/>
    <w:rsid w:val="002B14B8"/>
    <w:rsid w:val="002B1787"/>
    <w:rsid w:val="002B17A0"/>
    <w:rsid w:val="002B1C76"/>
    <w:rsid w:val="002B1D74"/>
    <w:rsid w:val="002B1EA6"/>
    <w:rsid w:val="002B200F"/>
    <w:rsid w:val="002B2448"/>
    <w:rsid w:val="002B2598"/>
    <w:rsid w:val="002B29FD"/>
    <w:rsid w:val="002B2B0F"/>
    <w:rsid w:val="002B2BD9"/>
    <w:rsid w:val="002B2BEF"/>
    <w:rsid w:val="002B2D41"/>
    <w:rsid w:val="002B2E6B"/>
    <w:rsid w:val="002B2F10"/>
    <w:rsid w:val="002B316D"/>
    <w:rsid w:val="002B323C"/>
    <w:rsid w:val="002B351E"/>
    <w:rsid w:val="002B36D0"/>
    <w:rsid w:val="002B3853"/>
    <w:rsid w:val="002B3925"/>
    <w:rsid w:val="002B456F"/>
    <w:rsid w:val="002B520A"/>
    <w:rsid w:val="002B5699"/>
    <w:rsid w:val="002B56D2"/>
    <w:rsid w:val="002B58E8"/>
    <w:rsid w:val="002B59FD"/>
    <w:rsid w:val="002B5B25"/>
    <w:rsid w:val="002B5BD1"/>
    <w:rsid w:val="002B5C2E"/>
    <w:rsid w:val="002B618C"/>
    <w:rsid w:val="002B64B9"/>
    <w:rsid w:val="002B6932"/>
    <w:rsid w:val="002B6AAC"/>
    <w:rsid w:val="002B6BCD"/>
    <w:rsid w:val="002B6CB2"/>
    <w:rsid w:val="002B6DF7"/>
    <w:rsid w:val="002B6E7D"/>
    <w:rsid w:val="002B70FE"/>
    <w:rsid w:val="002B7AA9"/>
    <w:rsid w:val="002B7F6C"/>
    <w:rsid w:val="002C0034"/>
    <w:rsid w:val="002C00E6"/>
    <w:rsid w:val="002C01CD"/>
    <w:rsid w:val="002C036E"/>
    <w:rsid w:val="002C07CC"/>
    <w:rsid w:val="002C0A26"/>
    <w:rsid w:val="002C0B2A"/>
    <w:rsid w:val="002C0E47"/>
    <w:rsid w:val="002C12C1"/>
    <w:rsid w:val="002C1512"/>
    <w:rsid w:val="002C1617"/>
    <w:rsid w:val="002C18CA"/>
    <w:rsid w:val="002C1A14"/>
    <w:rsid w:val="002C1A19"/>
    <w:rsid w:val="002C1AD9"/>
    <w:rsid w:val="002C20D1"/>
    <w:rsid w:val="002C2993"/>
    <w:rsid w:val="002C2E43"/>
    <w:rsid w:val="002C3011"/>
    <w:rsid w:val="002C31FF"/>
    <w:rsid w:val="002C333F"/>
    <w:rsid w:val="002C35BE"/>
    <w:rsid w:val="002C3840"/>
    <w:rsid w:val="002C38A4"/>
    <w:rsid w:val="002C3B4E"/>
    <w:rsid w:val="002C3C3F"/>
    <w:rsid w:val="002C3E33"/>
    <w:rsid w:val="002C3E50"/>
    <w:rsid w:val="002C421D"/>
    <w:rsid w:val="002C44B3"/>
    <w:rsid w:val="002C46FC"/>
    <w:rsid w:val="002C47B1"/>
    <w:rsid w:val="002C483D"/>
    <w:rsid w:val="002C49E8"/>
    <w:rsid w:val="002C4AA5"/>
    <w:rsid w:val="002C4E4D"/>
    <w:rsid w:val="002C4F89"/>
    <w:rsid w:val="002C52A1"/>
    <w:rsid w:val="002C55F9"/>
    <w:rsid w:val="002C5A6B"/>
    <w:rsid w:val="002C5A7A"/>
    <w:rsid w:val="002C5AE4"/>
    <w:rsid w:val="002C5CF2"/>
    <w:rsid w:val="002C6167"/>
    <w:rsid w:val="002C631D"/>
    <w:rsid w:val="002C6512"/>
    <w:rsid w:val="002C673A"/>
    <w:rsid w:val="002C6847"/>
    <w:rsid w:val="002C6A32"/>
    <w:rsid w:val="002C6AE4"/>
    <w:rsid w:val="002C6FC1"/>
    <w:rsid w:val="002C70AA"/>
    <w:rsid w:val="002C73E6"/>
    <w:rsid w:val="002C7420"/>
    <w:rsid w:val="002C7669"/>
    <w:rsid w:val="002C7895"/>
    <w:rsid w:val="002C7A38"/>
    <w:rsid w:val="002C7C71"/>
    <w:rsid w:val="002D0042"/>
    <w:rsid w:val="002D0120"/>
    <w:rsid w:val="002D0160"/>
    <w:rsid w:val="002D0189"/>
    <w:rsid w:val="002D042F"/>
    <w:rsid w:val="002D05E9"/>
    <w:rsid w:val="002D0930"/>
    <w:rsid w:val="002D0A23"/>
    <w:rsid w:val="002D0A56"/>
    <w:rsid w:val="002D0A63"/>
    <w:rsid w:val="002D0F5C"/>
    <w:rsid w:val="002D1656"/>
    <w:rsid w:val="002D1BE4"/>
    <w:rsid w:val="002D1D03"/>
    <w:rsid w:val="002D219E"/>
    <w:rsid w:val="002D25E4"/>
    <w:rsid w:val="002D294D"/>
    <w:rsid w:val="002D2989"/>
    <w:rsid w:val="002D2A0C"/>
    <w:rsid w:val="002D2BD1"/>
    <w:rsid w:val="002D2E0B"/>
    <w:rsid w:val="002D2FEC"/>
    <w:rsid w:val="002D3092"/>
    <w:rsid w:val="002D375E"/>
    <w:rsid w:val="002D3AA5"/>
    <w:rsid w:val="002D3C11"/>
    <w:rsid w:val="002D3EF2"/>
    <w:rsid w:val="002D3F6D"/>
    <w:rsid w:val="002D3FBD"/>
    <w:rsid w:val="002D41CC"/>
    <w:rsid w:val="002D42F0"/>
    <w:rsid w:val="002D45E6"/>
    <w:rsid w:val="002D4C9C"/>
    <w:rsid w:val="002D4DDF"/>
    <w:rsid w:val="002D4E18"/>
    <w:rsid w:val="002D4F9A"/>
    <w:rsid w:val="002D50C1"/>
    <w:rsid w:val="002D5600"/>
    <w:rsid w:val="002D57F6"/>
    <w:rsid w:val="002D58AE"/>
    <w:rsid w:val="002D592E"/>
    <w:rsid w:val="002D5AB0"/>
    <w:rsid w:val="002D5B62"/>
    <w:rsid w:val="002D5BA7"/>
    <w:rsid w:val="002D5D95"/>
    <w:rsid w:val="002D6006"/>
    <w:rsid w:val="002D602D"/>
    <w:rsid w:val="002D6325"/>
    <w:rsid w:val="002D654E"/>
    <w:rsid w:val="002D6B2E"/>
    <w:rsid w:val="002D6B43"/>
    <w:rsid w:val="002D6C5D"/>
    <w:rsid w:val="002D6D48"/>
    <w:rsid w:val="002D6EA4"/>
    <w:rsid w:val="002D7179"/>
    <w:rsid w:val="002D7809"/>
    <w:rsid w:val="002D7B54"/>
    <w:rsid w:val="002D7BC6"/>
    <w:rsid w:val="002D7C65"/>
    <w:rsid w:val="002D7D3C"/>
    <w:rsid w:val="002D7D71"/>
    <w:rsid w:val="002D7E95"/>
    <w:rsid w:val="002E040F"/>
    <w:rsid w:val="002E11F8"/>
    <w:rsid w:val="002E1457"/>
    <w:rsid w:val="002E1488"/>
    <w:rsid w:val="002E157B"/>
    <w:rsid w:val="002E1728"/>
    <w:rsid w:val="002E1866"/>
    <w:rsid w:val="002E1C2D"/>
    <w:rsid w:val="002E1C2F"/>
    <w:rsid w:val="002E1DF2"/>
    <w:rsid w:val="002E1E5C"/>
    <w:rsid w:val="002E2182"/>
    <w:rsid w:val="002E221F"/>
    <w:rsid w:val="002E2248"/>
    <w:rsid w:val="002E2282"/>
    <w:rsid w:val="002E233B"/>
    <w:rsid w:val="002E2433"/>
    <w:rsid w:val="002E2452"/>
    <w:rsid w:val="002E2778"/>
    <w:rsid w:val="002E2DF7"/>
    <w:rsid w:val="002E3240"/>
    <w:rsid w:val="002E32D4"/>
    <w:rsid w:val="002E3B94"/>
    <w:rsid w:val="002E3C60"/>
    <w:rsid w:val="002E3F51"/>
    <w:rsid w:val="002E3FF3"/>
    <w:rsid w:val="002E4209"/>
    <w:rsid w:val="002E4276"/>
    <w:rsid w:val="002E4346"/>
    <w:rsid w:val="002E44F1"/>
    <w:rsid w:val="002E4661"/>
    <w:rsid w:val="002E467C"/>
    <w:rsid w:val="002E4A31"/>
    <w:rsid w:val="002E4E2F"/>
    <w:rsid w:val="002E5169"/>
    <w:rsid w:val="002E5303"/>
    <w:rsid w:val="002E54AD"/>
    <w:rsid w:val="002E5751"/>
    <w:rsid w:val="002E5E33"/>
    <w:rsid w:val="002E5E6D"/>
    <w:rsid w:val="002E5F55"/>
    <w:rsid w:val="002E632C"/>
    <w:rsid w:val="002E63BC"/>
    <w:rsid w:val="002E67C0"/>
    <w:rsid w:val="002E69CA"/>
    <w:rsid w:val="002E6A51"/>
    <w:rsid w:val="002E6A54"/>
    <w:rsid w:val="002E6AFE"/>
    <w:rsid w:val="002E6B9F"/>
    <w:rsid w:val="002E6CC6"/>
    <w:rsid w:val="002E6DB5"/>
    <w:rsid w:val="002E6ECB"/>
    <w:rsid w:val="002E6F5E"/>
    <w:rsid w:val="002E6FB0"/>
    <w:rsid w:val="002E7173"/>
    <w:rsid w:val="002E736C"/>
    <w:rsid w:val="002E73E9"/>
    <w:rsid w:val="002E7414"/>
    <w:rsid w:val="002E7519"/>
    <w:rsid w:val="002E7627"/>
    <w:rsid w:val="002E774F"/>
    <w:rsid w:val="002E7E04"/>
    <w:rsid w:val="002E7F3A"/>
    <w:rsid w:val="002E7FD0"/>
    <w:rsid w:val="002E7FF4"/>
    <w:rsid w:val="002F0051"/>
    <w:rsid w:val="002F02BB"/>
    <w:rsid w:val="002F02D9"/>
    <w:rsid w:val="002F02FA"/>
    <w:rsid w:val="002F0400"/>
    <w:rsid w:val="002F0429"/>
    <w:rsid w:val="002F0450"/>
    <w:rsid w:val="002F04B3"/>
    <w:rsid w:val="002F08BF"/>
    <w:rsid w:val="002F0B96"/>
    <w:rsid w:val="002F0DC8"/>
    <w:rsid w:val="002F1550"/>
    <w:rsid w:val="002F1D7C"/>
    <w:rsid w:val="002F1DE0"/>
    <w:rsid w:val="002F1EEB"/>
    <w:rsid w:val="002F1F85"/>
    <w:rsid w:val="002F1FC2"/>
    <w:rsid w:val="002F2093"/>
    <w:rsid w:val="002F20B4"/>
    <w:rsid w:val="002F2382"/>
    <w:rsid w:val="002F2394"/>
    <w:rsid w:val="002F23BB"/>
    <w:rsid w:val="002F26D1"/>
    <w:rsid w:val="002F2D06"/>
    <w:rsid w:val="002F2F5D"/>
    <w:rsid w:val="002F30A6"/>
    <w:rsid w:val="002F31B0"/>
    <w:rsid w:val="002F3229"/>
    <w:rsid w:val="002F3333"/>
    <w:rsid w:val="002F3410"/>
    <w:rsid w:val="002F349C"/>
    <w:rsid w:val="002F34C4"/>
    <w:rsid w:val="002F3502"/>
    <w:rsid w:val="002F394C"/>
    <w:rsid w:val="002F3A09"/>
    <w:rsid w:val="002F3DBE"/>
    <w:rsid w:val="002F4184"/>
    <w:rsid w:val="002F4921"/>
    <w:rsid w:val="002F4B04"/>
    <w:rsid w:val="002F4C01"/>
    <w:rsid w:val="002F530E"/>
    <w:rsid w:val="002F53A2"/>
    <w:rsid w:val="002F55A9"/>
    <w:rsid w:val="002F5761"/>
    <w:rsid w:val="002F58FE"/>
    <w:rsid w:val="002F5B36"/>
    <w:rsid w:val="002F5B93"/>
    <w:rsid w:val="002F5BA1"/>
    <w:rsid w:val="002F5E16"/>
    <w:rsid w:val="002F60ED"/>
    <w:rsid w:val="002F63B1"/>
    <w:rsid w:val="002F6586"/>
    <w:rsid w:val="002F66DE"/>
    <w:rsid w:val="002F6738"/>
    <w:rsid w:val="002F67BC"/>
    <w:rsid w:val="002F6BC9"/>
    <w:rsid w:val="002F7277"/>
    <w:rsid w:val="002F72F2"/>
    <w:rsid w:val="002F737D"/>
    <w:rsid w:val="002F7747"/>
    <w:rsid w:val="002F7A03"/>
    <w:rsid w:val="002F7E58"/>
    <w:rsid w:val="002F7E79"/>
    <w:rsid w:val="002F7EF4"/>
    <w:rsid w:val="00300149"/>
    <w:rsid w:val="003002EB"/>
    <w:rsid w:val="0030061A"/>
    <w:rsid w:val="00300874"/>
    <w:rsid w:val="00300C67"/>
    <w:rsid w:val="00300DAD"/>
    <w:rsid w:val="00300EE0"/>
    <w:rsid w:val="003014B3"/>
    <w:rsid w:val="00301508"/>
    <w:rsid w:val="00301661"/>
    <w:rsid w:val="00302152"/>
    <w:rsid w:val="003021CE"/>
    <w:rsid w:val="003024C9"/>
    <w:rsid w:val="003025C6"/>
    <w:rsid w:val="00302669"/>
    <w:rsid w:val="0030277A"/>
    <w:rsid w:val="003027EE"/>
    <w:rsid w:val="003029FF"/>
    <w:rsid w:val="00302BD3"/>
    <w:rsid w:val="00302C14"/>
    <w:rsid w:val="00302D05"/>
    <w:rsid w:val="00302FEB"/>
    <w:rsid w:val="0030313E"/>
    <w:rsid w:val="003031E1"/>
    <w:rsid w:val="00303421"/>
    <w:rsid w:val="00303568"/>
    <w:rsid w:val="0030364F"/>
    <w:rsid w:val="00303882"/>
    <w:rsid w:val="00303C2C"/>
    <w:rsid w:val="00303C5B"/>
    <w:rsid w:val="00303D3C"/>
    <w:rsid w:val="00303E5B"/>
    <w:rsid w:val="00304219"/>
    <w:rsid w:val="003043A9"/>
    <w:rsid w:val="003047C3"/>
    <w:rsid w:val="00304AD6"/>
    <w:rsid w:val="00304BA3"/>
    <w:rsid w:val="00304C73"/>
    <w:rsid w:val="003051A0"/>
    <w:rsid w:val="0030542B"/>
    <w:rsid w:val="00305543"/>
    <w:rsid w:val="003055A2"/>
    <w:rsid w:val="0030581F"/>
    <w:rsid w:val="003058A1"/>
    <w:rsid w:val="00305B84"/>
    <w:rsid w:val="00305CDE"/>
    <w:rsid w:val="00305D8C"/>
    <w:rsid w:val="0030613A"/>
    <w:rsid w:val="003062E2"/>
    <w:rsid w:val="0030637E"/>
    <w:rsid w:val="00306865"/>
    <w:rsid w:val="00306923"/>
    <w:rsid w:val="00306C0B"/>
    <w:rsid w:val="0030723F"/>
    <w:rsid w:val="0030729D"/>
    <w:rsid w:val="0030737F"/>
    <w:rsid w:val="00307752"/>
    <w:rsid w:val="00307E5B"/>
    <w:rsid w:val="00310311"/>
    <w:rsid w:val="003105CF"/>
    <w:rsid w:val="003109E3"/>
    <w:rsid w:val="00310AEB"/>
    <w:rsid w:val="00311020"/>
    <w:rsid w:val="003113AB"/>
    <w:rsid w:val="003114DF"/>
    <w:rsid w:val="003114FC"/>
    <w:rsid w:val="003115E4"/>
    <w:rsid w:val="003117CD"/>
    <w:rsid w:val="0031184D"/>
    <w:rsid w:val="00311F6F"/>
    <w:rsid w:val="00312048"/>
    <w:rsid w:val="0031220A"/>
    <w:rsid w:val="00312247"/>
    <w:rsid w:val="003123A1"/>
    <w:rsid w:val="0031281E"/>
    <w:rsid w:val="003129C5"/>
    <w:rsid w:val="00312B34"/>
    <w:rsid w:val="00312E20"/>
    <w:rsid w:val="00313000"/>
    <w:rsid w:val="003130C6"/>
    <w:rsid w:val="003130F9"/>
    <w:rsid w:val="0031325B"/>
    <w:rsid w:val="00313330"/>
    <w:rsid w:val="00313382"/>
    <w:rsid w:val="0031360C"/>
    <w:rsid w:val="003138FA"/>
    <w:rsid w:val="00313A51"/>
    <w:rsid w:val="00313B15"/>
    <w:rsid w:val="00313E10"/>
    <w:rsid w:val="00313E79"/>
    <w:rsid w:val="00314222"/>
    <w:rsid w:val="00314405"/>
    <w:rsid w:val="003149F6"/>
    <w:rsid w:val="00314C21"/>
    <w:rsid w:val="00314F5D"/>
    <w:rsid w:val="00314FB5"/>
    <w:rsid w:val="003151D2"/>
    <w:rsid w:val="0031538F"/>
    <w:rsid w:val="003155EF"/>
    <w:rsid w:val="0031582B"/>
    <w:rsid w:val="00315A20"/>
    <w:rsid w:val="00315EF5"/>
    <w:rsid w:val="0031640F"/>
    <w:rsid w:val="003166AD"/>
    <w:rsid w:val="00317157"/>
    <w:rsid w:val="003172CE"/>
    <w:rsid w:val="003176A7"/>
    <w:rsid w:val="00317715"/>
    <w:rsid w:val="00317884"/>
    <w:rsid w:val="00317894"/>
    <w:rsid w:val="00317C7B"/>
    <w:rsid w:val="0032042C"/>
    <w:rsid w:val="00320460"/>
    <w:rsid w:val="00320B0B"/>
    <w:rsid w:val="00320BA0"/>
    <w:rsid w:val="00320D02"/>
    <w:rsid w:val="00320D4B"/>
    <w:rsid w:val="00320F04"/>
    <w:rsid w:val="003212B8"/>
    <w:rsid w:val="00321693"/>
    <w:rsid w:val="00321DC2"/>
    <w:rsid w:val="00321FCA"/>
    <w:rsid w:val="003223A7"/>
    <w:rsid w:val="00322574"/>
    <w:rsid w:val="00322D73"/>
    <w:rsid w:val="00322FD6"/>
    <w:rsid w:val="003230AA"/>
    <w:rsid w:val="003235F9"/>
    <w:rsid w:val="0032371C"/>
    <w:rsid w:val="003237B6"/>
    <w:rsid w:val="00323A93"/>
    <w:rsid w:val="00323B85"/>
    <w:rsid w:val="00323C06"/>
    <w:rsid w:val="00323FA2"/>
    <w:rsid w:val="0032404D"/>
    <w:rsid w:val="00324267"/>
    <w:rsid w:val="00324BEF"/>
    <w:rsid w:val="00324DA3"/>
    <w:rsid w:val="00324DAD"/>
    <w:rsid w:val="00324E42"/>
    <w:rsid w:val="00324EBF"/>
    <w:rsid w:val="00324EFE"/>
    <w:rsid w:val="00324F06"/>
    <w:rsid w:val="00324F80"/>
    <w:rsid w:val="003250DC"/>
    <w:rsid w:val="003259CB"/>
    <w:rsid w:val="003259F7"/>
    <w:rsid w:val="00325D04"/>
    <w:rsid w:val="003262FA"/>
    <w:rsid w:val="003263A9"/>
    <w:rsid w:val="003266F5"/>
    <w:rsid w:val="0032706F"/>
    <w:rsid w:val="0032757A"/>
    <w:rsid w:val="003275EA"/>
    <w:rsid w:val="00327BD7"/>
    <w:rsid w:val="00327C27"/>
    <w:rsid w:val="00327E56"/>
    <w:rsid w:val="00327EBC"/>
    <w:rsid w:val="00330A2E"/>
    <w:rsid w:val="00330CE6"/>
    <w:rsid w:val="00330D07"/>
    <w:rsid w:val="00330F44"/>
    <w:rsid w:val="00330FCF"/>
    <w:rsid w:val="003313DC"/>
    <w:rsid w:val="00331667"/>
    <w:rsid w:val="003318A7"/>
    <w:rsid w:val="00331CAD"/>
    <w:rsid w:val="00331E30"/>
    <w:rsid w:val="00332075"/>
    <w:rsid w:val="00332282"/>
    <w:rsid w:val="00332482"/>
    <w:rsid w:val="00332568"/>
    <w:rsid w:val="00332A99"/>
    <w:rsid w:val="00332AF4"/>
    <w:rsid w:val="003332FC"/>
    <w:rsid w:val="00333444"/>
    <w:rsid w:val="00333458"/>
    <w:rsid w:val="003334BD"/>
    <w:rsid w:val="00333536"/>
    <w:rsid w:val="003336FD"/>
    <w:rsid w:val="0033371E"/>
    <w:rsid w:val="00333C26"/>
    <w:rsid w:val="00334000"/>
    <w:rsid w:val="003340A4"/>
    <w:rsid w:val="00334108"/>
    <w:rsid w:val="003341E0"/>
    <w:rsid w:val="0033433D"/>
    <w:rsid w:val="0033445B"/>
    <w:rsid w:val="0033458D"/>
    <w:rsid w:val="00334679"/>
    <w:rsid w:val="003346E4"/>
    <w:rsid w:val="003347A1"/>
    <w:rsid w:val="00334A8E"/>
    <w:rsid w:val="00334B79"/>
    <w:rsid w:val="00334E78"/>
    <w:rsid w:val="00334F5B"/>
    <w:rsid w:val="00335166"/>
    <w:rsid w:val="003351CB"/>
    <w:rsid w:val="003354D5"/>
    <w:rsid w:val="0033559F"/>
    <w:rsid w:val="0033563A"/>
    <w:rsid w:val="00335FEF"/>
    <w:rsid w:val="003363AC"/>
    <w:rsid w:val="00336751"/>
    <w:rsid w:val="00336898"/>
    <w:rsid w:val="0033740B"/>
    <w:rsid w:val="003376B6"/>
    <w:rsid w:val="0033794B"/>
    <w:rsid w:val="00337BC2"/>
    <w:rsid w:val="00337BEF"/>
    <w:rsid w:val="00337DA6"/>
    <w:rsid w:val="0034000E"/>
    <w:rsid w:val="0034033E"/>
    <w:rsid w:val="00340527"/>
    <w:rsid w:val="003407BB"/>
    <w:rsid w:val="003407E5"/>
    <w:rsid w:val="003407F4"/>
    <w:rsid w:val="00340A72"/>
    <w:rsid w:val="00340C1D"/>
    <w:rsid w:val="00340E70"/>
    <w:rsid w:val="003410E3"/>
    <w:rsid w:val="00341295"/>
    <w:rsid w:val="003412EB"/>
    <w:rsid w:val="00341318"/>
    <w:rsid w:val="00341D96"/>
    <w:rsid w:val="00341E10"/>
    <w:rsid w:val="00342779"/>
    <w:rsid w:val="003427B5"/>
    <w:rsid w:val="00342803"/>
    <w:rsid w:val="00342AA3"/>
    <w:rsid w:val="00342B77"/>
    <w:rsid w:val="00342C00"/>
    <w:rsid w:val="00342C3F"/>
    <w:rsid w:val="00342EBF"/>
    <w:rsid w:val="00342FE8"/>
    <w:rsid w:val="003431BE"/>
    <w:rsid w:val="003432FF"/>
    <w:rsid w:val="00343325"/>
    <w:rsid w:val="00343618"/>
    <w:rsid w:val="00343FE2"/>
    <w:rsid w:val="00344014"/>
    <w:rsid w:val="0034409B"/>
    <w:rsid w:val="003442AC"/>
    <w:rsid w:val="0034447D"/>
    <w:rsid w:val="003444EA"/>
    <w:rsid w:val="00344847"/>
    <w:rsid w:val="00344B6F"/>
    <w:rsid w:val="0034539A"/>
    <w:rsid w:val="003453BD"/>
    <w:rsid w:val="00345795"/>
    <w:rsid w:val="00345C97"/>
    <w:rsid w:val="00346083"/>
    <w:rsid w:val="003460EB"/>
    <w:rsid w:val="003461CC"/>
    <w:rsid w:val="0034649A"/>
    <w:rsid w:val="003464EB"/>
    <w:rsid w:val="00346599"/>
    <w:rsid w:val="003467AD"/>
    <w:rsid w:val="00346899"/>
    <w:rsid w:val="003468F6"/>
    <w:rsid w:val="003475BD"/>
    <w:rsid w:val="00347FA1"/>
    <w:rsid w:val="003502DE"/>
    <w:rsid w:val="0035047E"/>
    <w:rsid w:val="003504D0"/>
    <w:rsid w:val="00350509"/>
    <w:rsid w:val="00350769"/>
    <w:rsid w:val="00350979"/>
    <w:rsid w:val="00350A5B"/>
    <w:rsid w:val="00350BD9"/>
    <w:rsid w:val="00350D3F"/>
    <w:rsid w:val="00350DB2"/>
    <w:rsid w:val="00351467"/>
    <w:rsid w:val="00351620"/>
    <w:rsid w:val="00351BEA"/>
    <w:rsid w:val="00352010"/>
    <w:rsid w:val="0035206A"/>
    <w:rsid w:val="003523AD"/>
    <w:rsid w:val="00352665"/>
    <w:rsid w:val="00352778"/>
    <w:rsid w:val="0035287D"/>
    <w:rsid w:val="0035290D"/>
    <w:rsid w:val="00352A66"/>
    <w:rsid w:val="00352B53"/>
    <w:rsid w:val="00352BF0"/>
    <w:rsid w:val="00352DB5"/>
    <w:rsid w:val="00352DF6"/>
    <w:rsid w:val="00352E3A"/>
    <w:rsid w:val="0035307C"/>
    <w:rsid w:val="003534EA"/>
    <w:rsid w:val="00353655"/>
    <w:rsid w:val="00353A43"/>
    <w:rsid w:val="00353B45"/>
    <w:rsid w:val="00353F31"/>
    <w:rsid w:val="00353FB7"/>
    <w:rsid w:val="003540D3"/>
    <w:rsid w:val="0035441D"/>
    <w:rsid w:val="003548F7"/>
    <w:rsid w:val="00354ACB"/>
    <w:rsid w:val="003551A1"/>
    <w:rsid w:val="0035535F"/>
    <w:rsid w:val="003554AB"/>
    <w:rsid w:val="003554B6"/>
    <w:rsid w:val="00355648"/>
    <w:rsid w:val="00355D2B"/>
    <w:rsid w:val="00355D9F"/>
    <w:rsid w:val="00355DA8"/>
    <w:rsid w:val="00355E18"/>
    <w:rsid w:val="00356100"/>
    <w:rsid w:val="003561A4"/>
    <w:rsid w:val="003562D2"/>
    <w:rsid w:val="00356798"/>
    <w:rsid w:val="00356960"/>
    <w:rsid w:val="00356A56"/>
    <w:rsid w:val="00356E21"/>
    <w:rsid w:val="00357103"/>
    <w:rsid w:val="0035715B"/>
    <w:rsid w:val="003575E4"/>
    <w:rsid w:val="003577A3"/>
    <w:rsid w:val="00357C35"/>
    <w:rsid w:val="00357CE9"/>
    <w:rsid w:val="00357D4B"/>
    <w:rsid w:val="00357ED8"/>
    <w:rsid w:val="003603AE"/>
    <w:rsid w:val="0036068A"/>
    <w:rsid w:val="00360E69"/>
    <w:rsid w:val="00360F39"/>
    <w:rsid w:val="00360F8C"/>
    <w:rsid w:val="00361051"/>
    <w:rsid w:val="003610C9"/>
    <w:rsid w:val="003612AF"/>
    <w:rsid w:val="00361410"/>
    <w:rsid w:val="0036142E"/>
    <w:rsid w:val="003615BE"/>
    <w:rsid w:val="0036162D"/>
    <w:rsid w:val="0036163C"/>
    <w:rsid w:val="003616CA"/>
    <w:rsid w:val="00361711"/>
    <w:rsid w:val="00361A34"/>
    <w:rsid w:val="00361A47"/>
    <w:rsid w:val="00361F0D"/>
    <w:rsid w:val="00362268"/>
    <w:rsid w:val="00362610"/>
    <w:rsid w:val="00362959"/>
    <w:rsid w:val="00362B7A"/>
    <w:rsid w:val="00362CB0"/>
    <w:rsid w:val="003634EA"/>
    <w:rsid w:val="00363993"/>
    <w:rsid w:val="00363BA7"/>
    <w:rsid w:val="00363C60"/>
    <w:rsid w:val="00364191"/>
    <w:rsid w:val="00364530"/>
    <w:rsid w:val="00364604"/>
    <w:rsid w:val="003649E0"/>
    <w:rsid w:val="00364C56"/>
    <w:rsid w:val="00364D72"/>
    <w:rsid w:val="00365226"/>
    <w:rsid w:val="00365329"/>
    <w:rsid w:val="003654DE"/>
    <w:rsid w:val="003654EA"/>
    <w:rsid w:val="00365505"/>
    <w:rsid w:val="0036559C"/>
    <w:rsid w:val="00365744"/>
    <w:rsid w:val="00365A92"/>
    <w:rsid w:val="00365B86"/>
    <w:rsid w:val="00365DAE"/>
    <w:rsid w:val="00366287"/>
    <w:rsid w:val="003662B6"/>
    <w:rsid w:val="00366464"/>
    <w:rsid w:val="0036646F"/>
    <w:rsid w:val="00366592"/>
    <w:rsid w:val="003665FA"/>
    <w:rsid w:val="003667D1"/>
    <w:rsid w:val="00366813"/>
    <w:rsid w:val="0036697B"/>
    <w:rsid w:val="00366A06"/>
    <w:rsid w:val="00366DB2"/>
    <w:rsid w:val="0036701B"/>
    <w:rsid w:val="003670C0"/>
    <w:rsid w:val="003671A8"/>
    <w:rsid w:val="00367269"/>
    <w:rsid w:val="00367399"/>
    <w:rsid w:val="0036799A"/>
    <w:rsid w:val="00367BE4"/>
    <w:rsid w:val="00367E9D"/>
    <w:rsid w:val="00367F9B"/>
    <w:rsid w:val="0037005B"/>
    <w:rsid w:val="00370212"/>
    <w:rsid w:val="0037051D"/>
    <w:rsid w:val="00370683"/>
    <w:rsid w:val="00370737"/>
    <w:rsid w:val="00370843"/>
    <w:rsid w:val="003709D8"/>
    <w:rsid w:val="003709DF"/>
    <w:rsid w:val="003710B7"/>
    <w:rsid w:val="00371D6F"/>
    <w:rsid w:val="00371E3D"/>
    <w:rsid w:val="00371EFF"/>
    <w:rsid w:val="003722D5"/>
    <w:rsid w:val="0037246E"/>
    <w:rsid w:val="00372578"/>
    <w:rsid w:val="003727E2"/>
    <w:rsid w:val="0037325C"/>
    <w:rsid w:val="003732AB"/>
    <w:rsid w:val="00373375"/>
    <w:rsid w:val="003735DE"/>
    <w:rsid w:val="00373C89"/>
    <w:rsid w:val="00373F64"/>
    <w:rsid w:val="00373FF4"/>
    <w:rsid w:val="00374278"/>
    <w:rsid w:val="003744DE"/>
    <w:rsid w:val="003744E3"/>
    <w:rsid w:val="003744EE"/>
    <w:rsid w:val="00374507"/>
    <w:rsid w:val="00374958"/>
    <w:rsid w:val="00374D59"/>
    <w:rsid w:val="0037500F"/>
    <w:rsid w:val="003751A5"/>
    <w:rsid w:val="00375CBB"/>
    <w:rsid w:val="00375DC8"/>
    <w:rsid w:val="00375DF9"/>
    <w:rsid w:val="00376068"/>
    <w:rsid w:val="003760CB"/>
    <w:rsid w:val="003761A5"/>
    <w:rsid w:val="003761F1"/>
    <w:rsid w:val="00376465"/>
    <w:rsid w:val="0037647E"/>
    <w:rsid w:val="00376576"/>
    <w:rsid w:val="0037675A"/>
    <w:rsid w:val="00376A31"/>
    <w:rsid w:val="00376C95"/>
    <w:rsid w:val="00376D53"/>
    <w:rsid w:val="003772AA"/>
    <w:rsid w:val="003772F8"/>
    <w:rsid w:val="00377545"/>
    <w:rsid w:val="0037764B"/>
    <w:rsid w:val="0038004E"/>
    <w:rsid w:val="00380207"/>
    <w:rsid w:val="003803D7"/>
    <w:rsid w:val="00380A3D"/>
    <w:rsid w:val="00380A79"/>
    <w:rsid w:val="00380BF0"/>
    <w:rsid w:val="00380E58"/>
    <w:rsid w:val="003810B3"/>
    <w:rsid w:val="003810F6"/>
    <w:rsid w:val="003816B4"/>
    <w:rsid w:val="0038194E"/>
    <w:rsid w:val="003819B1"/>
    <w:rsid w:val="00381D20"/>
    <w:rsid w:val="00381F09"/>
    <w:rsid w:val="00381F1D"/>
    <w:rsid w:val="00381F54"/>
    <w:rsid w:val="00382691"/>
    <w:rsid w:val="003826CD"/>
    <w:rsid w:val="00382851"/>
    <w:rsid w:val="00382C57"/>
    <w:rsid w:val="00382ED0"/>
    <w:rsid w:val="00382FD8"/>
    <w:rsid w:val="00383035"/>
    <w:rsid w:val="0038322F"/>
    <w:rsid w:val="00383653"/>
    <w:rsid w:val="00383C06"/>
    <w:rsid w:val="00383E24"/>
    <w:rsid w:val="003840C8"/>
    <w:rsid w:val="003843F6"/>
    <w:rsid w:val="003848AA"/>
    <w:rsid w:val="003854A9"/>
    <w:rsid w:val="0038552C"/>
    <w:rsid w:val="00385BC9"/>
    <w:rsid w:val="003860F4"/>
    <w:rsid w:val="0038626E"/>
    <w:rsid w:val="003869B7"/>
    <w:rsid w:val="003869C2"/>
    <w:rsid w:val="00386A62"/>
    <w:rsid w:val="00387188"/>
    <w:rsid w:val="00387236"/>
    <w:rsid w:val="0038723E"/>
    <w:rsid w:val="00387754"/>
    <w:rsid w:val="00387C02"/>
    <w:rsid w:val="00387CF2"/>
    <w:rsid w:val="00387DA1"/>
    <w:rsid w:val="00390072"/>
    <w:rsid w:val="0039061C"/>
    <w:rsid w:val="003906ED"/>
    <w:rsid w:val="00390C86"/>
    <w:rsid w:val="00390DAD"/>
    <w:rsid w:val="003918CF"/>
    <w:rsid w:val="00391AEE"/>
    <w:rsid w:val="00391B43"/>
    <w:rsid w:val="00391B48"/>
    <w:rsid w:val="00391E6B"/>
    <w:rsid w:val="00391E8F"/>
    <w:rsid w:val="00391FC4"/>
    <w:rsid w:val="00391FFE"/>
    <w:rsid w:val="003921BD"/>
    <w:rsid w:val="00392211"/>
    <w:rsid w:val="003922D3"/>
    <w:rsid w:val="003925FE"/>
    <w:rsid w:val="0039270D"/>
    <w:rsid w:val="003928BE"/>
    <w:rsid w:val="00392D78"/>
    <w:rsid w:val="00393322"/>
    <w:rsid w:val="003936E0"/>
    <w:rsid w:val="003938A8"/>
    <w:rsid w:val="00393D44"/>
    <w:rsid w:val="00393F70"/>
    <w:rsid w:val="00393F79"/>
    <w:rsid w:val="00394359"/>
    <w:rsid w:val="00394441"/>
    <w:rsid w:val="00394463"/>
    <w:rsid w:val="003946A7"/>
    <w:rsid w:val="00394782"/>
    <w:rsid w:val="0039486D"/>
    <w:rsid w:val="00394B5A"/>
    <w:rsid w:val="00394B8D"/>
    <w:rsid w:val="00394BA0"/>
    <w:rsid w:val="00394DB2"/>
    <w:rsid w:val="00394E17"/>
    <w:rsid w:val="00395171"/>
    <w:rsid w:val="003951FE"/>
    <w:rsid w:val="00395267"/>
    <w:rsid w:val="003954FC"/>
    <w:rsid w:val="003955AA"/>
    <w:rsid w:val="003956BE"/>
    <w:rsid w:val="003957A9"/>
    <w:rsid w:val="00395A97"/>
    <w:rsid w:val="0039656E"/>
    <w:rsid w:val="003966CF"/>
    <w:rsid w:val="00396B8B"/>
    <w:rsid w:val="00396E7B"/>
    <w:rsid w:val="00396F37"/>
    <w:rsid w:val="00396F75"/>
    <w:rsid w:val="00397109"/>
    <w:rsid w:val="003971A2"/>
    <w:rsid w:val="003979CE"/>
    <w:rsid w:val="00397B9E"/>
    <w:rsid w:val="00397BE5"/>
    <w:rsid w:val="003A01AB"/>
    <w:rsid w:val="003A0460"/>
    <w:rsid w:val="003A056B"/>
    <w:rsid w:val="003A0870"/>
    <w:rsid w:val="003A0902"/>
    <w:rsid w:val="003A0994"/>
    <w:rsid w:val="003A0ECD"/>
    <w:rsid w:val="003A0F21"/>
    <w:rsid w:val="003A0FAE"/>
    <w:rsid w:val="003A195C"/>
    <w:rsid w:val="003A1A5E"/>
    <w:rsid w:val="003A1C62"/>
    <w:rsid w:val="003A1EC5"/>
    <w:rsid w:val="003A1F75"/>
    <w:rsid w:val="003A20E0"/>
    <w:rsid w:val="003A21A1"/>
    <w:rsid w:val="003A2330"/>
    <w:rsid w:val="003A24A0"/>
    <w:rsid w:val="003A2997"/>
    <w:rsid w:val="003A2A0C"/>
    <w:rsid w:val="003A2AAB"/>
    <w:rsid w:val="003A2CCF"/>
    <w:rsid w:val="003A2E71"/>
    <w:rsid w:val="003A30A8"/>
    <w:rsid w:val="003A373C"/>
    <w:rsid w:val="003A3C73"/>
    <w:rsid w:val="003A3C85"/>
    <w:rsid w:val="003A42E2"/>
    <w:rsid w:val="003A439C"/>
    <w:rsid w:val="003A43BA"/>
    <w:rsid w:val="003A4757"/>
    <w:rsid w:val="003A48BD"/>
    <w:rsid w:val="003A4C85"/>
    <w:rsid w:val="003A4DA7"/>
    <w:rsid w:val="003A51D1"/>
    <w:rsid w:val="003A53C7"/>
    <w:rsid w:val="003A57D9"/>
    <w:rsid w:val="003A580F"/>
    <w:rsid w:val="003A59C9"/>
    <w:rsid w:val="003A59D7"/>
    <w:rsid w:val="003A59E6"/>
    <w:rsid w:val="003A5A04"/>
    <w:rsid w:val="003A5D4D"/>
    <w:rsid w:val="003A5D8C"/>
    <w:rsid w:val="003A5FBD"/>
    <w:rsid w:val="003A6109"/>
    <w:rsid w:val="003A64E7"/>
    <w:rsid w:val="003A68F8"/>
    <w:rsid w:val="003A69E7"/>
    <w:rsid w:val="003A6C16"/>
    <w:rsid w:val="003A6F2F"/>
    <w:rsid w:val="003A6F3D"/>
    <w:rsid w:val="003A70EE"/>
    <w:rsid w:val="003A7174"/>
    <w:rsid w:val="003A721B"/>
    <w:rsid w:val="003A72B0"/>
    <w:rsid w:val="003A7460"/>
    <w:rsid w:val="003A7593"/>
    <w:rsid w:val="003A7702"/>
    <w:rsid w:val="003A77BA"/>
    <w:rsid w:val="003A78CB"/>
    <w:rsid w:val="003A7B6A"/>
    <w:rsid w:val="003A7BA6"/>
    <w:rsid w:val="003B01E2"/>
    <w:rsid w:val="003B057B"/>
    <w:rsid w:val="003B05B3"/>
    <w:rsid w:val="003B062C"/>
    <w:rsid w:val="003B0695"/>
    <w:rsid w:val="003B0BA7"/>
    <w:rsid w:val="003B0C1E"/>
    <w:rsid w:val="003B0E33"/>
    <w:rsid w:val="003B105B"/>
    <w:rsid w:val="003B12A5"/>
    <w:rsid w:val="003B155A"/>
    <w:rsid w:val="003B17B3"/>
    <w:rsid w:val="003B1817"/>
    <w:rsid w:val="003B1912"/>
    <w:rsid w:val="003B1F04"/>
    <w:rsid w:val="003B2413"/>
    <w:rsid w:val="003B266F"/>
    <w:rsid w:val="003B290B"/>
    <w:rsid w:val="003B2BEF"/>
    <w:rsid w:val="003B2E40"/>
    <w:rsid w:val="003B3156"/>
    <w:rsid w:val="003B3276"/>
    <w:rsid w:val="003B37BC"/>
    <w:rsid w:val="003B3A23"/>
    <w:rsid w:val="003B3A83"/>
    <w:rsid w:val="003B3BF2"/>
    <w:rsid w:val="003B3DD1"/>
    <w:rsid w:val="003B3F80"/>
    <w:rsid w:val="003B4200"/>
    <w:rsid w:val="003B4309"/>
    <w:rsid w:val="003B4627"/>
    <w:rsid w:val="003B47D8"/>
    <w:rsid w:val="003B4F8C"/>
    <w:rsid w:val="003B5315"/>
    <w:rsid w:val="003B53DC"/>
    <w:rsid w:val="003B5C27"/>
    <w:rsid w:val="003B5C82"/>
    <w:rsid w:val="003B634A"/>
    <w:rsid w:val="003B6677"/>
    <w:rsid w:val="003B6693"/>
    <w:rsid w:val="003B682A"/>
    <w:rsid w:val="003B6A02"/>
    <w:rsid w:val="003B6BBC"/>
    <w:rsid w:val="003B6D4B"/>
    <w:rsid w:val="003B6F0B"/>
    <w:rsid w:val="003B70B6"/>
    <w:rsid w:val="003B7164"/>
    <w:rsid w:val="003B74A8"/>
    <w:rsid w:val="003B74F0"/>
    <w:rsid w:val="003B798B"/>
    <w:rsid w:val="003B7DBF"/>
    <w:rsid w:val="003B7DCC"/>
    <w:rsid w:val="003C037A"/>
    <w:rsid w:val="003C05C0"/>
    <w:rsid w:val="003C09A3"/>
    <w:rsid w:val="003C0B3C"/>
    <w:rsid w:val="003C0CCB"/>
    <w:rsid w:val="003C0D19"/>
    <w:rsid w:val="003C0E08"/>
    <w:rsid w:val="003C0F38"/>
    <w:rsid w:val="003C12C5"/>
    <w:rsid w:val="003C1315"/>
    <w:rsid w:val="003C1521"/>
    <w:rsid w:val="003C16F0"/>
    <w:rsid w:val="003C1707"/>
    <w:rsid w:val="003C1785"/>
    <w:rsid w:val="003C193D"/>
    <w:rsid w:val="003C19BD"/>
    <w:rsid w:val="003C1D17"/>
    <w:rsid w:val="003C1DB9"/>
    <w:rsid w:val="003C2364"/>
    <w:rsid w:val="003C2805"/>
    <w:rsid w:val="003C2994"/>
    <w:rsid w:val="003C2C9F"/>
    <w:rsid w:val="003C3491"/>
    <w:rsid w:val="003C34E0"/>
    <w:rsid w:val="003C361F"/>
    <w:rsid w:val="003C36C4"/>
    <w:rsid w:val="003C3DF9"/>
    <w:rsid w:val="003C3E9D"/>
    <w:rsid w:val="003C421C"/>
    <w:rsid w:val="003C4494"/>
    <w:rsid w:val="003C4C96"/>
    <w:rsid w:val="003C4D69"/>
    <w:rsid w:val="003C502E"/>
    <w:rsid w:val="003C50CF"/>
    <w:rsid w:val="003C518C"/>
    <w:rsid w:val="003C555C"/>
    <w:rsid w:val="003C5B78"/>
    <w:rsid w:val="003C5D26"/>
    <w:rsid w:val="003C5D2E"/>
    <w:rsid w:val="003C5D57"/>
    <w:rsid w:val="003C5D62"/>
    <w:rsid w:val="003C6193"/>
    <w:rsid w:val="003C63F9"/>
    <w:rsid w:val="003C6407"/>
    <w:rsid w:val="003C65D4"/>
    <w:rsid w:val="003C666E"/>
    <w:rsid w:val="003C66CF"/>
    <w:rsid w:val="003C69E0"/>
    <w:rsid w:val="003C6BBC"/>
    <w:rsid w:val="003C7004"/>
    <w:rsid w:val="003C730D"/>
    <w:rsid w:val="003C78EB"/>
    <w:rsid w:val="003C792C"/>
    <w:rsid w:val="003C7981"/>
    <w:rsid w:val="003C79DD"/>
    <w:rsid w:val="003C7BF8"/>
    <w:rsid w:val="003C7D5A"/>
    <w:rsid w:val="003C7EA5"/>
    <w:rsid w:val="003D0158"/>
    <w:rsid w:val="003D01B9"/>
    <w:rsid w:val="003D0E0C"/>
    <w:rsid w:val="003D126F"/>
    <w:rsid w:val="003D138D"/>
    <w:rsid w:val="003D1BAA"/>
    <w:rsid w:val="003D1C4B"/>
    <w:rsid w:val="003D1E89"/>
    <w:rsid w:val="003D1FDD"/>
    <w:rsid w:val="003D216F"/>
    <w:rsid w:val="003D22EB"/>
    <w:rsid w:val="003D2524"/>
    <w:rsid w:val="003D2871"/>
    <w:rsid w:val="003D2D6C"/>
    <w:rsid w:val="003D30C1"/>
    <w:rsid w:val="003D340B"/>
    <w:rsid w:val="003D3494"/>
    <w:rsid w:val="003D34E1"/>
    <w:rsid w:val="003D3547"/>
    <w:rsid w:val="003D36C4"/>
    <w:rsid w:val="003D40F5"/>
    <w:rsid w:val="003D4107"/>
    <w:rsid w:val="003D42B0"/>
    <w:rsid w:val="003D4668"/>
    <w:rsid w:val="003D46E7"/>
    <w:rsid w:val="003D495D"/>
    <w:rsid w:val="003D4E91"/>
    <w:rsid w:val="003D4E9C"/>
    <w:rsid w:val="003D5660"/>
    <w:rsid w:val="003D57B3"/>
    <w:rsid w:val="003D5A24"/>
    <w:rsid w:val="003D5C2F"/>
    <w:rsid w:val="003D5E43"/>
    <w:rsid w:val="003D5EBD"/>
    <w:rsid w:val="003D5EC9"/>
    <w:rsid w:val="003D5F1F"/>
    <w:rsid w:val="003D602C"/>
    <w:rsid w:val="003D6140"/>
    <w:rsid w:val="003D6181"/>
    <w:rsid w:val="003D6719"/>
    <w:rsid w:val="003D6BE3"/>
    <w:rsid w:val="003D6BF2"/>
    <w:rsid w:val="003D6DF5"/>
    <w:rsid w:val="003D6E7A"/>
    <w:rsid w:val="003D6E8A"/>
    <w:rsid w:val="003D70D4"/>
    <w:rsid w:val="003D771B"/>
    <w:rsid w:val="003D77FE"/>
    <w:rsid w:val="003D7D9C"/>
    <w:rsid w:val="003D7E28"/>
    <w:rsid w:val="003E03EE"/>
    <w:rsid w:val="003E047B"/>
    <w:rsid w:val="003E0803"/>
    <w:rsid w:val="003E091A"/>
    <w:rsid w:val="003E09B7"/>
    <w:rsid w:val="003E0A2A"/>
    <w:rsid w:val="003E11AF"/>
    <w:rsid w:val="003E173F"/>
    <w:rsid w:val="003E1836"/>
    <w:rsid w:val="003E1A79"/>
    <w:rsid w:val="003E1BC2"/>
    <w:rsid w:val="003E1BE1"/>
    <w:rsid w:val="003E1C35"/>
    <w:rsid w:val="003E1E77"/>
    <w:rsid w:val="003E2021"/>
    <w:rsid w:val="003E21EA"/>
    <w:rsid w:val="003E22DC"/>
    <w:rsid w:val="003E2824"/>
    <w:rsid w:val="003E2D44"/>
    <w:rsid w:val="003E3167"/>
    <w:rsid w:val="003E3168"/>
    <w:rsid w:val="003E3357"/>
    <w:rsid w:val="003E33F4"/>
    <w:rsid w:val="003E351D"/>
    <w:rsid w:val="003E3757"/>
    <w:rsid w:val="003E3783"/>
    <w:rsid w:val="003E4131"/>
    <w:rsid w:val="003E42B8"/>
    <w:rsid w:val="003E4512"/>
    <w:rsid w:val="003E49F1"/>
    <w:rsid w:val="003E4E77"/>
    <w:rsid w:val="003E4FB6"/>
    <w:rsid w:val="003E5391"/>
    <w:rsid w:val="003E55F0"/>
    <w:rsid w:val="003E5688"/>
    <w:rsid w:val="003E583F"/>
    <w:rsid w:val="003E5882"/>
    <w:rsid w:val="003E5A8E"/>
    <w:rsid w:val="003E5A91"/>
    <w:rsid w:val="003E5C69"/>
    <w:rsid w:val="003E5F57"/>
    <w:rsid w:val="003E6985"/>
    <w:rsid w:val="003E6AED"/>
    <w:rsid w:val="003E721C"/>
    <w:rsid w:val="003E7227"/>
    <w:rsid w:val="003E7330"/>
    <w:rsid w:val="003E756C"/>
    <w:rsid w:val="003E781A"/>
    <w:rsid w:val="003E78F7"/>
    <w:rsid w:val="003E7A77"/>
    <w:rsid w:val="003E7B04"/>
    <w:rsid w:val="003E7DC5"/>
    <w:rsid w:val="003E7FE2"/>
    <w:rsid w:val="003F0114"/>
    <w:rsid w:val="003F04FA"/>
    <w:rsid w:val="003F0667"/>
    <w:rsid w:val="003F089E"/>
    <w:rsid w:val="003F0A17"/>
    <w:rsid w:val="003F0A79"/>
    <w:rsid w:val="003F0DAC"/>
    <w:rsid w:val="003F120D"/>
    <w:rsid w:val="003F1340"/>
    <w:rsid w:val="003F142E"/>
    <w:rsid w:val="003F1468"/>
    <w:rsid w:val="003F1493"/>
    <w:rsid w:val="003F1942"/>
    <w:rsid w:val="003F194E"/>
    <w:rsid w:val="003F1992"/>
    <w:rsid w:val="003F1A7E"/>
    <w:rsid w:val="003F1B3E"/>
    <w:rsid w:val="003F1D22"/>
    <w:rsid w:val="003F26EF"/>
    <w:rsid w:val="003F28C3"/>
    <w:rsid w:val="003F299B"/>
    <w:rsid w:val="003F2C32"/>
    <w:rsid w:val="003F3168"/>
    <w:rsid w:val="003F382B"/>
    <w:rsid w:val="003F3962"/>
    <w:rsid w:val="003F3B58"/>
    <w:rsid w:val="003F42FF"/>
    <w:rsid w:val="003F4709"/>
    <w:rsid w:val="003F47A2"/>
    <w:rsid w:val="003F4A8D"/>
    <w:rsid w:val="003F5059"/>
    <w:rsid w:val="003F50D0"/>
    <w:rsid w:val="003F5380"/>
    <w:rsid w:val="003F56E6"/>
    <w:rsid w:val="003F5737"/>
    <w:rsid w:val="003F5857"/>
    <w:rsid w:val="003F59EB"/>
    <w:rsid w:val="003F5E64"/>
    <w:rsid w:val="003F5F08"/>
    <w:rsid w:val="003F5F17"/>
    <w:rsid w:val="003F5FDE"/>
    <w:rsid w:val="003F6065"/>
    <w:rsid w:val="003F6282"/>
    <w:rsid w:val="003F63E5"/>
    <w:rsid w:val="003F666C"/>
    <w:rsid w:val="003F6A29"/>
    <w:rsid w:val="003F6E57"/>
    <w:rsid w:val="003F6F99"/>
    <w:rsid w:val="003F708A"/>
    <w:rsid w:val="003F713E"/>
    <w:rsid w:val="003F7249"/>
    <w:rsid w:val="003F75C7"/>
    <w:rsid w:val="003F780F"/>
    <w:rsid w:val="003F7D33"/>
    <w:rsid w:val="00400555"/>
    <w:rsid w:val="0040058F"/>
    <w:rsid w:val="00400B16"/>
    <w:rsid w:val="00400FD8"/>
    <w:rsid w:val="0040150C"/>
    <w:rsid w:val="00401A4D"/>
    <w:rsid w:val="00401BDB"/>
    <w:rsid w:val="00401C54"/>
    <w:rsid w:val="00402142"/>
    <w:rsid w:val="004021A1"/>
    <w:rsid w:val="0040258D"/>
    <w:rsid w:val="00402ABA"/>
    <w:rsid w:val="004032A2"/>
    <w:rsid w:val="004032D8"/>
    <w:rsid w:val="004034F0"/>
    <w:rsid w:val="004037E8"/>
    <w:rsid w:val="00403826"/>
    <w:rsid w:val="0040383A"/>
    <w:rsid w:val="0040393C"/>
    <w:rsid w:val="00403BE6"/>
    <w:rsid w:val="00403DBB"/>
    <w:rsid w:val="00403E64"/>
    <w:rsid w:val="0040425B"/>
    <w:rsid w:val="004042B2"/>
    <w:rsid w:val="00404740"/>
    <w:rsid w:val="004049F8"/>
    <w:rsid w:val="00404AAC"/>
    <w:rsid w:val="00404CEE"/>
    <w:rsid w:val="00404F17"/>
    <w:rsid w:val="00404F4A"/>
    <w:rsid w:val="0040504E"/>
    <w:rsid w:val="004052EF"/>
    <w:rsid w:val="00405544"/>
    <w:rsid w:val="00405782"/>
    <w:rsid w:val="00405C50"/>
    <w:rsid w:val="00405D43"/>
    <w:rsid w:val="004061E7"/>
    <w:rsid w:val="00406331"/>
    <w:rsid w:val="004068C9"/>
    <w:rsid w:val="00406BF4"/>
    <w:rsid w:val="00406F26"/>
    <w:rsid w:val="00407083"/>
    <w:rsid w:val="004070E0"/>
    <w:rsid w:val="0040758A"/>
    <w:rsid w:val="004075C2"/>
    <w:rsid w:val="00407655"/>
    <w:rsid w:val="00407819"/>
    <w:rsid w:val="0040785A"/>
    <w:rsid w:val="004078BB"/>
    <w:rsid w:val="004078D2"/>
    <w:rsid w:val="004079DB"/>
    <w:rsid w:val="00407A88"/>
    <w:rsid w:val="00407AC9"/>
    <w:rsid w:val="00407B4C"/>
    <w:rsid w:val="00407E57"/>
    <w:rsid w:val="00407EC7"/>
    <w:rsid w:val="00407FDD"/>
    <w:rsid w:val="004102FE"/>
    <w:rsid w:val="00410325"/>
    <w:rsid w:val="00410D46"/>
    <w:rsid w:val="00410EBE"/>
    <w:rsid w:val="0041115A"/>
    <w:rsid w:val="0041138C"/>
    <w:rsid w:val="00411413"/>
    <w:rsid w:val="004114F8"/>
    <w:rsid w:val="004116BE"/>
    <w:rsid w:val="004118EC"/>
    <w:rsid w:val="0041190A"/>
    <w:rsid w:val="00411C01"/>
    <w:rsid w:val="0041206F"/>
    <w:rsid w:val="004120A9"/>
    <w:rsid w:val="004121F2"/>
    <w:rsid w:val="004122B4"/>
    <w:rsid w:val="004122F4"/>
    <w:rsid w:val="00412576"/>
    <w:rsid w:val="004129CF"/>
    <w:rsid w:val="004129DB"/>
    <w:rsid w:val="00412DD9"/>
    <w:rsid w:val="00412EC0"/>
    <w:rsid w:val="0041305A"/>
    <w:rsid w:val="00413B86"/>
    <w:rsid w:val="00413C3A"/>
    <w:rsid w:val="004145A4"/>
    <w:rsid w:val="004145DA"/>
    <w:rsid w:val="004148D8"/>
    <w:rsid w:val="0041493A"/>
    <w:rsid w:val="00414979"/>
    <w:rsid w:val="00414995"/>
    <w:rsid w:val="00414B8D"/>
    <w:rsid w:val="00414ECA"/>
    <w:rsid w:val="00414FCF"/>
    <w:rsid w:val="004150FE"/>
    <w:rsid w:val="0041527C"/>
    <w:rsid w:val="0041560C"/>
    <w:rsid w:val="00415DD5"/>
    <w:rsid w:val="0041613A"/>
    <w:rsid w:val="004164EC"/>
    <w:rsid w:val="00416538"/>
    <w:rsid w:val="0041680F"/>
    <w:rsid w:val="00416975"/>
    <w:rsid w:val="00416990"/>
    <w:rsid w:val="004169DD"/>
    <w:rsid w:val="00416B8A"/>
    <w:rsid w:val="00416BBB"/>
    <w:rsid w:val="00416D29"/>
    <w:rsid w:val="00416EB9"/>
    <w:rsid w:val="00416FFE"/>
    <w:rsid w:val="00417045"/>
    <w:rsid w:val="004170D3"/>
    <w:rsid w:val="00417305"/>
    <w:rsid w:val="00417563"/>
    <w:rsid w:val="00417F0C"/>
    <w:rsid w:val="0042003B"/>
    <w:rsid w:val="004202A9"/>
    <w:rsid w:val="00420AF0"/>
    <w:rsid w:val="00420D39"/>
    <w:rsid w:val="00420D94"/>
    <w:rsid w:val="00421014"/>
    <w:rsid w:val="00421726"/>
    <w:rsid w:val="00421821"/>
    <w:rsid w:val="00421971"/>
    <w:rsid w:val="00421E3C"/>
    <w:rsid w:val="00421F77"/>
    <w:rsid w:val="00421F7D"/>
    <w:rsid w:val="0042228E"/>
    <w:rsid w:val="004224E7"/>
    <w:rsid w:val="0042252D"/>
    <w:rsid w:val="0042257D"/>
    <w:rsid w:val="004225F7"/>
    <w:rsid w:val="0042269E"/>
    <w:rsid w:val="00422A7A"/>
    <w:rsid w:val="00422A98"/>
    <w:rsid w:val="00422B2F"/>
    <w:rsid w:val="00422C02"/>
    <w:rsid w:val="00422CE4"/>
    <w:rsid w:val="0042309C"/>
    <w:rsid w:val="00423143"/>
    <w:rsid w:val="004232FE"/>
    <w:rsid w:val="004235D4"/>
    <w:rsid w:val="00423666"/>
    <w:rsid w:val="0042369C"/>
    <w:rsid w:val="00423AB5"/>
    <w:rsid w:val="00423DEF"/>
    <w:rsid w:val="00423E4E"/>
    <w:rsid w:val="00423F38"/>
    <w:rsid w:val="00423FD3"/>
    <w:rsid w:val="00424001"/>
    <w:rsid w:val="00424191"/>
    <w:rsid w:val="004244B8"/>
    <w:rsid w:val="00424860"/>
    <w:rsid w:val="0042494C"/>
    <w:rsid w:val="00424B4B"/>
    <w:rsid w:val="00424EF6"/>
    <w:rsid w:val="00424F10"/>
    <w:rsid w:val="00424F4E"/>
    <w:rsid w:val="00425080"/>
    <w:rsid w:val="004250BF"/>
    <w:rsid w:val="0042512D"/>
    <w:rsid w:val="004253E6"/>
    <w:rsid w:val="00425478"/>
    <w:rsid w:val="004256C5"/>
    <w:rsid w:val="0042575C"/>
    <w:rsid w:val="00425A0F"/>
    <w:rsid w:val="00425BEE"/>
    <w:rsid w:val="00425C3E"/>
    <w:rsid w:val="00425DA3"/>
    <w:rsid w:val="004260B0"/>
    <w:rsid w:val="0042677B"/>
    <w:rsid w:val="00426B42"/>
    <w:rsid w:val="00426C23"/>
    <w:rsid w:val="00426F90"/>
    <w:rsid w:val="004275E6"/>
    <w:rsid w:val="00427A27"/>
    <w:rsid w:val="00427E32"/>
    <w:rsid w:val="00430182"/>
    <w:rsid w:val="0043024F"/>
    <w:rsid w:val="0043045C"/>
    <w:rsid w:val="004304C0"/>
    <w:rsid w:val="00430691"/>
    <w:rsid w:val="00430E53"/>
    <w:rsid w:val="00431027"/>
    <w:rsid w:val="004311A1"/>
    <w:rsid w:val="004317B9"/>
    <w:rsid w:val="00432197"/>
    <w:rsid w:val="004321A8"/>
    <w:rsid w:val="004321E2"/>
    <w:rsid w:val="004324B4"/>
    <w:rsid w:val="004326DA"/>
    <w:rsid w:val="00432A18"/>
    <w:rsid w:val="00432E89"/>
    <w:rsid w:val="00432FC7"/>
    <w:rsid w:val="0043325F"/>
    <w:rsid w:val="00433398"/>
    <w:rsid w:val="0043369A"/>
    <w:rsid w:val="00433769"/>
    <w:rsid w:val="004337EA"/>
    <w:rsid w:val="00433870"/>
    <w:rsid w:val="00433E61"/>
    <w:rsid w:val="00433E98"/>
    <w:rsid w:val="00433FB8"/>
    <w:rsid w:val="00434136"/>
    <w:rsid w:val="00434288"/>
    <w:rsid w:val="0043432D"/>
    <w:rsid w:val="00434450"/>
    <w:rsid w:val="00434858"/>
    <w:rsid w:val="00434EF0"/>
    <w:rsid w:val="00435731"/>
    <w:rsid w:val="00435733"/>
    <w:rsid w:val="00435932"/>
    <w:rsid w:val="00435F4C"/>
    <w:rsid w:val="004361E9"/>
    <w:rsid w:val="0043621A"/>
    <w:rsid w:val="00436872"/>
    <w:rsid w:val="00436C03"/>
    <w:rsid w:val="00436C0A"/>
    <w:rsid w:val="00436C6F"/>
    <w:rsid w:val="00436DDE"/>
    <w:rsid w:val="00436FA7"/>
    <w:rsid w:val="00436FFB"/>
    <w:rsid w:val="0043762A"/>
    <w:rsid w:val="00437D89"/>
    <w:rsid w:val="00437E4C"/>
    <w:rsid w:val="00437E86"/>
    <w:rsid w:val="00440082"/>
    <w:rsid w:val="00440364"/>
    <w:rsid w:val="0044040E"/>
    <w:rsid w:val="004405F3"/>
    <w:rsid w:val="0044081E"/>
    <w:rsid w:val="00440CE3"/>
    <w:rsid w:val="00440E65"/>
    <w:rsid w:val="004411DE"/>
    <w:rsid w:val="00441290"/>
    <w:rsid w:val="004412CC"/>
    <w:rsid w:val="0044144D"/>
    <w:rsid w:val="00441483"/>
    <w:rsid w:val="0044155B"/>
    <w:rsid w:val="004416B6"/>
    <w:rsid w:val="004419BE"/>
    <w:rsid w:val="00442177"/>
    <w:rsid w:val="00442199"/>
    <w:rsid w:val="004421B3"/>
    <w:rsid w:val="0044267C"/>
    <w:rsid w:val="00442A02"/>
    <w:rsid w:val="00442ADC"/>
    <w:rsid w:val="00442B58"/>
    <w:rsid w:val="00443161"/>
    <w:rsid w:val="0044321C"/>
    <w:rsid w:val="0044330F"/>
    <w:rsid w:val="00443684"/>
    <w:rsid w:val="004438EB"/>
    <w:rsid w:val="0044400F"/>
    <w:rsid w:val="00444400"/>
    <w:rsid w:val="00444415"/>
    <w:rsid w:val="004445A7"/>
    <w:rsid w:val="00444871"/>
    <w:rsid w:val="00444A7C"/>
    <w:rsid w:val="00444C74"/>
    <w:rsid w:val="00444CEF"/>
    <w:rsid w:val="004450EB"/>
    <w:rsid w:val="004452EB"/>
    <w:rsid w:val="00445876"/>
    <w:rsid w:val="004459AA"/>
    <w:rsid w:val="004459E1"/>
    <w:rsid w:val="00445CF3"/>
    <w:rsid w:val="00445DF1"/>
    <w:rsid w:val="0044663E"/>
    <w:rsid w:val="00446795"/>
    <w:rsid w:val="00446A87"/>
    <w:rsid w:val="00446BB8"/>
    <w:rsid w:val="00446C7C"/>
    <w:rsid w:val="00446CA8"/>
    <w:rsid w:val="00446D78"/>
    <w:rsid w:val="00446F2E"/>
    <w:rsid w:val="0044777C"/>
    <w:rsid w:val="004478B4"/>
    <w:rsid w:val="004478E4"/>
    <w:rsid w:val="00447C4A"/>
    <w:rsid w:val="0045053B"/>
    <w:rsid w:val="0045074C"/>
    <w:rsid w:val="0045090E"/>
    <w:rsid w:val="00450C5E"/>
    <w:rsid w:val="00450C64"/>
    <w:rsid w:val="00450D4B"/>
    <w:rsid w:val="00450DED"/>
    <w:rsid w:val="00450F49"/>
    <w:rsid w:val="00450FA8"/>
    <w:rsid w:val="004511F3"/>
    <w:rsid w:val="0045126A"/>
    <w:rsid w:val="004515CB"/>
    <w:rsid w:val="0045174E"/>
    <w:rsid w:val="00451EC6"/>
    <w:rsid w:val="004521AC"/>
    <w:rsid w:val="0045277A"/>
    <w:rsid w:val="0045281C"/>
    <w:rsid w:val="00452DD4"/>
    <w:rsid w:val="00452E4C"/>
    <w:rsid w:val="00452FC6"/>
    <w:rsid w:val="00452FDD"/>
    <w:rsid w:val="00452FE8"/>
    <w:rsid w:val="004534A8"/>
    <w:rsid w:val="004537D3"/>
    <w:rsid w:val="00453AC3"/>
    <w:rsid w:val="00453CA0"/>
    <w:rsid w:val="00453D94"/>
    <w:rsid w:val="00453DC2"/>
    <w:rsid w:val="00453F85"/>
    <w:rsid w:val="004541A7"/>
    <w:rsid w:val="004542D5"/>
    <w:rsid w:val="0045488B"/>
    <w:rsid w:val="00454A3B"/>
    <w:rsid w:val="00454A99"/>
    <w:rsid w:val="004554BB"/>
    <w:rsid w:val="00455926"/>
    <w:rsid w:val="00455ED0"/>
    <w:rsid w:val="0045607B"/>
    <w:rsid w:val="004567F8"/>
    <w:rsid w:val="00456D8F"/>
    <w:rsid w:val="00456EF7"/>
    <w:rsid w:val="00456F09"/>
    <w:rsid w:val="00457107"/>
    <w:rsid w:val="00457136"/>
    <w:rsid w:val="004572F4"/>
    <w:rsid w:val="0045755D"/>
    <w:rsid w:val="004575E6"/>
    <w:rsid w:val="00457945"/>
    <w:rsid w:val="00457F70"/>
    <w:rsid w:val="004600BB"/>
    <w:rsid w:val="004604F6"/>
    <w:rsid w:val="0046053B"/>
    <w:rsid w:val="00460591"/>
    <w:rsid w:val="004605A7"/>
    <w:rsid w:val="004606A3"/>
    <w:rsid w:val="004608F3"/>
    <w:rsid w:val="00460AD5"/>
    <w:rsid w:val="00460C74"/>
    <w:rsid w:val="00460FBD"/>
    <w:rsid w:val="004614EE"/>
    <w:rsid w:val="00461510"/>
    <w:rsid w:val="004616AD"/>
    <w:rsid w:val="004617FE"/>
    <w:rsid w:val="00461A74"/>
    <w:rsid w:val="00461A9E"/>
    <w:rsid w:val="00461BB9"/>
    <w:rsid w:val="00461CEA"/>
    <w:rsid w:val="00461E20"/>
    <w:rsid w:val="00461F7A"/>
    <w:rsid w:val="00462126"/>
    <w:rsid w:val="004621C8"/>
    <w:rsid w:val="004621EA"/>
    <w:rsid w:val="00462527"/>
    <w:rsid w:val="0046258B"/>
    <w:rsid w:val="00462720"/>
    <w:rsid w:val="00462763"/>
    <w:rsid w:val="004627CB"/>
    <w:rsid w:val="00462BFA"/>
    <w:rsid w:val="00462DB2"/>
    <w:rsid w:val="00462DC4"/>
    <w:rsid w:val="00462F4E"/>
    <w:rsid w:val="004630C5"/>
    <w:rsid w:val="00463164"/>
    <w:rsid w:val="00463221"/>
    <w:rsid w:val="00463222"/>
    <w:rsid w:val="0046336C"/>
    <w:rsid w:val="0046346B"/>
    <w:rsid w:val="00463927"/>
    <w:rsid w:val="00463C88"/>
    <w:rsid w:val="00463D0C"/>
    <w:rsid w:val="00464038"/>
    <w:rsid w:val="00464B3E"/>
    <w:rsid w:val="00464FE6"/>
    <w:rsid w:val="004651E9"/>
    <w:rsid w:val="004652DB"/>
    <w:rsid w:val="00465441"/>
    <w:rsid w:val="0046550D"/>
    <w:rsid w:val="00465560"/>
    <w:rsid w:val="004657DF"/>
    <w:rsid w:val="004658F7"/>
    <w:rsid w:val="00465999"/>
    <w:rsid w:val="00465EAE"/>
    <w:rsid w:val="0046613C"/>
    <w:rsid w:val="00466317"/>
    <w:rsid w:val="00466659"/>
    <w:rsid w:val="004666B4"/>
    <w:rsid w:val="00466A6B"/>
    <w:rsid w:val="00466E71"/>
    <w:rsid w:val="004672C6"/>
    <w:rsid w:val="00467351"/>
    <w:rsid w:val="0046750A"/>
    <w:rsid w:val="0046786F"/>
    <w:rsid w:val="00467962"/>
    <w:rsid w:val="00470061"/>
    <w:rsid w:val="004703C1"/>
    <w:rsid w:val="004706B3"/>
    <w:rsid w:val="004706B7"/>
    <w:rsid w:val="00470960"/>
    <w:rsid w:val="0047153E"/>
    <w:rsid w:val="004715CD"/>
    <w:rsid w:val="004717C3"/>
    <w:rsid w:val="004717EE"/>
    <w:rsid w:val="00471A57"/>
    <w:rsid w:val="00471A5A"/>
    <w:rsid w:val="00471AED"/>
    <w:rsid w:val="00471B3D"/>
    <w:rsid w:val="00471CB3"/>
    <w:rsid w:val="004720F9"/>
    <w:rsid w:val="00472777"/>
    <w:rsid w:val="004727DF"/>
    <w:rsid w:val="00472A7B"/>
    <w:rsid w:val="00472C55"/>
    <w:rsid w:val="00472D16"/>
    <w:rsid w:val="00472F46"/>
    <w:rsid w:val="0047329A"/>
    <w:rsid w:val="00473396"/>
    <w:rsid w:val="004733CF"/>
    <w:rsid w:val="004737F7"/>
    <w:rsid w:val="00473922"/>
    <w:rsid w:val="00474126"/>
    <w:rsid w:val="0047460C"/>
    <w:rsid w:val="0047472C"/>
    <w:rsid w:val="004747D0"/>
    <w:rsid w:val="00474ED9"/>
    <w:rsid w:val="00474EE1"/>
    <w:rsid w:val="00475393"/>
    <w:rsid w:val="004754A0"/>
    <w:rsid w:val="00475575"/>
    <w:rsid w:val="00475ED9"/>
    <w:rsid w:val="004763C5"/>
    <w:rsid w:val="004764EB"/>
    <w:rsid w:val="00476568"/>
    <w:rsid w:val="004768B0"/>
    <w:rsid w:val="00476D0B"/>
    <w:rsid w:val="0047764E"/>
    <w:rsid w:val="00477940"/>
    <w:rsid w:val="00477D3E"/>
    <w:rsid w:val="00477E3E"/>
    <w:rsid w:val="00477FD9"/>
    <w:rsid w:val="0048009E"/>
    <w:rsid w:val="00480216"/>
    <w:rsid w:val="004803D6"/>
    <w:rsid w:val="00480760"/>
    <w:rsid w:val="00480A7A"/>
    <w:rsid w:val="00480AD5"/>
    <w:rsid w:val="00480BAF"/>
    <w:rsid w:val="00480BB6"/>
    <w:rsid w:val="00481938"/>
    <w:rsid w:val="00481A9D"/>
    <w:rsid w:val="00481CA4"/>
    <w:rsid w:val="00481FD3"/>
    <w:rsid w:val="00481FE2"/>
    <w:rsid w:val="0048226F"/>
    <w:rsid w:val="004824C9"/>
    <w:rsid w:val="004826D0"/>
    <w:rsid w:val="004826DA"/>
    <w:rsid w:val="00482E65"/>
    <w:rsid w:val="0048318A"/>
    <w:rsid w:val="0048364A"/>
    <w:rsid w:val="00483758"/>
    <w:rsid w:val="004837F9"/>
    <w:rsid w:val="00483951"/>
    <w:rsid w:val="00483F4C"/>
    <w:rsid w:val="00484069"/>
    <w:rsid w:val="0048431F"/>
    <w:rsid w:val="004845C9"/>
    <w:rsid w:val="00484747"/>
    <w:rsid w:val="00484861"/>
    <w:rsid w:val="00484BFF"/>
    <w:rsid w:val="00484D0F"/>
    <w:rsid w:val="00484E26"/>
    <w:rsid w:val="00484FFF"/>
    <w:rsid w:val="00485390"/>
    <w:rsid w:val="004855A5"/>
    <w:rsid w:val="00485A5D"/>
    <w:rsid w:val="00485A8E"/>
    <w:rsid w:val="00485DBE"/>
    <w:rsid w:val="00485F10"/>
    <w:rsid w:val="00485F56"/>
    <w:rsid w:val="00486155"/>
    <w:rsid w:val="004865B9"/>
    <w:rsid w:val="00486653"/>
    <w:rsid w:val="00486A43"/>
    <w:rsid w:val="00486BDD"/>
    <w:rsid w:val="00486C7A"/>
    <w:rsid w:val="00486F92"/>
    <w:rsid w:val="0048705C"/>
    <w:rsid w:val="004876F3"/>
    <w:rsid w:val="00487966"/>
    <w:rsid w:val="00487A06"/>
    <w:rsid w:val="00487ECE"/>
    <w:rsid w:val="00490407"/>
    <w:rsid w:val="00490427"/>
    <w:rsid w:val="00490541"/>
    <w:rsid w:val="00490622"/>
    <w:rsid w:val="00490623"/>
    <w:rsid w:val="00490932"/>
    <w:rsid w:val="00490B17"/>
    <w:rsid w:val="00490D7F"/>
    <w:rsid w:val="004911B2"/>
    <w:rsid w:val="004912C9"/>
    <w:rsid w:val="00491356"/>
    <w:rsid w:val="004916D4"/>
    <w:rsid w:val="00491A0C"/>
    <w:rsid w:val="00491FB4"/>
    <w:rsid w:val="00491FC7"/>
    <w:rsid w:val="00491FF4"/>
    <w:rsid w:val="00492057"/>
    <w:rsid w:val="0049235F"/>
    <w:rsid w:val="00492712"/>
    <w:rsid w:val="0049296D"/>
    <w:rsid w:val="0049299F"/>
    <w:rsid w:val="00492B54"/>
    <w:rsid w:val="00492D97"/>
    <w:rsid w:val="0049302A"/>
    <w:rsid w:val="0049337C"/>
    <w:rsid w:val="004934C7"/>
    <w:rsid w:val="00493582"/>
    <w:rsid w:val="004935C7"/>
    <w:rsid w:val="00493741"/>
    <w:rsid w:val="00493A85"/>
    <w:rsid w:val="00493F43"/>
    <w:rsid w:val="00494018"/>
    <w:rsid w:val="004944BA"/>
    <w:rsid w:val="004946F9"/>
    <w:rsid w:val="00494962"/>
    <w:rsid w:val="004951FE"/>
    <w:rsid w:val="004956C1"/>
    <w:rsid w:val="004957D5"/>
    <w:rsid w:val="00495ED1"/>
    <w:rsid w:val="004965A6"/>
    <w:rsid w:val="004966FA"/>
    <w:rsid w:val="0049673D"/>
    <w:rsid w:val="00496E91"/>
    <w:rsid w:val="00496F9B"/>
    <w:rsid w:val="004973DB"/>
    <w:rsid w:val="004974B4"/>
    <w:rsid w:val="004974D4"/>
    <w:rsid w:val="004975E7"/>
    <w:rsid w:val="00497913"/>
    <w:rsid w:val="00497FCB"/>
    <w:rsid w:val="004A026A"/>
    <w:rsid w:val="004A044F"/>
    <w:rsid w:val="004A047A"/>
    <w:rsid w:val="004A07C6"/>
    <w:rsid w:val="004A0C94"/>
    <w:rsid w:val="004A0E23"/>
    <w:rsid w:val="004A13E8"/>
    <w:rsid w:val="004A14FB"/>
    <w:rsid w:val="004A15BE"/>
    <w:rsid w:val="004A161B"/>
    <w:rsid w:val="004A1633"/>
    <w:rsid w:val="004A18BC"/>
    <w:rsid w:val="004A1962"/>
    <w:rsid w:val="004A1976"/>
    <w:rsid w:val="004A1CF7"/>
    <w:rsid w:val="004A20C3"/>
    <w:rsid w:val="004A2194"/>
    <w:rsid w:val="004A21CC"/>
    <w:rsid w:val="004A227E"/>
    <w:rsid w:val="004A23C0"/>
    <w:rsid w:val="004A249A"/>
    <w:rsid w:val="004A2867"/>
    <w:rsid w:val="004A2A81"/>
    <w:rsid w:val="004A2B80"/>
    <w:rsid w:val="004A2F75"/>
    <w:rsid w:val="004A33A1"/>
    <w:rsid w:val="004A368D"/>
    <w:rsid w:val="004A36B0"/>
    <w:rsid w:val="004A3F01"/>
    <w:rsid w:val="004A4253"/>
    <w:rsid w:val="004A44A6"/>
    <w:rsid w:val="004A4657"/>
    <w:rsid w:val="004A48DD"/>
    <w:rsid w:val="004A4BAD"/>
    <w:rsid w:val="004A4F44"/>
    <w:rsid w:val="004A533D"/>
    <w:rsid w:val="004A539D"/>
    <w:rsid w:val="004A5775"/>
    <w:rsid w:val="004A579A"/>
    <w:rsid w:val="004A57EC"/>
    <w:rsid w:val="004A57FD"/>
    <w:rsid w:val="004A5822"/>
    <w:rsid w:val="004A58D4"/>
    <w:rsid w:val="004A5971"/>
    <w:rsid w:val="004A5AAD"/>
    <w:rsid w:val="004A5AF2"/>
    <w:rsid w:val="004A5CD3"/>
    <w:rsid w:val="004A5F98"/>
    <w:rsid w:val="004A629E"/>
    <w:rsid w:val="004A64BC"/>
    <w:rsid w:val="004A664F"/>
    <w:rsid w:val="004A6736"/>
    <w:rsid w:val="004A685A"/>
    <w:rsid w:val="004A698E"/>
    <w:rsid w:val="004A6A59"/>
    <w:rsid w:val="004A6DFA"/>
    <w:rsid w:val="004A703A"/>
    <w:rsid w:val="004A7050"/>
    <w:rsid w:val="004A70EC"/>
    <w:rsid w:val="004A71D1"/>
    <w:rsid w:val="004A7814"/>
    <w:rsid w:val="004A784D"/>
    <w:rsid w:val="004A7B63"/>
    <w:rsid w:val="004A7BFD"/>
    <w:rsid w:val="004A7C0C"/>
    <w:rsid w:val="004A7E6F"/>
    <w:rsid w:val="004A7FB0"/>
    <w:rsid w:val="004B0201"/>
    <w:rsid w:val="004B0353"/>
    <w:rsid w:val="004B0DC4"/>
    <w:rsid w:val="004B18FA"/>
    <w:rsid w:val="004B1CBC"/>
    <w:rsid w:val="004B1E2E"/>
    <w:rsid w:val="004B1F1B"/>
    <w:rsid w:val="004B207D"/>
    <w:rsid w:val="004B20E9"/>
    <w:rsid w:val="004B2508"/>
    <w:rsid w:val="004B2592"/>
    <w:rsid w:val="004B29EA"/>
    <w:rsid w:val="004B2A01"/>
    <w:rsid w:val="004B2A95"/>
    <w:rsid w:val="004B2C3E"/>
    <w:rsid w:val="004B35A2"/>
    <w:rsid w:val="004B36CA"/>
    <w:rsid w:val="004B3795"/>
    <w:rsid w:val="004B4246"/>
    <w:rsid w:val="004B431B"/>
    <w:rsid w:val="004B47AB"/>
    <w:rsid w:val="004B4DEE"/>
    <w:rsid w:val="004B526E"/>
    <w:rsid w:val="004B52BA"/>
    <w:rsid w:val="004B52C8"/>
    <w:rsid w:val="004B555D"/>
    <w:rsid w:val="004B5588"/>
    <w:rsid w:val="004B5770"/>
    <w:rsid w:val="004B5B57"/>
    <w:rsid w:val="004B5C62"/>
    <w:rsid w:val="004B5D9F"/>
    <w:rsid w:val="004B5E64"/>
    <w:rsid w:val="004B60BD"/>
    <w:rsid w:val="004B610C"/>
    <w:rsid w:val="004B61B2"/>
    <w:rsid w:val="004B61C3"/>
    <w:rsid w:val="004B6227"/>
    <w:rsid w:val="004B64FF"/>
    <w:rsid w:val="004B6641"/>
    <w:rsid w:val="004B66D7"/>
    <w:rsid w:val="004B6959"/>
    <w:rsid w:val="004B6A4A"/>
    <w:rsid w:val="004B6E47"/>
    <w:rsid w:val="004B7170"/>
    <w:rsid w:val="004B79D1"/>
    <w:rsid w:val="004B7B4A"/>
    <w:rsid w:val="004B7FE2"/>
    <w:rsid w:val="004C00F3"/>
    <w:rsid w:val="004C0106"/>
    <w:rsid w:val="004C021F"/>
    <w:rsid w:val="004C03BC"/>
    <w:rsid w:val="004C0527"/>
    <w:rsid w:val="004C07B6"/>
    <w:rsid w:val="004C0B84"/>
    <w:rsid w:val="004C0D9F"/>
    <w:rsid w:val="004C0F8C"/>
    <w:rsid w:val="004C0FC5"/>
    <w:rsid w:val="004C0FFA"/>
    <w:rsid w:val="004C113E"/>
    <w:rsid w:val="004C131C"/>
    <w:rsid w:val="004C14C2"/>
    <w:rsid w:val="004C1757"/>
    <w:rsid w:val="004C1C04"/>
    <w:rsid w:val="004C1DD0"/>
    <w:rsid w:val="004C1F34"/>
    <w:rsid w:val="004C20D7"/>
    <w:rsid w:val="004C2182"/>
    <w:rsid w:val="004C2293"/>
    <w:rsid w:val="004C23A3"/>
    <w:rsid w:val="004C2A61"/>
    <w:rsid w:val="004C2C98"/>
    <w:rsid w:val="004C3046"/>
    <w:rsid w:val="004C31B2"/>
    <w:rsid w:val="004C31F1"/>
    <w:rsid w:val="004C3830"/>
    <w:rsid w:val="004C38F6"/>
    <w:rsid w:val="004C3934"/>
    <w:rsid w:val="004C3BA1"/>
    <w:rsid w:val="004C40E2"/>
    <w:rsid w:val="004C4609"/>
    <w:rsid w:val="004C462C"/>
    <w:rsid w:val="004C49DD"/>
    <w:rsid w:val="004C4B30"/>
    <w:rsid w:val="004C4CE8"/>
    <w:rsid w:val="004C4E68"/>
    <w:rsid w:val="004C4EC0"/>
    <w:rsid w:val="004C4F91"/>
    <w:rsid w:val="004C4FBC"/>
    <w:rsid w:val="004C51C8"/>
    <w:rsid w:val="004C529F"/>
    <w:rsid w:val="004C5399"/>
    <w:rsid w:val="004C53C2"/>
    <w:rsid w:val="004C544D"/>
    <w:rsid w:val="004C62F1"/>
    <w:rsid w:val="004C64B1"/>
    <w:rsid w:val="004C64FF"/>
    <w:rsid w:val="004C661D"/>
    <w:rsid w:val="004C6643"/>
    <w:rsid w:val="004C6CF5"/>
    <w:rsid w:val="004C6E6E"/>
    <w:rsid w:val="004C7245"/>
    <w:rsid w:val="004C73CB"/>
    <w:rsid w:val="004C7528"/>
    <w:rsid w:val="004C753F"/>
    <w:rsid w:val="004C7636"/>
    <w:rsid w:val="004C79B4"/>
    <w:rsid w:val="004C79CD"/>
    <w:rsid w:val="004C7B91"/>
    <w:rsid w:val="004C7EE2"/>
    <w:rsid w:val="004D0267"/>
    <w:rsid w:val="004D06D5"/>
    <w:rsid w:val="004D07AD"/>
    <w:rsid w:val="004D0A4B"/>
    <w:rsid w:val="004D0B53"/>
    <w:rsid w:val="004D1418"/>
    <w:rsid w:val="004D1509"/>
    <w:rsid w:val="004D160B"/>
    <w:rsid w:val="004D1ABE"/>
    <w:rsid w:val="004D1CDE"/>
    <w:rsid w:val="004D21BC"/>
    <w:rsid w:val="004D21C1"/>
    <w:rsid w:val="004D232A"/>
    <w:rsid w:val="004D2C63"/>
    <w:rsid w:val="004D2D13"/>
    <w:rsid w:val="004D2E90"/>
    <w:rsid w:val="004D35F1"/>
    <w:rsid w:val="004D3896"/>
    <w:rsid w:val="004D3B3E"/>
    <w:rsid w:val="004D3BDF"/>
    <w:rsid w:val="004D3E52"/>
    <w:rsid w:val="004D41A1"/>
    <w:rsid w:val="004D4219"/>
    <w:rsid w:val="004D421A"/>
    <w:rsid w:val="004D4239"/>
    <w:rsid w:val="004D48E7"/>
    <w:rsid w:val="004D49FF"/>
    <w:rsid w:val="004D4DCC"/>
    <w:rsid w:val="004D5111"/>
    <w:rsid w:val="004D5BBD"/>
    <w:rsid w:val="004D6171"/>
    <w:rsid w:val="004D6181"/>
    <w:rsid w:val="004D61FF"/>
    <w:rsid w:val="004D624E"/>
    <w:rsid w:val="004D68EB"/>
    <w:rsid w:val="004D6D0F"/>
    <w:rsid w:val="004D6F40"/>
    <w:rsid w:val="004D6FB2"/>
    <w:rsid w:val="004D768B"/>
    <w:rsid w:val="004D7691"/>
    <w:rsid w:val="004D7878"/>
    <w:rsid w:val="004D791C"/>
    <w:rsid w:val="004D793E"/>
    <w:rsid w:val="004E048F"/>
    <w:rsid w:val="004E0498"/>
    <w:rsid w:val="004E04A8"/>
    <w:rsid w:val="004E07E5"/>
    <w:rsid w:val="004E0B8E"/>
    <w:rsid w:val="004E1052"/>
    <w:rsid w:val="004E12A9"/>
    <w:rsid w:val="004E138A"/>
    <w:rsid w:val="004E1436"/>
    <w:rsid w:val="004E14AF"/>
    <w:rsid w:val="004E1A20"/>
    <w:rsid w:val="004E1B89"/>
    <w:rsid w:val="004E1BD9"/>
    <w:rsid w:val="004E1C4E"/>
    <w:rsid w:val="004E1E8C"/>
    <w:rsid w:val="004E220B"/>
    <w:rsid w:val="004E27FB"/>
    <w:rsid w:val="004E2A10"/>
    <w:rsid w:val="004E2BC7"/>
    <w:rsid w:val="004E2CA4"/>
    <w:rsid w:val="004E2EB2"/>
    <w:rsid w:val="004E3903"/>
    <w:rsid w:val="004E399C"/>
    <w:rsid w:val="004E39ED"/>
    <w:rsid w:val="004E454C"/>
    <w:rsid w:val="004E46AC"/>
    <w:rsid w:val="004E46F9"/>
    <w:rsid w:val="004E46FE"/>
    <w:rsid w:val="004E4DDE"/>
    <w:rsid w:val="004E5391"/>
    <w:rsid w:val="004E53AA"/>
    <w:rsid w:val="004E559C"/>
    <w:rsid w:val="004E5678"/>
    <w:rsid w:val="004E5AF5"/>
    <w:rsid w:val="004E5B32"/>
    <w:rsid w:val="004E60A2"/>
    <w:rsid w:val="004E617D"/>
    <w:rsid w:val="004E63F3"/>
    <w:rsid w:val="004E6488"/>
    <w:rsid w:val="004E64E2"/>
    <w:rsid w:val="004E67F7"/>
    <w:rsid w:val="004E6CCD"/>
    <w:rsid w:val="004E6FD5"/>
    <w:rsid w:val="004E6FE5"/>
    <w:rsid w:val="004E711B"/>
    <w:rsid w:val="004E7175"/>
    <w:rsid w:val="004E736A"/>
    <w:rsid w:val="004E7370"/>
    <w:rsid w:val="004E74C8"/>
    <w:rsid w:val="004E776E"/>
    <w:rsid w:val="004E78D4"/>
    <w:rsid w:val="004E798F"/>
    <w:rsid w:val="004E79BE"/>
    <w:rsid w:val="004F00DC"/>
    <w:rsid w:val="004F01D1"/>
    <w:rsid w:val="004F0421"/>
    <w:rsid w:val="004F08CE"/>
    <w:rsid w:val="004F0B1F"/>
    <w:rsid w:val="004F0B2A"/>
    <w:rsid w:val="004F0F63"/>
    <w:rsid w:val="004F1341"/>
    <w:rsid w:val="004F1366"/>
    <w:rsid w:val="004F13AB"/>
    <w:rsid w:val="004F15BA"/>
    <w:rsid w:val="004F1A6A"/>
    <w:rsid w:val="004F1BD6"/>
    <w:rsid w:val="004F2026"/>
    <w:rsid w:val="004F2C83"/>
    <w:rsid w:val="004F31BC"/>
    <w:rsid w:val="004F31C5"/>
    <w:rsid w:val="004F3333"/>
    <w:rsid w:val="004F3602"/>
    <w:rsid w:val="004F3C3F"/>
    <w:rsid w:val="004F3D7A"/>
    <w:rsid w:val="004F3DEB"/>
    <w:rsid w:val="004F3E72"/>
    <w:rsid w:val="004F4030"/>
    <w:rsid w:val="004F4323"/>
    <w:rsid w:val="004F44FF"/>
    <w:rsid w:val="004F4D16"/>
    <w:rsid w:val="004F4E3B"/>
    <w:rsid w:val="004F5AE2"/>
    <w:rsid w:val="004F6261"/>
    <w:rsid w:val="004F62D8"/>
    <w:rsid w:val="004F63A4"/>
    <w:rsid w:val="004F662F"/>
    <w:rsid w:val="004F663D"/>
    <w:rsid w:val="004F681C"/>
    <w:rsid w:val="004F6A49"/>
    <w:rsid w:val="004F6D7B"/>
    <w:rsid w:val="004F6E32"/>
    <w:rsid w:val="004F6EFD"/>
    <w:rsid w:val="004F7AA5"/>
    <w:rsid w:val="004F7BAD"/>
    <w:rsid w:val="004F7D46"/>
    <w:rsid w:val="004F7F34"/>
    <w:rsid w:val="005001B3"/>
    <w:rsid w:val="005002BC"/>
    <w:rsid w:val="00500385"/>
    <w:rsid w:val="005003DF"/>
    <w:rsid w:val="005004BE"/>
    <w:rsid w:val="00500788"/>
    <w:rsid w:val="0050089C"/>
    <w:rsid w:val="00500CF4"/>
    <w:rsid w:val="00500DF6"/>
    <w:rsid w:val="005010BC"/>
    <w:rsid w:val="005012DA"/>
    <w:rsid w:val="00501457"/>
    <w:rsid w:val="005017DE"/>
    <w:rsid w:val="005017E1"/>
    <w:rsid w:val="00501A29"/>
    <w:rsid w:val="00501BF9"/>
    <w:rsid w:val="00501C58"/>
    <w:rsid w:val="00501CCD"/>
    <w:rsid w:val="0050235D"/>
    <w:rsid w:val="005026AE"/>
    <w:rsid w:val="00502702"/>
    <w:rsid w:val="00502892"/>
    <w:rsid w:val="00502A7A"/>
    <w:rsid w:val="00502B35"/>
    <w:rsid w:val="0050304F"/>
    <w:rsid w:val="0050312A"/>
    <w:rsid w:val="005032DB"/>
    <w:rsid w:val="005032FA"/>
    <w:rsid w:val="005036E7"/>
    <w:rsid w:val="0050377F"/>
    <w:rsid w:val="005040AB"/>
    <w:rsid w:val="005043FC"/>
    <w:rsid w:val="00504520"/>
    <w:rsid w:val="005045DE"/>
    <w:rsid w:val="0050496F"/>
    <w:rsid w:val="00504BBE"/>
    <w:rsid w:val="00504F42"/>
    <w:rsid w:val="005050D3"/>
    <w:rsid w:val="0050515D"/>
    <w:rsid w:val="00505260"/>
    <w:rsid w:val="00505272"/>
    <w:rsid w:val="005054A8"/>
    <w:rsid w:val="0050560F"/>
    <w:rsid w:val="005056AC"/>
    <w:rsid w:val="00505776"/>
    <w:rsid w:val="00505E0B"/>
    <w:rsid w:val="00505E40"/>
    <w:rsid w:val="00506073"/>
    <w:rsid w:val="005066A4"/>
    <w:rsid w:val="005068F8"/>
    <w:rsid w:val="00506A6B"/>
    <w:rsid w:val="00506B73"/>
    <w:rsid w:val="00506B9F"/>
    <w:rsid w:val="00506E5C"/>
    <w:rsid w:val="0050797C"/>
    <w:rsid w:val="00507E75"/>
    <w:rsid w:val="00507F69"/>
    <w:rsid w:val="005101C0"/>
    <w:rsid w:val="0051021F"/>
    <w:rsid w:val="005102DD"/>
    <w:rsid w:val="005103D4"/>
    <w:rsid w:val="00510882"/>
    <w:rsid w:val="005108CA"/>
    <w:rsid w:val="00510DE1"/>
    <w:rsid w:val="00510F41"/>
    <w:rsid w:val="0051120C"/>
    <w:rsid w:val="0051120F"/>
    <w:rsid w:val="005114E2"/>
    <w:rsid w:val="00511708"/>
    <w:rsid w:val="00511C0A"/>
    <w:rsid w:val="00511C8D"/>
    <w:rsid w:val="0051202E"/>
    <w:rsid w:val="005121F9"/>
    <w:rsid w:val="00512310"/>
    <w:rsid w:val="005128E9"/>
    <w:rsid w:val="00512995"/>
    <w:rsid w:val="00512C35"/>
    <w:rsid w:val="00512E7C"/>
    <w:rsid w:val="00512F3A"/>
    <w:rsid w:val="00512F58"/>
    <w:rsid w:val="00513016"/>
    <w:rsid w:val="00513437"/>
    <w:rsid w:val="00513576"/>
    <w:rsid w:val="005137D3"/>
    <w:rsid w:val="00513CC7"/>
    <w:rsid w:val="00513F38"/>
    <w:rsid w:val="00513F93"/>
    <w:rsid w:val="0051403D"/>
    <w:rsid w:val="005140C1"/>
    <w:rsid w:val="005146B3"/>
    <w:rsid w:val="005147D0"/>
    <w:rsid w:val="005148DE"/>
    <w:rsid w:val="005149A2"/>
    <w:rsid w:val="00514B83"/>
    <w:rsid w:val="00514D76"/>
    <w:rsid w:val="00514FEE"/>
    <w:rsid w:val="00515109"/>
    <w:rsid w:val="00515320"/>
    <w:rsid w:val="005153DA"/>
    <w:rsid w:val="00515955"/>
    <w:rsid w:val="00515A14"/>
    <w:rsid w:val="00515CCF"/>
    <w:rsid w:val="00515F71"/>
    <w:rsid w:val="0051607D"/>
    <w:rsid w:val="005162B0"/>
    <w:rsid w:val="00516405"/>
    <w:rsid w:val="00516445"/>
    <w:rsid w:val="005165E1"/>
    <w:rsid w:val="005166C9"/>
    <w:rsid w:val="005167EA"/>
    <w:rsid w:val="00516AA2"/>
    <w:rsid w:val="00516B46"/>
    <w:rsid w:val="00516CA1"/>
    <w:rsid w:val="005170E6"/>
    <w:rsid w:val="00517144"/>
    <w:rsid w:val="005171B3"/>
    <w:rsid w:val="00517623"/>
    <w:rsid w:val="00517766"/>
    <w:rsid w:val="0051789F"/>
    <w:rsid w:val="005178A0"/>
    <w:rsid w:val="00517957"/>
    <w:rsid w:val="00517A25"/>
    <w:rsid w:val="00517CFD"/>
    <w:rsid w:val="00517ED3"/>
    <w:rsid w:val="00517EE5"/>
    <w:rsid w:val="00520745"/>
    <w:rsid w:val="0052083C"/>
    <w:rsid w:val="00520D1F"/>
    <w:rsid w:val="00520D79"/>
    <w:rsid w:val="00520DBE"/>
    <w:rsid w:val="00520DDD"/>
    <w:rsid w:val="00520ED2"/>
    <w:rsid w:val="0052139F"/>
    <w:rsid w:val="005215C7"/>
    <w:rsid w:val="00521774"/>
    <w:rsid w:val="00521A40"/>
    <w:rsid w:val="00521AFF"/>
    <w:rsid w:val="00521EF8"/>
    <w:rsid w:val="00522047"/>
    <w:rsid w:val="0052206B"/>
    <w:rsid w:val="00522351"/>
    <w:rsid w:val="0052251B"/>
    <w:rsid w:val="00522741"/>
    <w:rsid w:val="00522964"/>
    <w:rsid w:val="00522A36"/>
    <w:rsid w:val="00522B62"/>
    <w:rsid w:val="00522B7D"/>
    <w:rsid w:val="00522D28"/>
    <w:rsid w:val="00522D9F"/>
    <w:rsid w:val="00523214"/>
    <w:rsid w:val="005233FB"/>
    <w:rsid w:val="005235A7"/>
    <w:rsid w:val="0052361A"/>
    <w:rsid w:val="0052372A"/>
    <w:rsid w:val="005237BF"/>
    <w:rsid w:val="00523E10"/>
    <w:rsid w:val="00523F65"/>
    <w:rsid w:val="005240D8"/>
    <w:rsid w:val="005242D6"/>
    <w:rsid w:val="00524C34"/>
    <w:rsid w:val="00524DA8"/>
    <w:rsid w:val="00524EEA"/>
    <w:rsid w:val="00524F6C"/>
    <w:rsid w:val="005250D6"/>
    <w:rsid w:val="00525283"/>
    <w:rsid w:val="005252F2"/>
    <w:rsid w:val="005253A5"/>
    <w:rsid w:val="00525428"/>
    <w:rsid w:val="00525916"/>
    <w:rsid w:val="00525A34"/>
    <w:rsid w:val="00525ACD"/>
    <w:rsid w:val="005260F9"/>
    <w:rsid w:val="005260FE"/>
    <w:rsid w:val="005261E1"/>
    <w:rsid w:val="005266D4"/>
    <w:rsid w:val="005267EE"/>
    <w:rsid w:val="0052690C"/>
    <w:rsid w:val="00526C07"/>
    <w:rsid w:val="00526CE4"/>
    <w:rsid w:val="00527071"/>
    <w:rsid w:val="00527177"/>
    <w:rsid w:val="005273DD"/>
    <w:rsid w:val="0052780E"/>
    <w:rsid w:val="005278C9"/>
    <w:rsid w:val="00527D40"/>
    <w:rsid w:val="00527F1C"/>
    <w:rsid w:val="005300A2"/>
    <w:rsid w:val="00530376"/>
    <w:rsid w:val="00530444"/>
    <w:rsid w:val="00530559"/>
    <w:rsid w:val="00530994"/>
    <w:rsid w:val="00530AF6"/>
    <w:rsid w:val="00530AFE"/>
    <w:rsid w:val="00530C71"/>
    <w:rsid w:val="00530F84"/>
    <w:rsid w:val="0053111C"/>
    <w:rsid w:val="00531269"/>
    <w:rsid w:val="00531700"/>
    <w:rsid w:val="00531935"/>
    <w:rsid w:val="0053193E"/>
    <w:rsid w:val="00531A41"/>
    <w:rsid w:val="005320DC"/>
    <w:rsid w:val="00532138"/>
    <w:rsid w:val="0053244E"/>
    <w:rsid w:val="00532E5D"/>
    <w:rsid w:val="00532F51"/>
    <w:rsid w:val="00532FAD"/>
    <w:rsid w:val="005331FE"/>
    <w:rsid w:val="005334C1"/>
    <w:rsid w:val="00533565"/>
    <w:rsid w:val="005335EA"/>
    <w:rsid w:val="0053375C"/>
    <w:rsid w:val="0053389F"/>
    <w:rsid w:val="00533997"/>
    <w:rsid w:val="00533A49"/>
    <w:rsid w:val="00533F09"/>
    <w:rsid w:val="00534065"/>
    <w:rsid w:val="00534066"/>
    <w:rsid w:val="0053408D"/>
    <w:rsid w:val="00534367"/>
    <w:rsid w:val="00534385"/>
    <w:rsid w:val="00534435"/>
    <w:rsid w:val="00534701"/>
    <w:rsid w:val="005347C8"/>
    <w:rsid w:val="00534A10"/>
    <w:rsid w:val="00534E1F"/>
    <w:rsid w:val="00534ECB"/>
    <w:rsid w:val="00535033"/>
    <w:rsid w:val="00535803"/>
    <w:rsid w:val="00535949"/>
    <w:rsid w:val="005359E7"/>
    <w:rsid w:val="00535BAA"/>
    <w:rsid w:val="00535F30"/>
    <w:rsid w:val="005364B1"/>
    <w:rsid w:val="00536638"/>
    <w:rsid w:val="00536A3E"/>
    <w:rsid w:val="005371A3"/>
    <w:rsid w:val="005371E7"/>
    <w:rsid w:val="00537298"/>
    <w:rsid w:val="005373EA"/>
    <w:rsid w:val="00537661"/>
    <w:rsid w:val="00537910"/>
    <w:rsid w:val="00537AF3"/>
    <w:rsid w:val="00537E3C"/>
    <w:rsid w:val="005400FD"/>
    <w:rsid w:val="0054046F"/>
    <w:rsid w:val="00540950"/>
    <w:rsid w:val="00540E3C"/>
    <w:rsid w:val="00540E78"/>
    <w:rsid w:val="0054148E"/>
    <w:rsid w:val="00541594"/>
    <w:rsid w:val="00541624"/>
    <w:rsid w:val="0054166F"/>
    <w:rsid w:val="0054171B"/>
    <w:rsid w:val="0054184E"/>
    <w:rsid w:val="00541D07"/>
    <w:rsid w:val="00541F00"/>
    <w:rsid w:val="00542006"/>
    <w:rsid w:val="00542269"/>
    <w:rsid w:val="00542421"/>
    <w:rsid w:val="00542499"/>
    <w:rsid w:val="00542563"/>
    <w:rsid w:val="005425B7"/>
    <w:rsid w:val="00542713"/>
    <w:rsid w:val="005427CD"/>
    <w:rsid w:val="00542B70"/>
    <w:rsid w:val="00542BB5"/>
    <w:rsid w:val="00542C2C"/>
    <w:rsid w:val="00542ECA"/>
    <w:rsid w:val="005433FB"/>
    <w:rsid w:val="00543400"/>
    <w:rsid w:val="00543403"/>
    <w:rsid w:val="00543434"/>
    <w:rsid w:val="0054348B"/>
    <w:rsid w:val="0054367F"/>
    <w:rsid w:val="005436EE"/>
    <w:rsid w:val="0054388A"/>
    <w:rsid w:val="00543979"/>
    <w:rsid w:val="005439CE"/>
    <w:rsid w:val="00543AE4"/>
    <w:rsid w:val="00543DE2"/>
    <w:rsid w:val="0054401A"/>
    <w:rsid w:val="00544064"/>
    <w:rsid w:val="005442D9"/>
    <w:rsid w:val="0054443F"/>
    <w:rsid w:val="0054455D"/>
    <w:rsid w:val="005446DB"/>
    <w:rsid w:val="00544766"/>
    <w:rsid w:val="00544A03"/>
    <w:rsid w:val="005451F7"/>
    <w:rsid w:val="0054533D"/>
    <w:rsid w:val="00545876"/>
    <w:rsid w:val="005458E0"/>
    <w:rsid w:val="0054598C"/>
    <w:rsid w:val="00545A55"/>
    <w:rsid w:val="005460B9"/>
    <w:rsid w:val="005461DA"/>
    <w:rsid w:val="00546541"/>
    <w:rsid w:val="0054661E"/>
    <w:rsid w:val="00546B5C"/>
    <w:rsid w:val="00546C48"/>
    <w:rsid w:val="00547180"/>
    <w:rsid w:val="0054734E"/>
    <w:rsid w:val="00547BA9"/>
    <w:rsid w:val="00547F8D"/>
    <w:rsid w:val="00547FCB"/>
    <w:rsid w:val="005500F0"/>
    <w:rsid w:val="00550158"/>
    <w:rsid w:val="005502AD"/>
    <w:rsid w:val="005508F0"/>
    <w:rsid w:val="00550958"/>
    <w:rsid w:val="00550ADB"/>
    <w:rsid w:val="00550B6E"/>
    <w:rsid w:val="00550D67"/>
    <w:rsid w:val="00550F68"/>
    <w:rsid w:val="00551115"/>
    <w:rsid w:val="005511B0"/>
    <w:rsid w:val="005511BC"/>
    <w:rsid w:val="005511F3"/>
    <w:rsid w:val="005512A6"/>
    <w:rsid w:val="005515A8"/>
    <w:rsid w:val="005516B9"/>
    <w:rsid w:val="00551BAD"/>
    <w:rsid w:val="005520B1"/>
    <w:rsid w:val="0055220B"/>
    <w:rsid w:val="005522EC"/>
    <w:rsid w:val="00552A12"/>
    <w:rsid w:val="00552A75"/>
    <w:rsid w:val="00552DA6"/>
    <w:rsid w:val="00552DE0"/>
    <w:rsid w:val="00552F56"/>
    <w:rsid w:val="005531B3"/>
    <w:rsid w:val="005534C1"/>
    <w:rsid w:val="00553512"/>
    <w:rsid w:val="005535BF"/>
    <w:rsid w:val="00553693"/>
    <w:rsid w:val="005536FE"/>
    <w:rsid w:val="00553A15"/>
    <w:rsid w:val="00553B02"/>
    <w:rsid w:val="00554301"/>
    <w:rsid w:val="00554700"/>
    <w:rsid w:val="00554B6C"/>
    <w:rsid w:val="005553CC"/>
    <w:rsid w:val="00555487"/>
    <w:rsid w:val="00555594"/>
    <w:rsid w:val="0055565A"/>
    <w:rsid w:val="0055575B"/>
    <w:rsid w:val="00555BEA"/>
    <w:rsid w:val="00555D6D"/>
    <w:rsid w:val="00555E16"/>
    <w:rsid w:val="00555E87"/>
    <w:rsid w:val="005563B5"/>
    <w:rsid w:val="005566C2"/>
    <w:rsid w:val="00556829"/>
    <w:rsid w:val="005568DF"/>
    <w:rsid w:val="00556AF6"/>
    <w:rsid w:val="00556B48"/>
    <w:rsid w:val="00556B94"/>
    <w:rsid w:val="00556BA7"/>
    <w:rsid w:val="00557152"/>
    <w:rsid w:val="005571F5"/>
    <w:rsid w:val="00557415"/>
    <w:rsid w:val="00557869"/>
    <w:rsid w:val="00557979"/>
    <w:rsid w:val="00557C53"/>
    <w:rsid w:val="00557CB3"/>
    <w:rsid w:val="00557D35"/>
    <w:rsid w:val="00557EAE"/>
    <w:rsid w:val="00560133"/>
    <w:rsid w:val="005601C7"/>
    <w:rsid w:val="005601C9"/>
    <w:rsid w:val="00560461"/>
    <w:rsid w:val="00560497"/>
    <w:rsid w:val="00560704"/>
    <w:rsid w:val="00560921"/>
    <w:rsid w:val="00560A12"/>
    <w:rsid w:val="00560B3A"/>
    <w:rsid w:val="00560FE2"/>
    <w:rsid w:val="005613FC"/>
    <w:rsid w:val="005614F1"/>
    <w:rsid w:val="005616A9"/>
    <w:rsid w:val="0056196B"/>
    <w:rsid w:val="00561973"/>
    <w:rsid w:val="00561975"/>
    <w:rsid w:val="00561A38"/>
    <w:rsid w:val="00561A7E"/>
    <w:rsid w:val="00561D23"/>
    <w:rsid w:val="00561D6E"/>
    <w:rsid w:val="00561DF1"/>
    <w:rsid w:val="0056205B"/>
    <w:rsid w:val="00562186"/>
    <w:rsid w:val="005625CF"/>
    <w:rsid w:val="00562CD4"/>
    <w:rsid w:val="00562DFB"/>
    <w:rsid w:val="00562E66"/>
    <w:rsid w:val="00562F09"/>
    <w:rsid w:val="00562FED"/>
    <w:rsid w:val="005630C9"/>
    <w:rsid w:val="00563349"/>
    <w:rsid w:val="005634F6"/>
    <w:rsid w:val="00563691"/>
    <w:rsid w:val="00563EBB"/>
    <w:rsid w:val="00564160"/>
    <w:rsid w:val="0056461C"/>
    <w:rsid w:val="0056473D"/>
    <w:rsid w:val="00564A96"/>
    <w:rsid w:val="00564C9A"/>
    <w:rsid w:val="00564DA7"/>
    <w:rsid w:val="0056536B"/>
    <w:rsid w:val="00565391"/>
    <w:rsid w:val="0056573E"/>
    <w:rsid w:val="00565794"/>
    <w:rsid w:val="005657F5"/>
    <w:rsid w:val="00565AE0"/>
    <w:rsid w:val="005661D5"/>
    <w:rsid w:val="00566D8A"/>
    <w:rsid w:val="00566E59"/>
    <w:rsid w:val="0056710A"/>
    <w:rsid w:val="00567623"/>
    <w:rsid w:val="0056769A"/>
    <w:rsid w:val="005676C1"/>
    <w:rsid w:val="005678CD"/>
    <w:rsid w:val="00567A9E"/>
    <w:rsid w:val="00567EDC"/>
    <w:rsid w:val="00567F74"/>
    <w:rsid w:val="00567F86"/>
    <w:rsid w:val="005706E4"/>
    <w:rsid w:val="005707AA"/>
    <w:rsid w:val="0057135F"/>
    <w:rsid w:val="00571BB3"/>
    <w:rsid w:val="00571F51"/>
    <w:rsid w:val="00572348"/>
    <w:rsid w:val="00572398"/>
    <w:rsid w:val="005725E0"/>
    <w:rsid w:val="005727FD"/>
    <w:rsid w:val="00572D42"/>
    <w:rsid w:val="00573115"/>
    <w:rsid w:val="0057314E"/>
    <w:rsid w:val="005731B9"/>
    <w:rsid w:val="00573288"/>
    <w:rsid w:val="00573293"/>
    <w:rsid w:val="00573517"/>
    <w:rsid w:val="00573589"/>
    <w:rsid w:val="00573F29"/>
    <w:rsid w:val="0057408B"/>
    <w:rsid w:val="005744DF"/>
    <w:rsid w:val="005746FB"/>
    <w:rsid w:val="0057479D"/>
    <w:rsid w:val="005747CD"/>
    <w:rsid w:val="005747ED"/>
    <w:rsid w:val="00574999"/>
    <w:rsid w:val="00574AAA"/>
    <w:rsid w:val="00574ACF"/>
    <w:rsid w:val="00575151"/>
    <w:rsid w:val="005751D5"/>
    <w:rsid w:val="005752A9"/>
    <w:rsid w:val="005752F2"/>
    <w:rsid w:val="00575A52"/>
    <w:rsid w:val="00575E5E"/>
    <w:rsid w:val="0057613B"/>
    <w:rsid w:val="00576374"/>
    <w:rsid w:val="005765BC"/>
    <w:rsid w:val="005767C4"/>
    <w:rsid w:val="005769D5"/>
    <w:rsid w:val="00576A28"/>
    <w:rsid w:val="00576D3C"/>
    <w:rsid w:val="00577278"/>
    <w:rsid w:val="0057740C"/>
    <w:rsid w:val="00577411"/>
    <w:rsid w:val="00577416"/>
    <w:rsid w:val="0057753C"/>
    <w:rsid w:val="005779C4"/>
    <w:rsid w:val="005800E3"/>
    <w:rsid w:val="00580116"/>
    <w:rsid w:val="00580142"/>
    <w:rsid w:val="00580407"/>
    <w:rsid w:val="00580605"/>
    <w:rsid w:val="00580A0B"/>
    <w:rsid w:val="00580C55"/>
    <w:rsid w:val="00580F3D"/>
    <w:rsid w:val="00580F90"/>
    <w:rsid w:val="005814A2"/>
    <w:rsid w:val="005814AD"/>
    <w:rsid w:val="0058175A"/>
    <w:rsid w:val="00581A06"/>
    <w:rsid w:val="00581EF5"/>
    <w:rsid w:val="00581FCE"/>
    <w:rsid w:val="00581FEB"/>
    <w:rsid w:val="00581FF8"/>
    <w:rsid w:val="00582128"/>
    <w:rsid w:val="0058227A"/>
    <w:rsid w:val="0058242D"/>
    <w:rsid w:val="0058281F"/>
    <w:rsid w:val="00582D6A"/>
    <w:rsid w:val="005835E8"/>
    <w:rsid w:val="00583625"/>
    <w:rsid w:val="005837B6"/>
    <w:rsid w:val="00583D9A"/>
    <w:rsid w:val="00583F62"/>
    <w:rsid w:val="00583FCF"/>
    <w:rsid w:val="005842F5"/>
    <w:rsid w:val="005842F9"/>
    <w:rsid w:val="005844A3"/>
    <w:rsid w:val="005846E8"/>
    <w:rsid w:val="00584771"/>
    <w:rsid w:val="00584975"/>
    <w:rsid w:val="00584A0A"/>
    <w:rsid w:val="00584C3B"/>
    <w:rsid w:val="00584F63"/>
    <w:rsid w:val="00585002"/>
    <w:rsid w:val="00585070"/>
    <w:rsid w:val="005854B6"/>
    <w:rsid w:val="00585970"/>
    <w:rsid w:val="00585E4E"/>
    <w:rsid w:val="00585F67"/>
    <w:rsid w:val="00586061"/>
    <w:rsid w:val="0058613E"/>
    <w:rsid w:val="0058615E"/>
    <w:rsid w:val="005862D2"/>
    <w:rsid w:val="00586869"/>
    <w:rsid w:val="00586A5C"/>
    <w:rsid w:val="00587074"/>
    <w:rsid w:val="0058714D"/>
    <w:rsid w:val="005871AC"/>
    <w:rsid w:val="005876B8"/>
    <w:rsid w:val="0058778E"/>
    <w:rsid w:val="00587815"/>
    <w:rsid w:val="00587A45"/>
    <w:rsid w:val="00587C24"/>
    <w:rsid w:val="00590273"/>
    <w:rsid w:val="005902B0"/>
    <w:rsid w:val="00590649"/>
    <w:rsid w:val="0059084D"/>
    <w:rsid w:val="005908DA"/>
    <w:rsid w:val="00590C73"/>
    <w:rsid w:val="00590DF9"/>
    <w:rsid w:val="00590E93"/>
    <w:rsid w:val="00590F36"/>
    <w:rsid w:val="005910E2"/>
    <w:rsid w:val="0059110D"/>
    <w:rsid w:val="00591F05"/>
    <w:rsid w:val="005924D5"/>
    <w:rsid w:val="0059257B"/>
    <w:rsid w:val="00592901"/>
    <w:rsid w:val="00592A69"/>
    <w:rsid w:val="00592F1D"/>
    <w:rsid w:val="005932E4"/>
    <w:rsid w:val="005932F3"/>
    <w:rsid w:val="0059333C"/>
    <w:rsid w:val="00593554"/>
    <w:rsid w:val="00593569"/>
    <w:rsid w:val="00593AEF"/>
    <w:rsid w:val="00593B70"/>
    <w:rsid w:val="00593C7A"/>
    <w:rsid w:val="00593C93"/>
    <w:rsid w:val="00593E86"/>
    <w:rsid w:val="00593EE6"/>
    <w:rsid w:val="00593EE9"/>
    <w:rsid w:val="0059480A"/>
    <w:rsid w:val="0059493E"/>
    <w:rsid w:val="00594D31"/>
    <w:rsid w:val="00594F18"/>
    <w:rsid w:val="00594F89"/>
    <w:rsid w:val="00594FBF"/>
    <w:rsid w:val="00595308"/>
    <w:rsid w:val="0059541C"/>
    <w:rsid w:val="00595724"/>
    <w:rsid w:val="00595D4C"/>
    <w:rsid w:val="00595E63"/>
    <w:rsid w:val="00595E8D"/>
    <w:rsid w:val="00596031"/>
    <w:rsid w:val="005961E0"/>
    <w:rsid w:val="005964E5"/>
    <w:rsid w:val="0059656F"/>
    <w:rsid w:val="00596C21"/>
    <w:rsid w:val="00596DAF"/>
    <w:rsid w:val="00596E93"/>
    <w:rsid w:val="00596FAD"/>
    <w:rsid w:val="005974BD"/>
    <w:rsid w:val="005975D6"/>
    <w:rsid w:val="005979F4"/>
    <w:rsid w:val="00597C5F"/>
    <w:rsid w:val="005A00E1"/>
    <w:rsid w:val="005A02C9"/>
    <w:rsid w:val="005A0582"/>
    <w:rsid w:val="005A0633"/>
    <w:rsid w:val="005A076C"/>
    <w:rsid w:val="005A0A49"/>
    <w:rsid w:val="005A0A58"/>
    <w:rsid w:val="005A0A61"/>
    <w:rsid w:val="005A0B56"/>
    <w:rsid w:val="005A0F00"/>
    <w:rsid w:val="005A18A1"/>
    <w:rsid w:val="005A1B29"/>
    <w:rsid w:val="005A1FCF"/>
    <w:rsid w:val="005A2310"/>
    <w:rsid w:val="005A2329"/>
    <w:rsid w:val="005A24BD"/>
    <w:rsid w:val="005A26E6"/>
    <w:rsid w:val="005A27B6"/>
    <w:rsid w:val="005A3420"/>
    <w:rsid w:val="005A3471"/>
    <w:rsid w:val="005A3E07"/>
    <w:rsid w:val="005A3E30"/>
    <w:rsid w:val="005A3FCB"/>
    <w:rsid w:val="005A4145"/>
    <w:rsid w:val="005A437E"/>
    <w:rsid w:val="005A4879"/>
    <w:rsid w:val="005A4C7D"/>
    <w:rsid w:val="005A4EE2"/>
    <w:rsid w:val="005A502F"/>
    <w:rsid w:val="005A51C7"/>
    <w:rsid w:val="005A5404"/>
    <w:rsid w:val="005A5685"/>
    <w:rsid w:val="005A5843"/>
    <w:rsid w:val="005A5871"/>
    <w:rsid w:val="005A5898"/>
    <w:rsid w:val="005A5980"/>
    <w:rsid w:val="005A5A73"/>
    <w:rsid w:val="005A5A97"/>
    <w:rsid w:val="005A5D08"/>
    <w:rsid w:val="005A60FE"/>
    <w:rsid w:val="005A6287"/>
    <w:rsid w:val="005A64F8"/>
    <w:rsid w:val="005A6AA3"/>
    <w:rsid w:val="005A6C78"/>
    <w:rsid w:val="005A6E95"/>
    <w:rsid w:val="005A726B"/>
    <w:rsid w:val="005A7476"/>
    <w:rsid w:val="005A75FD"/>
    <w:rsid w:val="005A768D"/>
    <w:rsid w:val="005A7B12"/>
    <w:rsid w:val="005A7B67"/>
    <w:rsid w:val="005A7BD7"/>
    <w:rsid w:val="005B05B7"/>
    <w:rsid w:val="005B07C0"/>
    <w:rsid w:val="005B0988"/>
    <w:rsid w:val="005B0A31"/>
    <w:rsid w:val="005B0A7D"/>
    <w:rsid w:val="005B0AC2"/>
    <w:rsid w:val="005B0DAF"/>
    <w:rsid w:val="005B0F68"/>
    <w:rsid w:val="005B1422"/>
    <w:rsid w:val="005B16FE"/>
    <w:rsid w:val="005B17D1"/>
    <w:rsid w:val="005B195C"/>
    <w:rsid w:val="005B199A"/>
    <w:rsid w:val="005B1D2B"/>
    <w:rsid w:val="005B1DA9"/>
    <w:rsid w:val="005B2281"/>
    <w:rsid w:val="005B23AC"/>
    <w:rsid w:val="005B2CC2"/>
    <w:rsid w:val="005B326A"/>
    <w:rsid w:val="005B35DB"/>
    <w:rsid w:val="005B3A7E"/>
    <w:rsid w:val="005B3B0D"/>
    <w:rsid w:val="005B3D9E"/>
    <w:rsid w:val="005B4076"/>
    <w:rsid w:val="005B45AC"/>
    <w:rsid w:val="005B47E6"/>
    <w:rsid w:val="005B4961"/>
    <w:rsid w:val="005B4B7C"/>
    <w:rsid w:val="005B4D0B"/>
    <w:rsid w:val="005B4D1A"/>
    <w:rsid w:val="005B5127"/>
    <w:rsid w:val="005B5250"/>
    <w:rsid w:val="005B5A54"/>
    <w:rsid w:val="005B5D11"/>
    <w:rsid w:val="005B5DB3"/>
    <w:rsid w:val="005B61BE"/>
    <w:rsid w:val="005B638A"/>
    <w:rsid w:val="005B6BC3"/>
    <w:rsid w:val="005B6D2C"/>
    <w:rsid w:val="005B6F6D"/>
    <w:rsid w:val="005B7166"/>
    <w:rsid w:val="005B75BB"/>
    <w:rsid w:val="005B7A64"/>
    <w:rsid w:val="005B7A99"/>
    <w:rsid w:val="005B7ADE"/>
    <w:rsid w:val="005B7B24"/>
    <w:rsid w:val="005B7B6E"/>
    <w:rsid w:val="005B7CC5"/>
    <w:rsid w:val="005B7F96"/>
    <w:rsid w:val="005C03AB"/>
    <w:rsid w:val="005C06CB"/>
    <w:rsid w:val="005C06FF"/>
    <w:rsid w:val="005C08A8"/>
    <w:rsid w:val="005C0B20"/>
    <w:rsid w:val="005C0C7A"/>
    <w:rsid w:val="005C0E2C"/>
    <w:rsid w:val="005C0E59"/>
    <w:rsid w:val="005C0F54"/>
    <w:rsid w:val="005C120A"/>
    <w:rsid w:val="005C1385"/>
    <w:rsid w:val="005C13FF"/>
    <w:rsid w:val="005C165C"/>
    <w:rsid w:val="005C16AF"/>
    <w:rsid w:val="005C1747"/>
    <w:rsid w:val="005C18C8"/>
    <w:rsid w:val="005C1C11"/>
    <w:rsid w:val="005C1C81"/>
    <w:rsid w:val="005C211B"/>
    <w:rsid w:val="005C236B"/>
    <w:rsid w:val="005C23DF"/>
    <w:rsid w:val="005C2484"/>
    <w:rsid w:val="005C27F2"/>
    <w:rsid w:val="005C295C"/>
    <w:rsid w:val="005C2BC4"/>
    <w:rsid w:val="005C2D84"/>
    <w:rsid w:val="005C2E1B"/>
    <w:rsid w:val="005C2EEA"/>
    <w:rsid w:val="005C2FDC"/>
    <w:rsid w:val="005C300E"/>
    <w:rsid w:val="005C312C"/>
    <w:rsid w:val="005C3AE4"/>
    <w:rsid w:val="005C3BC1"/>
    <w:rsid w:val="005C3C4D"/>
    <w:rsid w:val="005C3DE3"/>
    <w:rsid w:val="005C47B4"/>
    <w:rsid w:val="005C5359"/>
    <w:rsid w:val="005C556D"/>
    <w:rsid w:val="005C5899"/>
    <w:rsid w:val="005C59CF"/>
    <w:rsid w:val="005C5C63"/>
    <w:rsid w:val="005C5CC5"/>
    <w:rsid w:val="005C5DA2"/>
    <w:rsid w:val="005C5E17"/>
    <w:rsid w:val="005C5F46"/>
    <w:rsid w:val="005C611A"/>
    <w:rsid w:val="005C6161"/>
    <w:rsid w:val="005C6926"/>
    <w:rsid w:val="005C6985"/>
    <w:rsid w:val="005C6B6D"/>
    <w:rsid w:val="005C6B7C"/>
    <w:rsid w:val="005C6EC8"/>
    <w:rsid w:val="005C6F03"/>
    <w:rsid w:val="005C6F4F"/>
    <w:rsid w:val="005C706F"/>
    <w:rsid w:val="005C70E7"/>
    <w:rsid w:val="005C72C2"/>
    <w:rsid w:val="005C749A"/>
    <w:rsid w:val="005C7780"/>
    <w:rsid w:val="005C7A60"/>
    <w:rsid w:val="005C7ABC"/>
    <w:rsid w:val="005C7CC4"/>
    <w:rsid w:val="005C7FC2"/>
    <w:rsid w:val="005D0513"/>
    <w:rsid w:val="005D0812"/>
    <w:rsid w:val="005D0A43"/>
    <w:rsid w:val="005D0C06"/>
    <w:rsid w:val="005D0DC3"/>
    <w:rsid w:val="005D194E"/>
    <w:rsid w:val="005D19D9"/>
    <w:rsid w:val="005D1B62"/>
    <w:rsid w:val="005D1BD5"/>
    <w:rsid w:val="005D1CC2"/>
    <w:rsid w:val="005D1D70"/>
    <w:rsid w:val="005D1EE3"/>
    <w:rsid w:val="005D2392"/>
    <w:rsid w:val="005D25B1"/>
    <w:rsid w:val="005D25C2"/>
    <w:rsid w:val="005D2BD5"/>
    <w:rsid w:val="005D2BD8"/>
    <w:rsid w:val="005D2E10"/>
    <w:rsid w:val="005D3125"/>
    <w:rsid w:val="005D32D2"/>
    <w:rsid w:val="005D3796"/>
    <w:rsid w:val="005D3874"/>
    <w:rsid w:val="005D3FDA"/>
    <w:rsid w:val="005D4051"/>
    <w:rsid w:val="005D4145"/>
    <w:rsid w:val="005D4840"/>
    <w:rsid w:val="005D48BD"/>
    <w:rsid w:val="005D4904"/>
    <w:rsid w:val="005D49E1"/>
    <w:rsid w:val="005D4C54"/>
    <w:rsid w:val="005D4E9E"/>
    <w:rsid w:val="005D4FAE"/>
    <w:rsid w:val="005D515E"/>
    <w:rsid w:val="005D521B"/>
    <w:rsid w:val="005D53C1"/>
    <w:rsid w:val="005D5569"/>
    <w:rsid w:val="005D5829"/>
    <w:rsid w:val="005D5B26"/>
    <w:rsid w:val="005D6005"/>
    <w:rsid w:val="005D6550"/>
    <w:rsid w:val="005D66BC"/>
    <w:rsid w:val="005D68B6"/>
    <w:rsid w:val="005D6F1C"/>
    <w:rsid w:val="005D707D"/>
    <w:rsid w:val="005D7599"/>
    <w:rsid w:val="005D7954"/>
    <w:rsid w:val="005D7D53"/>
    <w:rsid w:val="005E050B"/>
    <w:rsid w:val="005E07EB"/>
    <w:rsid w:val="005E0FD7"/>
    <w:rsid w:val="005E12D5"/>
    <w:rsid w:val="005E1494"/>
    <w:rsid w:val="005E17E5"/>
    <w:rsid w:val="005E1A2F"/>
    <w:rsid w:val="005E1B59"/>
    <w:rsid w:val="005E1B68"/>
    <w:rsid w:val="005E1BB7"/>
    <w:rsid w:val="005E1C6D"/>
    <w:rsid w:val="005E1CBE"/>
    <w:rsid w:val="005E1E19"/>
    <w:rsid w:val="005E1EB8"/>
    <w:rsid w:val="005E203B"/>
    <w:rsid w:val="005E22BA"/>
    <w:rsid w:val="005E22EF"/>
    <w:rsid w:val="005E2539"/>
    <w:rsid w:val="005E254E"/>
    <w:rsid w:val="005E28F7"/>
    <w:rsid w:val="005E2FCF"/>
    <w:rsid w:val="005E30BD"/>
    <w:rsid w:val="005E36DC"/>
    <w:rsid w:val="005E3761"/>
    <w:rsid w:val="005E3F97"/>
    <w:rsid w:val="005E3FF5"/>
    <w:rsid w:val="005E4143"/>
    <w:rsid w:val="005E4308"/>
    <w:rsid w:val="005E46BF"/>
    <w:rsid w:val="005E4834"/>
    <w:rsid w:val="005E48FC"/>
    <w:rsid w:val="005E4A20"/>
    <w:rsid w:val="005E4A2E"/>
    <w:rsid w:val="005E4CD6"/>
    <w:rsid w:val="005E4D87"/>
    <w:rsid w:val="005E4DAC"/>
    <w:rsid w:val="005E503B"/>
    <w:rsid w:val="005E55DC"/>
    <w:rsid w:val="005E56F4"/>
    <w:rsid w:val="005E58DE"/>
    <w:rsid w:val="005E5B07"/>
    <w:rsid w:val="005E5F04"/>
    <w:rsid w:val="005E6266"/>
    <w:rsid w:val="005E6382"/>
    <w:rsid w:val="005E64BA"/>
    <w:rsid w:val="005E66F0"/>
    <w:rsid w:val="005E6DF9"/>
    <w:rsid w:val="005E6EC3"/>
    <w:rsid w:val="005E769E"/>
    <w:rsid w:val="005E7A15"/>
    <w:rsid w:val="005E7ABF"/>
    <w:rsid w:val="005E7B70"/>
    <w:rsid w:val="005E7B94"/>
    <w:rsid w:val="005E7BC6"/>
    <w:rsid w:val="005E7CA4"/>
    <w:rsid w:val="005E7D45"/>
    <w:rsid w:val="005E7DF7"/>
    <w:rsid w:val="005E7FE3"/>
    <w:rsid w:val="005F00FB"/>
    <w:rsid w:val="005F0613"/>
    <w:rsid w:val="005F0861"/>
    <w:rsid w:val="005F0880"/>
    <w:rsid w:val="005F08B7"/>
    <w:rsid w:val="005F0900"/>
    <w:rsid w:val="005F1094"/>
    <w:rsid w:val="005F143E"/>
    <w:rsid w:val="005F15E1"/>
    <w:rsid w:val="005F16D5"/>
    <w:rsid w:val="005F17DD"/>
    <w:rsid w:val="005F17EF"/>
    <w:rsid w:val="005F1A26"/>
    <w:rsid w:val="005F1D7B"/>
    <w:rsid w:val="005F1F36"/>
    <w:rsid w:val="005F1FB5"/>
    <w:rsid w:val="005F2081"/>
    <w:rsid w:val="005F2132"/>
    <w:rsid w:val="005F2188"/>
    <w:rsid w:val="005F218E"/>
    <w:rsid w:val="005F28AB"/>
    <w:rsid w:val="005F298E"/>
    <w:rsid w:val="005F29DF"/>
    <w:rsid w:val="005F2B8C"/>
    <w:rsid w:val="005F2C99"/>
    <w:rsid w:val="005F2E34"/>
    <w:rsid w:val="005F3444"/>
    <w:rsid w:val="005F3FF9"/>
    <w:rsid w:val="005F478A"/>
    <w:rsid w:val="005F47B7"/>
    <w:rsid w:val="005F48E3"/>
    <w:rsid w:val="005F4A30"/>
    <w:rsid w:val="005F5201"/>
    <w:rsid w:val="005F583E"/>
    <w:rsid w:val="005F5C9A"/>
    <w:rsid w:val="005F5D20"/>
    <w:rsid w:val="005F630E"/>
    <w:rsid w:val="005F6551"/>
    <w:rsid w:val="005F66A4"/>
    <w:rsid w:val="005F68F5"/>
    <w:rsid w:val="005F6B70"/>
    <w:rsid w:val="005F6F08"/>
    <w:rsid w:val="005F71F6"/>
    <w:rsid w:val="005F737C"/>
    <w:rsid w:val="005F7DD7"/>
    <w:rsid w:val="005F7FD3"/>
    <w:rsid w:val="0060007D"/>
    <w:rsid w:val="006001A3"/>
    <w:rsid w:val="006003F9"/>
    <w:rsid w:val="00600802"/>
    <w:rsid w:val="00600A32"/>
    <w:rsid w:val="00600EE9"/>
    <w:rsid w:val="006010FE"/>
    <w:rsid w:val="00601106"/>
    <w:rsid w:val="00601330"/>
    <w:rsid w:val="00601339"/>
    <w:rsid w:val="0060170E"/>
    <w:rsid w:val="006017A3"/>
    <w:rsid w:val="006018B6"/>
    <w:rsid w:val="006018BF"/>
    <w:rsid w:val="006018CC"/>
    <w:rsid w:val="00601A93"/>
    <w:rsid w:val="00601BC1"/>
    <w:rsid w:val="00601D98"/>
    <w:rsid w:val="00601DA2"/>
    <w:rsid w:val="006020A4"/>
    <w:rsid w:val="00602118"/>
    <w:rsid w:val="006029E1"/>
    <w:rsid w:val="00602BAB"/>
    <w:rsid w:val="00602C59"/>
    <w:rsid w:val="00602D52"/>
    <w:rsid w:val="006034DB"/>
    <w:rsid w:val="0060356B"/>
    <w:rsid w:val="00603684"/>
    <w:rsid w:val="00603809"/>
    <w:rsid w:val="00603961"/>
    <w:rsid w:val="006039E7"/>
    <w:rsid w:val="00603ABA"/>
    <w:rsid w:val="00603CED"/>
    <w:rsid w:val="00603FC7"/>
    <w:rsid w:val="00603FF7"/>
    <w:rsid w:val="0060409D"/>
    <w:rsid w:val="006043A8"/>
    <w:rsid w:val="006044B3"/>
    <w:rsid w:val="006045C8"/>
    <w:rsid w:val="006047FF"/>
    <w:rsid w:val="00604B16"/>
    <w:rsid w:val="00604B8F"/>
    <w:rsid w:val="00605061"/>
    <w:rsid w:val="00605848"/>
    <w:rsid w:val="00605AB0"/>
    <w:rsid w:val="00605C5F"/>
    <w:rsid w:val="00605CCA"/>
    <w:rsid w:val="006062C0"/>
    <w:rsid w:val="00606523"/>
    <w:rsid w:val="0060697C"/>
    <w:rsid w:val="00606A3A"/>
    <w:rsid w:val="00606A83"/>
    <w:rsid w:val="00606BB1"/>
    <w:rsid w:val="00606C75"/>
    <w:rsid w:val="0060724B"/>
    <w:rsid w:val="006072B9"/>
    <w:rsid w:val="006074C7"/>
    <w:rsid w:val="00607723"/>
    <w:rsid w:val="00607831"/>
    <w:rsid w:val="00607C03"/>
    <w:rsid w:val="00607FFC"/>
    <w:rsid w:val="0061009B"/>
    <w:rsid w:val="0061036F"/>
    <w:rsid w:val="006109E6"/>
    <w:rsid w:val="00610CDD"/>
    <w:rsid w:val="006111DF"/>
    <w:rsid w:val="006112C9"/>
    <w:rsid w:val="006114E2"/>
    <w:rsid w:val="006119B2"/>
    <w:rsid w:val="00611B8E"/>
    <w:rsid w:val="00611FF6"/>
    <w:rsid w:val="00612071"/>
    <w:rsid w:val="006124B2"/>
    <w:rsid w:val="00612536"/>
    <w:rsid w:val="006128C8"/>
    <w:rsid w:val="00612E33"/>
    <w:rsid w:val="006134C2"/>
    <w:rsid w:val="006134C7"/>
    <w:rsid w:val="00613604"/>
    <w:rsid w:val="00613B82"/>
    <w:rsid w:val="00613C47"/>
    <w:rsid w:val="00613DCD"/>
    <w:rsid w:val="00613F03"/>
    <w:rsid w:val="0061417D"/>
    <w:rsid w:val="00614417"/>
    <w:rsid w:val="006146A9"/>
    <w:rsid w:val="0061473B"/>
    <w:rsid w:val="00614AEB"/>
    <w:rsid w:val="00614CF2"/>
    <w:rsid w:val="00615274"/>
    <w:rsid w:val="00615542"/>
    <w:rsid w:val="006157C0"/>
    <w:rsid w:val="00615AC1"/>
    <w:rsid w:val="00615E30"/>
    <w:rsid w:val="0061629F"/>
    <w:rsid w:val="0061657C"/>
    <w:rsid w:val="00616741"/>
    <w:rsid w:val="00616A44"/>
    <w:rsid w:val="00616B4C"/>
    <w:rsid w:val="00616E85"/>
    <w:rsid w:val="00617086"/>
    <w:rsid w:val="00617106"/>
    <w:rsid w:val="00617151"/>
    <w:rsid w:val="00617344"/>
    <w:rsid w:val="006202A7"/>
    <w:rsid w:val="00620566"/>
    <w:rsid w:val="0062093F"/>
    <w:rsid w:val="0062095F"/>
    <w:rsid w:val="00620B93"/>
    <w:rsid w:val="00620F23"/>
    <w:rsid w:val="00620FDF"/>
    <w:rsid w:val="006214B3"/>
    <w:rsid w:val="00621A7E"/>
    <w:rsid w:val="00622900"/>
    <w:rsid w:val="0062290D"/>
    <w:rsid w:val="00622B2E"/>
    <w:rsid w:val="00622BB8"/>
    <w:rsid w:val="00622D2D"/>
    <w:rsid w:val="00622F21"/>
    <w:rsid w:val="0062337A"/>
    <w:rsid w:val="00623DC6"/>
    <w:rsid w:val="00623F5D"/>
    <w:rsid w:val="00623FB9"/>
    <w:rsid w:val="006240A2"/>
    <w:rsid w:val="00624928"/>
    <w:rsid w:val="0062492A"/>
    <w:rsid w:val="0062493E"/>
    <w:rsid w:val="0062493F"/>
    <w:rsid w:val="006249BC"/>
    <w:rsid w:val="00624E88"/>
    <w:rsid w:val="00624F21"/>
    <w:rsid w:val="00624FD7"/>
    <w:rsid w:val="0062527E"/>
    <w:rsid w:val="00625766"/>
    <w:rsid w:val="006257F3"/>
    <w:rsid w:val="00625950"/>
    <w:rsid w:val="00625ABE"/>
    <w:rsid w:val="00625E5D"/>
    <w:rsid w:val="0062612A"/>
    <w:rsid w:val="00626932"/>
    <w:rsid w:val="00626D97"/>
    <w:rsid w:val="00626DA0"/>
    <w:rsid w:val="00626FC3"/>
    <w:rsid w:val="00627442"/>
    <w:rsid w:val="006274C0"/>
    <w:rsid w:val="006275D0"/>
    <w:rsid w:val="00627610"/>
    <w:rsid w:val="00627682"/>
    <w:rsid w:val="00627857"/>
    <w:rsid w:val="00627AA9"/>
    <w:rsid w:val="00630004"/>
    <w:rsid w:val="00630309"/>
    <w:rsid w:val="0063054E"/>
    <w:rsid w:val="00630568"/>
    <w:rsid w:val="00630D28"/>
    <w:rsid w:val="00630FA1"/>
    <w:rsid w:val="00631053"/>
    <w:rsid w:val="006311DB"/>
    <w:rsid w:val="0063140B"/>
    <w:rsid w:val="006318C0"/>
    <w:rsid w:val="006319B7"/>
    <w:rsid w:val="00631B10"/>
    <w:rsid w:val="00632322"/>
    <w:rsid w:val="0063239E"/>
    <w:rsid w:val="00632F48"/>
    <w:rsid w:val="00632F75"/>
    <w:rsid w:val="0063303A"/>
    <w:rsid w:val="00633513"/>
    <w:rsid w:val="00633552"/>
    <w:rsid w:val="00633711"/>
    <w:rsid w:val="00633A10"/>
    <w:rsid w:val="00633A72"/>
    <w:rsid w:val="00633DA8"/>
    <w:rsid w:val="00634117"/>
    <w:rsid w:val="0063412F"/>
    <w:rsid w:val="006341B9"/>
    <w:rsid w:val="00634953"/>
    <w:rsid w:val="006349DE"/>
    <w:rsid w:val="00634B72"/>
    <w:rsid w:val="00634CCD"/>
    <w:rsid w:val="006350A2"/>
    <w:rsid w:val="00635187"/>
    <w:rsid w:val="006352EC"/>
    <w:rsid w:val="0063536E"/>
    <w:rsid w:val="00635415"/>
    <w:rsid w:val="0063562D"/>
    <w:rsid w:val="0063563B"/>
    <w:rsid w:val="006357DA"/>
    <w:rsid w:val="0063587A"/>
    <w:rsid w:val="006359B5"/>
    <w:rsid w:val="00635AA2"/>
    <w:rsid w:val="00635F20"/>
    <w:rsid w:val="00635F7C"/>
    <w:rsid w:val="006368E7"/>
    <w:rsid w:val="0063691E"/>
    <w:rsid w:val="00636A30"/>
    <w:rsid w:val="00636B10"/>
    <w:rsid w:val="00636DC1"/>
    <w:rsid w:val="00636F52"/>
    <w:rsid w:val="00637045"/>
    <w:rsid w:val="0063716D"/>
    <w:rsid w:val="0063790B"/>
    <w:rsid w:val="006379CA"/>
    <w:rsid w:val="00637A57"/>
    <w:rsid w:val="00637C27"/>
    <w:rsid w:val="00637D77"/>
    <w:rsid w:val="00640380"/>
    <w:rsid w:val="006403CE"/>
    <w:rsid w:val="00640AA4"/>
    <w:rsid w:val="00640B45"/>
    <w:rsid w:val="00640F0B"/>
    <w:rsid w:val="00640FEE"/>
    <w:rsid w:val="0064109C"/>
    <w:rsid w:val="0064110D"/>
    <w:rsid w:val="0064117E"/>
    <w:rsid w:val="00641510"/>
    <w:rsid w:val="0064191C"/>
    <w:rsid w:val="00641BD3"/>
    <w:rsid w:val="00641C1F"/>
    <w:rsid w:val="00641CB2"/>
    <w:rsid w:val="00641EAF"/>
    <w:rsid w:val="006422F2"/>
    <w:rsid w:val="006424A0"/>
    <w:rsid w:val="00642BB7"/>
    <w:rsid w:val="00642CE7"/>
    <w:rsid w:val="00643074"/>
    <w:rsid w:val="0064356E"/>
    <w:rsid w:val="00643959"/>
    <w:rsid w:val="00643AB9"/>
    <w:rsid w:val="00643D83"/>
    <w:rsid w:val="00643EE8"/>
    <w:rsid w:val="006440D1"/>
    <w:rsid w:val="0064462F"/>
    <w:rsid w:val="00644C25"/>
    <w:rsid w:val="00644E75"/>
    <w:rsid w:val="00644E81"/>
    <w:rsid w:val="006452D6"/>
    <w:rsid w:val="006454C1"/>
    <w:rsid w:val="006457E8"/>
    <w:rsid w:val="0064592E"/>
    <w:rsid w:val="006459EB"/>
    <w:rsid w:val="00645A37"/>
    <w:rsid w:val="00645B4E"/>
    <w:rsid w:val="00646027"/>
    <w:rsid w:val="00646069"/>
    <w:rsid w:val="0064619E"/>
    <w:rsid w:val="0064630B"/>
    <w:rsid w:val="00646676"/>
    <w:rsid w:val="006467D6"/>
    <w:rsid w:val="006467E1"/>
    <w:rsid w:val="00646C85"/>
    <w:rsid w:val="00646F79"/>
    <w:rsid w:val="0064719E"/>
    <w:rsid w:val="006471DF"/>
    <w:rsid w:val="006475B1"/>
    <w:rsid w:val="00647A39"/>
    <w:rsid w:val="00647A6C"/>
    <w:rsid w:val="00647C69"/>
    <w:rsid w:val="006500F9"/>
    <w:rsid w:val="00650103"/>
    <w:rsid w:val="00650358"/>
    <w:rsid w:val="006509A4"/>
    <w:rsid w:val="00650FBE"/>
    <w:rsid w:val="006514E4"/>
    <w:rsid w:val="006516AF"/>
    <w:rsid w:val="0065199E"/>
    <w:rsid w:val="00651A01"/>
    <w:rsid w:val="00651E2C"/>
    <w:rsid w:val="0065219D"/>
    <w:rsid w:val="00652326"/>
    <w:rsid w:val="00652376"/>
    <w:rsid w:val="0065247A"/>
    <w:rsid w:val="00652AD5"/>
    <w:rsid w:val="00652DD7"/>
    <w:rsid w:val="00652F0C"/>
    <w:rsid w:val="00653923"/>
    <w:rsid w:val="00653944"/>
    <w:rsid w:val="00653A83"/>
    <w:rsid w:val="00653BBF"/>
    <w:rsid w:val="00653C02"/>
    <w:rsid w:val="00653E7B"/>
    <w:rsid w:val="0065467F"/>
    <w:rsid w:val="006546B5"/>
    <w:rsid w:val="00654905"/>
    <w:rsid w:val="00654C94"/>
    <w:rsid w:val="00654DF6"/>
    <w:rsid w:val="00654E3B"/>
    <w:rsid w:val="006551DA"/>
    <w:rsid w:val="006551F3"/>
    <w:rsid w:val="0065522C"/>
    <w:rsid w:val="006552CF"/>
    <w:rsid w:val="006556FB"/>
    <w:rsid w:val="00655884"/>
    <w:rsid w:val="00655DCF"/>
    <w:rsid w:val="00655E80"/>
    <w:rsid w:val="00656014"/>
    <w:rsid w:val="006560B3"/>
    <w:rsid w:val="00656173"/>
    <w:rsid w:val="00656205"/>
    <w:rsid w:val="00656367"/>
    <w:rsid w:val="00656585"/>
    <w:rsid w:val="00656676"/>
    <w:rsid w:val="0065672B"/>
    <w:rsid w:val="006568A2"/>
    <w:rsid w:val="0065692B"/>
    <w:rsid w:val="00656A63"/>
    <w:rsid w:val="00656B0E"/>
    <w:rsid w:val="00656CE9"/>
    <w:rsid w:val="00657161"/>
    <w:rsid w:val="0065737F"/>
    <w:rsid w:val="006577D4"/>
    <w:rsid w:val="00657DEC"/>
    <w:rsid w:val="0066029C"/>
    <w:rsid w:val="0066033C"/>
    <w:rsid w:val="00660B00"/>
    <w:rsid w:val="00660C3A"/>
    <w:rsid w:val="00660CF0"/>
    <w:rsid w:val="0066113A"/>
    <w:rsid w:val="006616D4"/>
    <w:rsid w:val="00662058"/>
    <w:rsid w:val="006624F2"/>
    <w:rsid w:val="006625EB"/>
    <w:rsid w:val="00662677"/>
    <w:rsid w:val="006626FB"/>
    <w:rsid w:val="0066280C"/>
    <w:rsid w:val="00662911"/>
    <w:rsid w:val="00662BD9"/>
    <w:rsid w:val="00662C24"/>
    <w:rsid w:val="0066301F"/>
    <w:rsid w:val="006631EB"/>
    <w:rsid w:val="00663218"/>
    <w:rsid w:val="0066381A"/>
    <w:rsid w:val="006639CB"/>
    <w:rsid w:val="00663C85"/>
    <w:rsid w:val="006640ED"/>
    <w:rsid w:val="0066444A"/>
    <w:rsid w:val="00664FC8"/>
    <w:rsid w:val="006652DC"/>
    <w:rsid w:val="0066538D"/>
    <w:rsid w:val="0066588D"/>
    <w:rsid w:val="00665ACE"/>
    <w:rsid w:val="00665BDE"/>
    <w:rsid w:val="00665C08"/>
    <w:rsid w:val="00665C86"/>
    <w:rsid w:val="00666196"/>
    <w:rsid w:val="006661BD"/>
    <w:rsid w:val="006661E9"/>
    <w:rsid w:val="00666210"/>
    <w:rsid w:val="00666970"/>
    <w:rsid w:val="00666979"/>
    <w:rsid w:val="00666B9F"/>
    <w:rsid w:val="00666DF0"/>
    <w:rsid w:val="00666F85"/>
    <w:rsid w:val="0066702E"/>
    <w:rsid w:val="0066710E"/>
    <w:rsid w:val="006672AF"/>
    <w:rsid w:val="0066738B"/>
    <w:rsid w:val="00667B39"/>
    <w:rsid w:val="00667C96"/>
    <w:rsid w:val="00670095"/>
    <w:rsid w:val="00670183"/>
    <w:rsid w:val="00670395"/>
    <w:rsid w:val="00670723"/>
    <w:rsid w:val="006708B4"/>
    <w:rsid w:val="00670A18"/>
    <w:rsid w:val="00670BF8"/>
    <w:rsid w:val="00670D46"/>
    <w:rsid w:val="00671333"/>
    <w:rsid w:val="00671377"/>
    <w:rsid w:val="006717AF"/>
    <w:rsid w:val="00671A75"/>
    <w:rsid w:val="00671EB1"/>
    <w:rsid w:val="0067203A"/>
    <w:rsid w:val="00672191"/>
    <w:rsid w:val="006721AD"/>
    <w:rsid w:val="006721DE"/>
    <w:rsid w:val="00672344"/>
    <w:rsid w:val="006724C9"/>
    <w:rsid w:val="00672554"/>
    <w:rsid w:val="006725BD"/>
    <w:rsid w:val="00672694"/>
    <w:rsid w:val="00672763"/>
    <w:rsid w:val="00672950"/>
    <w:rsid w:val="00672A05"/>
    <w:rsid w:val="00672E72"/>
    <w:rsid w:val="00672F8F"/>
    <w:rsid w:val="006730DA"/>
    <w:rsid w:val="006731BA"/>
    <w:rsid w:val="00673205"/>
    <w:rsid w:val="00673527"/>
    <w:rsid w:val="00673568"/>
    <w:rsid w:val="006738FE"/>
    <w:rsid w:val="00673A70"/>
    <w:rsid w:val="00673BE6"/>
    <w:rsid w:val="00673D70"/>
    <w:rsid w:val="00673E6B"/>
    <w:rsid w:val="006745EB"/>
    <w:rsid w:val="00674C12"/>
    <w:rsid w:val="00674D43"/>
    <w:rsid w:val="0067502C"/>
    <w:rsid w:val="00675071"/>
    <w:rsid w:val="006750C1"/>
    <w:rsid w:val="006750EC"/>
    <w:rsid w:val="006750F2"/>
    <w:rsid w:val="00675268"/>
    <w:rsid w:val="00675494"/>
    <w:rsid w:val="0067574E"/>
    <w:rsid w:val="00675971"/>
    <w:rsid w:val="00675C9B"/>
    <w:rsid w:val="00675DB5"/>
    <w:rsid w:val="006761FC"/>
    <w:rsid w:val="006762A2"/>
    <w:rsid w:val="006762FE"/>
    <w:rsid w:val="006765B7"/>
    <w:rsid w:val="0067664F"/>
    <w:rsid w:val="00676730"/>
    <w:rsid w:val="0067676D"/>
    <w:rsid w:val="0067695A"/>
    <w:rsid w:val="006776B3"/>
    <w:rsid w:val="00677D7B"/>
    <w:rsid w:val="00677F9A"/>
    <w:rsid w:val="006803E0"/>
    <w:rsid w:val="00680563"/>
    <w:rsid w:val="00681231"/>
    <w:rsid w:val="00681237"/>
    <w:rsid w:val="0068123A"/>
    <w:rsid w:val="0068156B"/>
    <w:rsid w:val="006817CE"/>
    <w:rsid w:val="00681B0E"/>
    <w:rsid w:val="00681B95"/>
    <w:rsid w:val="00681CB5"/>
    <w:rsid w:val="00681F7A"/>
    <w:rsid w:val="006821C2"/>
    <w:rsid w:val="00682216"/>
    <w:rsid w:val="0068235F"/>
    <w:rsid w:val="00682461"/>
    <w:rsid w:val="00682482"/>
    <w:rsid w:val="006824CC"/>
    <w:rsid w:val="00682AC0"/>
    <w:rsid w:val="00682B50"/>
    <w:rsid w:val="00682B84"/>
    <w:rsid w:val="00682C8C"/>
    <w:rsid w:val="00682EC7"/>
    <w:rsid w:val="0068302F"/>
    <w:rsid w:val="00683091"/>
    <w:rsid w:val="00683104"/>
    <w:rsid w:val="006831DC"/>
    <w:rsid w:val="006833B3"/>
    <w:rsid w:val="0068342D"/>
    <w:rsid w:val="00683536"/>
    <w:rsid w:val="006835F8"/>
    <w:rsid w:val="0068366D"/>
    <w:rsid w:val="006836D8"/>
    <w:rsid w:val="00683AA2"/>
    <w:rsid w:val="00683D35"/>
    <w:rsid w:val="00683F64"/>
    <w:rsid w:val="00683F72"/>
    <w:rsid w:val="006842F1"/>
    <w:rsid w:val="00684347"/>
    <w:rsid w:val="006848C4"/>
    <w:rsid w:val="00684FC2"/>
    <w:rsid w:val="00685007"/>
    <w:rsid w:val="006850E3"/>
    <w:rsid w:val="00685A0F"/>
    <w:rsid w:val="00685D3D"/>
    <w:rsid w:val="00685ECE"/>
    <w:rsid w:val="00685FB8"/>
    <w:rsid w:val="00686372"/>
    <w:rsid w:val="006863DC"/>
    <w:rsid w:val="00686766"/>
    <w:rsid w:val="00686EC9"/>
    <w:rsid w:val="00687073"/>
    <w:rsid w:val="00687491"/>
    <w:rsid w:val="00687D6F"/>
    <w:rsid w:val="0069026A"/>
    <w:rsid w:val="0069046A"/>
    <w:rsid w:val="006904F0"/>
    <w:rsid w:val="006909FC"/>
    <w:rsid w:val="00690C18"/>
    <w:rsid w:val="00691055"/>
    <w:rsid w:val="0069130D"/>
    <w:rsid w:val="006914B9"/>
    <w:rsid w:val="00691AE5"/>
    <w:rsid w:val="00691CB6"/>
    <w:rsid w:val="00691EA2"/>
    <w:rsid w:val="00691FC6"/>
    <w:rsid w:val="006923F2"/>
    <w:rsid w:val="0069247F"/>
    <w:rsid w:val="006924DA"/>
    <w:rsid w:val="00692710"/>
    <w:rsid w:val="0069276A"/>
    <w:rsid w:val="00692ACE"/>
    <w:rsid w:val="00692AFA"/>
    <w:rsid w:val="00692C46"/>
    <w:rsid w:val="00692CE0"/>
    <w:rsid w:val="006931E0"/>
    <w:rsid w:val="00693380"/>
    <w:rsid w:val="006935B3"/>
    <w:rsid w:val="0069377D"/>
    <w:rsid w:val="00693D3E"/>
    <w:rsid w:val="00693E59"/>
    <w:rsid w:val="006941F3"/>
    <w:rsid w:val="0069460F"/>
    <w:rsid w:val="00694B4E"/>
    <w:rsid w:val="00694F18"/>
    <w:rsid w:val="00694FC0"/>
    <w:rsid w:val="00695306"/>
    <w:rsid w:val="00695475"/>
    <w:rsid w:val="00695666"/>
    <w:rsid w:val="00695953"/>
    <w:rsid w:val="00695A75"/>
    <w:rsid w:val="00695B46"/>
    <w:rsid w:val="00695F02"/>
    <w:rsid w:val="00695FA6"/>
    <w:rsid w:val="00696148"/>
    <w:rsid w:val="00696162"/>
    <w:rsid w:val="00696376"/>
    <w:rsid w:val="0069693D"/>
    <w:rsid w:val="0069695F"/>
    <w:rsid w:val="006969BC"/>
    <w:rsid w:val="00696D58"/>
    <w:rsid w:val="00696E60"/>
    <w:rsid w:val="00696EEC"/>
    <w:rsid w:val="00697075"/>
    <w:rsid w:val="00697664"/>
    <w:rsid w:val="006977CE"/>
    <w:rsid w:val="0069798B"/>
    <w:rsid w:val="00697DA4"/>
    <w:rsid w:val="00697DF9"/>
    <w:rsid w:val="00697E6D"/>
    <w:rsid w:val="00697E77"/>
    <w:rsid w:val="006A001D"/>
    <w:rsid w:val="006A00FC"/>
    <w:rsid w:val="006A013F"/>
    <w:rsid w:val="006A01A6"/>
    <w:rsid w:val="006A0309"/>
    <w:rsid w:val="006A0338"/>
    <w:rsid w:val="006A04DC"/>
    <w:rsid w:val="006A04E6"/>
    <w:rsid w:val="006A0626"/>
    <w:rsid w:val="006A0880"/>
    <w:rsid w:val="006A0974"/>
    <w:rsid w:val="006A0AF3"/>
    <w:rsid w:val="006A0D7C"/>
    <w:rsid w:val="006A112B"/>
    <w:rsid w:val="006A14A3"/>
    <w:rsid w:val="006A14CA"/>
    <w:rsid w:val="006A151E"/>
    <w:rsid w:val="006A1563"/>
    <w:rsid w:val="006A17B4"/>
    <w:rsid w:val="006A17EB"/>
    <w:rsid w:val="006A1B72"/>
    <w:rsid w:val="006A1F6A"/>
    <w:rsid w:val="006A1FB4"/>
    <w:rsid w:val="006A2021"/>
    <w:rsid w:val="006A23B7"/>
    <w:rsid w:val="006A24EF"/>
    <w:rsid w:val="006A287F"/>
    <w:rsid w:val="006A2A1B"/>
    <w:rsid w:val="006A2E0E"/>
    <w:rsid w:val="006A2E31"/>
    <w:rsid w:val="006A2F6A"/>
    <w:rsid w:val="006A31AC"/>
    <w:rsid w:val="006A37B4"/>
    <w:rsid w:val="006A3A98"/>
    <w:rsid w:val="006A3B5E"/>
    <w:rsid w:val="006A42CD"/>
    <w:rsid w:val="006A4445"/>
    <w:rsid w:val="006A44F1"/>
    <w:rsid w:val="006A452B"/>
    <w:rsid w:val="006A45D4"/>
    <w:rsid w:val="006A47C4"/>
    <w:rsid w:val="006A4990"/>
    <w:rsid w:val="006A49D4"/>
    <w:rsid w:val="006A514B"/>
    <w:rsid w:val="006A52E8"/>
    <w:rsid w:val="006A5464"/>
    <w:rsid w:val="006A5656"/>
    <w:rsid w:val="006A56FD"/>
    <w:rsid w:val="006A5D61"/>
    <w:rsid w:val="006A5EE7"/>
    <w:rsid w:val="006A6329"/>
    <w:rsid w:val="006A65F8"/>
    <w:rsid w:val="006A662A"/>
    <w:rsid w:val="006A66F5"/>
    <w:rsid w:val="006A6A43"/>
    <w:rsid w:val="006A6A81"/>
    <w:rsid w:val="006A6D14"/>
    <w:rsid w:val="006A7050"/>
    <w:rsid w:val="006A7274"/>
    <w:rsid w:val="006A7505"/>
    <w:rsid w:val="006A79EE"/>
    <w:rsid w:val="006A7A01"/>
    <w:rsid w:val="006A7B4D"/>
    <w:rsid w:val="006B0032"/>
    <w:rsid w:val="006B043E"/>
    <w:rsid w:val="006B0CD6"/>
    <w:rsid w:val="006B0D88"/>
    <w:rsid w:val="006B0E4F"/>
    <w:rsid w:val="006B126B"/>
    <w:rsid w:val="006B16B8"/>
    <w:rsid w:val="006B178D"/>
    <w:rsid w:val="006B1956"/>
    <w:rsid w:val="006B1A21"/>
    <w:rsid w:val="006B207D"/>
    <w:rsid w:val="006B20DB"/>
    <w:rsid w:val="006B2469"/>
    <w:rsid w:val="006B25B6"/>
    <w:rsid w:val="006B2734"/>
    <w:rsid w:val="006B2976"/>
    <w:rsid w:val="006B29F9"/>
    <w:rsid w:val="006B2EA8"/>
    <w:rsid w:val="006B3328"/>
    <w:rsid w:val="006B3414"/>
    <w:rsid w:val="006B366A"/>
    <w:rsid w:val="006B37B1"/>
    <w:rsid w:val="006B39CF"/>
    <w:rsid w:val="006B3D23"/>
    <w:rsid w:val="006B3F33"/>
    <w:rsid w:val="006B3FDA"/>
    <w:rsid w:val="006B4564"/>
    <w:rsid w:val="006B485D"/>
    <w:rsid w:val="006B4AC2"/>
    <w:rsid w:val="006B4B9D"/>
    <w:rsid w:val="006B4EE9"/>
    <w:rsid w:val="006B4EEE"/>
    <w:rsid w:val="006B508D"/>
    <w:rsid w:val="006B58B0"/>
    <w:rsid w:val="006B598C"/>
    <w:rsid w:val="006B5A6B"/>
    <w:rsid w:val="006B5B0F"/>
    <w:rsid w:val="006B5C30"/>
    <w:rsid w:val="006B5E75"/>
    <w:rsid w:val="006B651B"/>
    <w:rsid w:val="006B71D9"/>
    <w:rsid w:val="006B78FB"/>
    <w:rsid w:val="006B79E0"/>
    <w:rsid w:val="006B79E6"/>
    <w:rsid w:val="006C00CC"/>
    <w:rsid w:val="006C02C5"/>
    <w:rsid w:val="006C0358"/>
    <w:rsid w:val="006C07A6"/>
    <w:rsid w:val="006C0BCA"/>
    <w:rsid w:val="006C0CE4"/>
    <w:rsid w:val="006C0F75"/>
    <w:rsid w:val="006C167A"/>
    <w:rsid w:val="006C16C3"/>
    <w:rsid w:val="006C16EB"/>
    <w:rsid w:val="006C1A1F"/>
    <w:rsid w:val="006C2795"/>
    <w:rsid w:val="006C280F"/>
    <w:rsid w:val="006C2A90"/>
    <w:rsid w:val="006C2A97"/>
    <w:rsid w:val="006C2B56"/>
    <w:rsid w:val="006C2BC4"/>
    <w:rsid w:val="006C2BEB"/>
    <w:rsid w:val="006C2FC3"/>
    <w:rsid w:val="006C30AE"/>
    <w:rsid w:val="006C31E6"/>
    <w:rsid w:val="006C3370"/>
    <w:rsid w:val="006C3635"/>
    <w:rsid w:val="006C384D"/>
    <w:rsid w:val="006C3919"/>
    <w:rsid w:val="006C39BD"/>
    <w:rsid w:val="006C4505"/>
    <w:rsid w:val="006C483A"/>
    <w:rsid w:val="006C4BB6"/>
    <w:rsid w:val="006C4C7E"/>
    <w:rsid w:val="006C4DDC"/>
    <w:rsid w:val="006C51D6"/>
    <w:rsid w:val="006C5435"/>
    <w:rsid w:val="006C54C8"/>
    <w:rsid w:val="006C5832"/>
    <w:rsid w:val="006C59BD"/>
    <w:rsid w:val="006C5F28"/>
    <w:rsid w:val="006C5FC0"/>
    <w:rsid w:val="006C6544"/>
    <w:rsid w:val="006C6929"/>
    <w:rsid w:val="006C6982"/>
    <w:rsid w:val="006C69FB"/>
    <w:rsid w:val="006C6B28"/>
    <w:rsid w:val="006C7324"/>
    <w:rsid w:val="006C7754"/>
    <w:rsid w:val="006D01D8"/>
    <w:rsid w:val="006D01FC"/>
    <w:rsid w:val="006D0334"/>
    <w:rsid w:val="006D055C"/>
    <w:rsid w:val="006D074D"/>
    <w:rsid w:val="006D074F"/>
    <w:rsid w:val="006D0886"/>
    <w:rsid w:val="006D0A82"/>
    <w:rsid w:val="006D0C4C"/>
    <w:rsid w:val="006D0F96"/>
    <w:rsid w:val="006D1121"/>
    <w:rsid w:val="006D14F2"/>
    <w:rsid w:val="006D1531"/>
    <w:rsid w:val="006D1536"/>
    <w:rsid w:val="006D15EF"/>
    <w:rsid w:val="006D17CE"/>
    <w:rsid w:val="006D1848"/>
    <w:rsid w:val="006D1863"/>
    <w:rsid w:val="006D18A5"/>
    <w:rsid w:val="006D18C3"/>
    <w:rsid w:val="006D18CF"/>
    <w:rsid w:val="006D18E5"/>
    <w:rsid w:val="006D195C"/>
    <w:rsid w:val="006D1986"/>
    <w:rsid w:val="006D1CC5"/>
    <w:rsid w:val="006D1D36"/>
    <w:rsid w:val="006D1DB7"/>
    <w:rsid w:val="006D1E40"/>
    <w:rsid w:val="006D1FE9"/>
    <w:rsid w:val="006D20D6"/>
    <w:rsid w:val="006D231E"/>
    <w:rsid w:val="006D2341"/>
    <w:rsid w:val="006D2580"/>
    <w:rsid w:val="006D276A"/>
    <w:rsid w:val="006D2787"/>
    <w:rsid w:val="006D2A00"/>
    <w:rsid w:val="006D2BF0"/>
    <w:rsid w:val="006D2C26"/>
    <w:rsid w:val="006D2E46"/>
    <w:rsid w:val="006D325F"/>
    <w:rsid w:val="006D343A"/>
    <w:rsid w:val="006D365F"/>
    <w:rsid w:val="006D376F"/>
    <w:rsid w:val="006D37B9"/>
    <w:rsid w:val="006D37D2"/>
    <w:rsid w:val="006D39D0"/>
    <w:rsid w:val="006D42A4"/>
    <w:rsid w:val="006D457C"/>
    <w:rsid w:val="006D49CD"/>
    <w:rsid w:val="006D4B2E"/>
    <w:rsid w:val="006D5011"/>
    <w:rsid w:val="006D5297"/>
    <w:rsid w:val="006D5404"/>
    <w:rsid w:val="006D5423"/>
    <w:rsid w:val="006D5F07"/>
    <w:rsid w:val="006D6043"/>
    <w:rsid w:val="006D605E"/>
    <w:rsid w:val="006D61A6"/>
    <w:rsid w:val="006D6262"/>
    <w:rsid w:val="006D645F"/>
    <w:rsid w:val="006D6860"/>
    <w:rsid w:val="006D6E03"/>
    <w:rsid w:val="006D7462"/>
    <w:rsid w:val="006D79FD"/>
    <w:rsid w:val="006D7A7C"/>
    <w:rsid w:val="006D7B95"/>
    <w:rsid w:val="006D7DC2"/>
    <w:rsid w:val="006D7EA4"/>
    <w:rsid w:val="006E00B3"/>
    <w:rsid w:val="006E159C"/>
    <w:rsid w:val="006E1682"/>
    <w:rsid w:val="006E192C"/>
    <w:rsid w:val="006E1A9F"/>
    <w:rsid w:val="006E2166"/>
    <w:rsid w:val="006E228F"/>
    <w:rsid w:val="006E2486"/>
    <w:rsid w:val="006E2533"/>
    <w:rsid w:val="006E26EA"/>
    <w:rsid w:val="006E278A"/>
    <w:rsid w:val="006E2DF3"/>
    <w:rsid w:val="006E2FEF"/>
    <w:rsid w:val="006E361D"/>
    <w:rsid w:val="006E3746"/>
    <w:rsid w:val="006E391D"/>
    <w:rsid w:val="006E39F1"/>
    <w:rsid w:val="006E4170"/>
    <w:rsid w:val="006E4370"/>
    <w:rsid w:val="006E47C9"/>
    <w:rsid w:val="006E4BD2"/>
    <w:rsid w:val="006E4E51"/>
    <w:rsid w:val="006E4EEB"/>
    <w:rsid w:val="006E51E7"/>
    <w:rsid w:val="006E522E"/>
    <w:rsid w:val="006E531F"/>
    <w:rsid w:val="006E61A3"/>
    <w:rsid w:val="006E63A3"/>
    <w:rsid w:val="006E709C"/>
    <w:rsid w:val="006E70E8"/>
    <w:rsid w:val="006E746A"/>
    <w:rsid w:val="006E762B"/>
    <w:rsid w:val="006E763C"/>
    <w:rsid w:val="006E7645"/>
    <w:rsid w:val="006E7891"/>
    <w:rsid w:val="006E7AE8"/>
    <w:rsid w:val="006E7F59"/>
    <w:rsid w:val="006E7F84"/>
    <w:rsid w:val="006F0454"/>
    <w:rsid w:val="006F05B1"/>
    <w:rsid w:val="006F091E"/>
    <w:rsid w:val="006F0BBD"/>
    <w:rsid w:val="006F0F5C"/>
    <w:rsid w:val="006F0F87"/>
    <w:rsid w:val="006F1110"/>
    <w:rsid w:val="006F111A"/>
    <w:rsid w:val="006F13D6"/>
    <w:rsid w:val="006F146C"/>
    <w:rsid w:val="006F1508"/>
    <w:rsid w:val="006F1571"/>
    <w:rsid w:val="006F15FC"/>
    <w:rsid w:val="006F1A57"/>
    <w:rsid w:val="006F1B03"/>
    <w:rsid w:val="006F1B65"/>
    <w:rsid w:val="006F1DBC"/>
    <w:rsid w:val="006F1FC6"/>
    <w:rsid w:val="006F2A26"/>
    <w:rsid w:val="006F2A72"/>
    <w:rsid w:val="006F2B1B"/>
    <w:rsid w:val="006F2B81"/>
    <w:rsid w:val="006F2DD1"/>
    <w:rsid w:val="006F2DE2"/>
    <w:rsid w:val="006F2DE9"/>
    <w:rsid w:val="006F2EAC"/>
    <w:rsid w:val="006F3661"/>
    <w:rsid w:val="006F377D"/>
    <w:rsid w:val="006F37DB"/>
    <w:rsid w:val="006F3B64"/>
    <w:rsid w:val="006F3C4F"/>
    <w:rsid w:val="006F3F33"/>
    <w:rsid w:val="006F49B7"/>
    <w:rsid w:val="006F4ACB"/>
    <w:rsid w:val="006F4B49"/>
    <w:rsid w:val="006F4F96"/>
    <w:rsid w:val="006F5153"/>
    <w:rsid w:val="006F5479"/>
    <w:rsid w:val="006F58E9"/>
    <w:rsid w:val="006F5953"/>
    <w:rsid w:val="006F5CFC"/>
    <w:rsid w:val="006F5D5B"/>
    <w:rsid w:val="006F5E2D"/>
    <w:rsid w:val="006F5EC8"/>
    <w:rsid w:val="006F5F7C"/>
    <w:rsid w:val="006F6014"/>
    <w:rsid w:val="006F6178"/>
    <w:rsid w:val="006F619F"/>
    <w:rsid w:val="006F67D0"/>
    <w:rsid w:val="006F69DB"/>
    <w:rsid w:val="006F6B17"/>
    <w:rsid w:val="006F6C59"/>
    <w:rsid w:val="006F6CA2"/>
    <w:rsid w:val="006F6D1B"/>
    <w:rsid w:val="006F7004"/>
    <w:rsid w:val="006F7119"/>
    <w:rsid w:val="006F7406"/>
    <w:rsid w:val="006F78C5"/>
    <w:rsid w:val="006F79D5"/>
    <w:rsid w:val="006F7C6F"/>
    <w:rsid w:val="006F7D35"/>
    <w:rsid w:val="00700054"/>
    <w:rsid w:val="007001BA"/>
    <w:rsid w:val="007001F8"/>
    <w:rsid w:val="00700391"/>
    <w:rsid w:val="007003B4"/>
    <w:rsid w:val="00700411"/>
    <w:rsid w:val="007007B8"/>
    <w:rsid w:val="00700D7B"/>
    <w:rsid w:val="00701362"/>
    <w:rsid w:val="0070161B"/>
    <w:rsid w:val="007016EC"/>
    <w:rsid w:val="00701A5C"/>
    <w:rsid w:val="00701B2D"/>
    <w:rsid w:val="00701F5B"/>
    <w:rsid w:val="00702187"/>
    <w:rsid w:val="00702394"/>
    <w:rsid w:val="007025C6"/>
    <w:rsid w:val="0070277C"/>
    <w:rsid w:val="007027F9"/>
    <w:rsid w:val="00702867"/>
    <w:rsid w:val="00702AE7"/>
    <w:rsid w:val="00702D1E"/>
    <w:rsid w:val="00702DFC"/>
    <w:rsid w:val="00702E2C"/>
    <w:rsid w:val="00703223"/>
    <w:rsid w:val="0070363F"/>
    <w:rsid w:val="0070379E"/>
    <w:rsid w:val="00703849"/>
    <w:rsid w:val="0070398A"/>
    <w:rsid w:val="00703A1B"/>
    <w:rsid w:val="00703A6C"/>
    <w:rsid w:val="00703A7D"/>
    <w:rsid w:val="00703C08"/>
    <w:rsid w:val="00703F2A"/>
    <w:rsid w:val="007042B0"/>
    <w:rsid w:val="007044DD"/>
    <w:rsid w:val="0070453C"/>
    <w:rsid w:val="007045CE"/>
    <w:rsid w:val="007047DF"/>
    <w:rsid w:val="0070489E"/>
    <w:rsid w:val="00704B64"/>
    <w:rsid w:val="00704C07"/>
    <w:rsid w:val="00704CB1"/>
    <w:rsid w:val="00704D4F"/>
    <w:rsid w:val="00705607"/>
    <w:rsid w:val="0070567F"/>
    <w:rsid w:val="00705873"/>
    <w:rsid w:val="00705CEF"/>
    <w:rsid w:val="00706207"/>
    <w:rsid w:val="0070659A"/>
    <w:rsid w:val="00706946"/>
    <w:rsid w:val="00706A90"/>
    <w:rsid w:val="00706B18"/>
    <w:rsid w:val="00706C1C"/>
    <w:rsid w:val="00706EAB"/>
    <w:rsid w:val="0070715F"/>
    <w:rsid w:val="00707681"/>
    <w:rsid w:val="00707AB2"/>
    <w:rsid w:val="00707D1B"/>
    <w:rsid w:val="00707E02"/>
    <w:rsid w:val="0071010A"/>
    <w:rsid w:val="00710156"/>
    <w:rsid w:val="00710446"/>
    <w:rsid w:val="007105F4"/>
    <w:rsid w:val="007107F0"/>
    <w:rsid w:val="007108E4"/>
    <w:rsid w:val="007109CD"/>
    <w:rsid w:val="00710A74"/>
    <w:rsid w:val="00711118"/>
    <w:rsid w:val="00711EDD"/>
    <w:rsid w:val="007122EA"/>
    <w:rsid w:val="007123C8"/>
    <w:rsid w:val="0071252A"/>
    <w:rsid w:val="00712B57"/>
    <w:rsid w:val="0071373C"/>
    <w:rsid w:val="00713D29"/>
    <w:rsid w:val="00713E26"/>
    <w:rsid w:val="00714089"/>
    <w:rsid w:val="007140E2"/>
    <w:rsid w:val="007141F6"/>
    <w:rsid w:val="00714316"/>
    <w:rsid w:val="00714373"/>
    <w:rsid w:val="0071446C"/>
    <w:rsid w:val="00714613"/>
    <w:rsid w:val="00714742"/>
    <w:rsid w:val="00714843"/>
    <w:rsid w:val="00714DDB"/>
    <w:rsid w:val="00715217"/>
    <w:rsid w:val="00715237"/>
    <w:rsid w:val="007152C3"/>
    <w:rsid w:val="007153D2"/>
    <w:rsid w:val="007155EA"/>
    <w:rsid w:val="00715A1A"/>
    <w:rsid w:val="00715C38"/>
    <w:rsid w:val="007160A2"/>
    <w:rsid w:val="007161C2"/>
    <w:rsid w:val="0071629F"/>
    <w:rsid w:val="007162A8"/>
    <w:rsid w:val="00716555"/>
    <w:rsid w:val="00716A05"/>
    <w:rsid w:val="00716A30"/>
    <w:rsid w:val="00716E85"/>
    <w:rsid w:val="00716F84"/>
    <w:rsid w:val="007171B8"/>
    <w:rsid w:val="00717212"/>
    <w:rsid w:val="007179DA"/>
    <w:rsid w:val="00717C21"/>
    <w:rsid w:val="00717C4E"/>
    <w:rsid w:val="00717F78"/>
    <w:rsid w:val="00720185"/>
    <w:rsid w:val="00720257"/>
    <w:rsid w:val="0072032B"/>
    <w:rsid w:val="00720383"/>
    <w:rsid w:val="007203CE"/>
    <w:rsid w:val="007206C0"/>
    <w:rsid w:val="00720867"/>
    <w:rsid w:val="00720986"/>
    <w:rsid w:val="00720A83"/>
    <w:rsid w:val="00720BA6"/>
    <w:rsid w:val="00720E2F"/>
    <w:rsid w:val="00720E8B"/>
    <w:rsid w:val="00720EE1"/>
    <w:rsid w:val="00721056"/>
    <w:rsid w:val="0072105C"/>
    <w:rsid w:val="00721306"/>
    <w:rsid w:val="007214F2"/>
    <w:rsid w:val="0072185F"/>
    <w:rsid w:val="00721889"/>
    <w:rsid w:val="0072189C"/>
    <w:rsid w:val="007219A1"/>
    <w:rsid w:val="00721EB5"/>
    <w:rsid w:val="00721F79"/>
    <w:rsid w:val="007224BF"/>
    <w:rsid w:val="00722532"/>
    <w:rsid w:val="00722548"/>
    <w:rsid w:val="00722E1E"/>
    <w:rsid w:val="00722ED2"/>
    <w:rsid w:val="0072314C"/>
    <w:rsid w:val="007232A1"/>
    <w:rsid w:val="00723691"/>
    <w:rsid w:val="00723C61"/>
    <w:rsid w:val="00723D3C"/>
    <w:rsid w:val="00723D61"/>
    <w:rsid w:val="00723F28"/>
    <w:rsid w:val="00723F31"/>
    <w:rsid w:val="0072404C"/>
    <w:rsid w:val="007240A0"/>
    <w:rsid w:val="007240EB"/>
    <w:rsid w:val="007241D8"/>
    <w:rsid w:val="007243C2"/>
    <w:rsid w:val="0072445C"/>
    <w:rsid w:val="00724470"/>
    <w:rsid w:val="00724497"/>
    <w:rsid w:val="007245AA"/>
    <w:rsid w:val="0072463A"/>
    <w:rsid w:val="0072479A"/>
    <w:rsid w:val="007247AD"/>
    <w:rsid w:val="00724A78"/>
    <w:rsid w:val="00724B78"/>
    <w:rsid w:val="00724B9E"/>
    <w:rsid w:val="00724D1D"/>
    <w:rsid w:val="00724E1F"/>
    <w:rsid w:val="007250B5"/>
    <w:rsid w:val="0072511A"/>
    <w:rsid w:val="007253E6"/>
    <w:rsid w:val="00725B30"/>
    <w:rsid w:val="00725BB0"/>
    <w:rsid w:val="00725CA6"/>
    <w:rsid w:val="00725D5C"/>
    <w:rsid w:val="00725F97"/>
    <w:rsid w:val="007264A9"/>
    <w:rsid w:val="00726580"/>
    <w:rsid w:val="0072693E"/>
    <w:rsid w:val="00726D6E"/>
    <w:rsid w:val="00726EA0"/>
    <w:rsid w:val="00726F3F"/>
    <w:rsid w:val="0072736A"/>
    <w:rsid w:val="00727380"/>
    <w:rsid w:val="00727751"/>
    <w:rsid w:val="00727754"/>
    <w:rsid w:val="00727A4C"/>
    <w:rsid w:val="00727CAF"/>
    <w:rsid w:val="00727CB4"/>
    <w:rsid w:val="0073005E"/>
    <w:rsid w:val="007303D9"/>
    <w:rsid w:val="00730542"/>
    <w:rsid w:val="0073091D"/>
    <w:rsid w:val="00730943"/>
    <w:rsid w:val="00730A11"/>
    <w:rsid w:val="00730CA9"/>
    <w:rsid w:val="00731126"/>
    <w:rsid w:val="0073190A"/>
    <w:rsid w:val="007319AB"/>
    <w:rsid w:val="007319BA"/>
    <w:rsid w:val="00731E9B"/>
    <w:rsid w:val="00731F7C"/>
    <w:rsid w:val="00731FC4"/>
    <w:rsid w:val="007322BA"/>
    <w:rsid w:val="00732418"/>
    <w:rsid w:val="007324C5"/>
    <w:rsid w:val="00732C76"/>
    <w:rsid w:val="007332F1"/>
    <w:rsid w:val="0073332F"/>
    <w:rsid w:val="00733553"/>
    <w:rsid w:val="007337ED"/>
    <w:rsid w:val="00733957"/>
    <w:rsid w:val="00733A08"/>
    <w:rsid w:val="00733EF3"/>
    <w:rsid w:val="00734350"/>
    <w:rsid w:val="00734622"/>
    <w:rsid w:val="007348C1"/>
    <w:rsid w:val="0073493D"/>
    <w:rsid w:val="00734A97"/>
    <w:rsid w:val="00734E97"/>
    <w:rsid w:val="007355B0"/>
    <w:rsid w:val="00735CEE"/>
    <w:rsid w:val="00735E75"/>
    <w:rsid w:val="007361E8"/>
    <w:rsid w:val="00736C8A"/>
    <w:rsid w:val="00736CFE"/>
    <w:rsid w:val="007370B1"/>
    <w:rsid w:val="0073721F"/>
    <w:rsid w:val="0073740C"/>
    <w:rsid w:val="00737431"/>
    <w:rsid w:val="00737B0C"/>
    <w:rsid w:val="00737DDA"/>
    <w:rsid w:val="00737E42"/>
    <w:rsid w:val="00737F86"/>
    <w:rsid w:val="00737FE3"/>
    <w:rsid w:val="00740353"/>
    <w:rsid w:val="00740643"/>
    <w:rsid w:val="0074078B"/>
    <w:rsid w:val="0074089E"/>
    <w:rsid w:val="00740BD9"/>
    <w:rsid w:val="00740D24"/>
    <w:rsid w:val="00740E40"/>
    <w:rsid w:val="007410DE"/>
    <w:rsid w:val="0074116E"/>
    <w:rsid w:val="00741558"/>
    <w:rsid w:val="007415A0"/>
    <w:rsid w:val="00741601"/>
    <w:rsid w:val="007417AA"/>
    <w:rsid w:val="00741D90"/>
    <w:rsid w:val="00741E13"/>
    <w:rsid w:val="00741E2E"/>
    <w:rsid w:val="0074212C"/>
    <w:rsid w:val="007426AA"/>
    <w:rsid w:val="007428BA"/>
    <w:rsid w:val="00742D1F"/>
    <w:rsid w:val="0074306F"/>
    <w:rsid w:val="00743127"/>
    <w:rsid w:val="00743137"/>
    <w:rsid w:val="00743274"/>
    <w:rsid w:val="007432BF"/>
    <w:rsid w:val="0074352E"/>
    <w:rsid w:val="00743576"/>
    <w:rsid w:val="00743A7D"/>
    <w:rsid w:val="00744168"/>
    <w:rsid w:val="00744196"/>
    <w:rsid w:val="00744383"/>
    <w:rsid w:val="00744469"/>
    <w:rsid w:val="00744C17"/>
    <w:rsid w:val="00744C83"/>
    <w:rsid w:val="00744CCD"/>
    <w:rsid w:val="00744E32"/>
    <w:rsid w:val="00744E97"/>
    <w:rsid w:val="00745049"/>
    <w:rsid w:val="007451B2"/>
    <w:rsid w:val="007452A2"/>
    <w:rsid w:val="00745CFA"/>
    <w:rsid w:val="00745FFD"/>
    <w:rsid w:val="007460C7"/>
    <w:rsid w:val="0074629E"/>
    <w:rsid w:val="00746835"/>
    <w:rsid w:val="00746AC0"/>
    <w:rsid w:val="00746FA5"/>
    <w:rsid w:val="007475E0"/>
    <w:rsid w:val="0074761F"/>
    <w:rsid w:val="00747673"/>
    <w:rsid w:val="007476DD"/>
    <w:rsid w:val="00747B5B"/>
    <w:rsid w:val="00747D4E"/>
    <w:rsid w:val="00747DC5"/>
    <w:rsid w:val="0075010E"/>
    <w:rsid w:val="0075046D"/>
    <w:rsid w:val="00750C5C"/>
    <w:rsid w:val="00750E16"/>
    <w:rsid w:val="00750F95"/>
    <w:rsid w:val="00751277"/>
    <w:rsid w:val="007514AA"/>
    <w:rsid w:val="00751704"/>
    <w:rsid w:val="00751AD2"/>
    <w:rsid w:val="00751B1A"/>
    <w:rsid w:val="007521BB"/>
    <w:rsid w:val="007522A4"/>
    <w:rsid w:val="00752334"/>
    <w:rsid w:val="00752604"/>
    <w:rsid w:val="0075280A"/>
    <w:rsid w:val="00752F4D"/>
    <w:rsid w:val="0075309A"/>
    <w:rsid w:val="00753358"/>
    <w:rsid w:val="007533AB"/>
    <w:rsid w:val="00753496"/>
    <w:rsid w:val="00753D91"/>
    <w:rsid w:val="00753ED3"/>
    <w:rsid w:val="00754061"/>
    <w:rsid w:val="00754270"/>
    <w:rsid w:val="00754397"/>
    <w:rsid w:val="007544BE"/>
    <w:rsid w:val="007546C6"/>
    <w:rsid w:val="007548A3"/>
    <w:rsid w:val="00754B9D"/>
    <w:rsid w:val="00754BB6"/>
    <w:rsid w:val="00754C5D"/>
    <w:rsid w:val="00754FF7"/>
    <w:rsid w:val="007555C5"/>
    <w:rsid w:val="00755612"/>
    <w:rsid w:val="00755780"/>
    <w:rsid w:val="007559D7"/>
    <w:rsid w:val="00755B15"/>
    <w:rsid w:val="00755E38"/>
    <w:rsid w:val="0075634A"/>
    <w:rsid w:val="00756753"/>
    <w:rsid w:val="00756815"/>
    <w:rsid w:val="0075686C"/>
    <w:rsid w:val="007568CC"/>
    <w:rsid w:val="00756B2F"/>
    <w:rsid w:val="00757662"/>
    <w:rsid w:val="00757860"/>
    <w:rsid w:val="00757AE6"/>
    <w:rsid w:val="00757FB2"/>
    <w:rsid w:val="007600EA"/>
    <w:rsid w:val="0076070F"/>
    <w:rsid w:val="00760AD5"/>
    <w:rsid w:val="00760E22"/>
    <w:rsid w:val="00761040"/>
    <w:rsid w:val="007613C2"/>
    <w:rsid w:val="007615C1"/>
    <w:rsid w:val="0076182C"/>
    <w:rsid w:val="00761D0A"/>
    <w:rsid w:val="007623F1"/>
    <w:rsid w:val="007624EE"/>
    <w:rsid w:val="007625BE"/>
    <w:rsid w:val="00762641"/>
    <w:rsid w:val="00762C88"/>
    <w:rsid w:val="00762D80"/>
    <w:rsid w:val="00762DC9"/>
    <w:rsid w:val="007630F6"/>
    <w:rsid w:val="0076315D"/>
    <w:rsid w:val="007632C2"/>
    <w:rsid w:val="007633FA"/>
    <w:rsid w:val="00763523"/>
    <w:rsid w:val="00763591"/>
    <w:rsid w:val="007635B1"/>
    <w:rsid w:val="00763876"/>
    <w:rsid w:val="00763893"/>
    <w:rsid w:val="00763B74"/>
    <w:rsid w:val="00763D0E"/>
    <w:rsid w:val="00763E6F"/>
    <w:rsid w:val="00763F2D"/>
    <w:rsid w:val="007643AD"/>
    <w:rsid w:val="007644E0"/>
    <w:rsid w:val="007645CA"/>
    <w:rsid w:val="00764A89"/>
    <w:rsid w:val="00764DA0"/>
    <w:rsid w:val="007651D8"/>
    <w:rsid w:val="00765250"/>
    <w:rsid w:val="00765F39"/>
    <w:rsid w:val="007661A1"/>
    <w:rsid w:val="0076621F"/>
    <w:rsid w:val="00766683"/>
    <w:rsid w:val="00766745"/>
    <w:rsid w:val="00766DE8"/>
    <w:rsid w:val="00766EE0"/>
    <w:rsid w:val="00766F2C"/>
    <w:rsid w:val="00767241"/>
    <w:rsid w:val="007674AD"/>
    <w:rsid w:val="0076772D"/>
    <w:rsid w:val="0076789E"/>
    <w:rsid w:val="00767F02"/>
    <w:rsid w:val="00770129"/>
    <w:rsid w:val="007703FC"/>
    <w:rsid w:val="007704DD"/>
    <w:rsid w:val="0077075E"/>
    <w:rsid w:val="00770BA9"/>
    <w:rsid w:val="00770BF6"/>
    <w:rsid w:val="00770D46"/>
    <w:rsid w:val="00771305"/>
    <w:rsid w:val="007714AC"/>
    <w:rsid w:val="007715FA"/>
    <w:rsid w:val="007716FA"/>
    <w:rsid w:val="007719EA"/>
    <w:rsid w:val="00771AB3"/>
    <w:rsid w:val="00771ACD"/>
    <w:rsid w:val="00771DBC"/>
    <w:rsid w:val="00771E77"/>
    <w:rsid w:val="00771EC4"/>
    <w:rsid w:val="00771FEC"/>
    <w:rsid w:val="0077206F"/>
    <w:rsid w:val="00772191"/>
    <w:rsid w:val="007721E7"/>
    <w:rsid w:val="00772405"/>
    <w:rsid w:val="0077264B"/>
    <w:rsid w:val="00773157"/>
    <w:rsid w:val="007731F6"/>
    <w:rsid w:val="00773746"/>
    <w:rsid w:val="0077390C"/>
    <w:rsid w:val="00773965"/>
    <w:rsid w:val="00773A74"/>
    <w:rsid w:val="00773BCB"/>
    <w:rsid w:val="007741A1"/>
    <w:rsid w:val="0077427A"/>
    <w:rsid w:val="00774318"/>
    <w:rsid w:val="00774C68"/>
    <w:rsid w:val="00775564"/>
    <w:rsid w:val="007757CF"/>
    <w:rsid w:val="00775A11"/>
    <w:rsid w:val="00775AC9"/>
    <w:rsid w:val="00775B7E"/>
    <w:rsid w:val="00775D45"/>
    <w:rsid w:val="00775DDA"/>
    <w:rsid w:val="00775EFE"/>
    <w:rsid w:val="00776248"/>
    <w:rsid w:val="007764A2"/>
    <w:rsid w:val="007764C0"/>
    <w:rsid w:val="00776579"/>
    <w:rsid w:val="00776601"/>
    <w:rsid w:val="00776BA2"/>
    <w:rsid w:val="00776CEB"/>
    <w:rsid w:val="00776E5A"/>
    <w:rsid w:val="00777085"/>
    <w:rsid w:val="0077708F"/>
    <w:rsid w:val="00777214"/>
    <w:rsid w:val="0077723D"/>
    <w:rsid w:val="00777411"/>
    <w:rsid w:val="007774C6"/>
    <w:rsid w:val="00777873"/>
    <w:rsid w:val="007778EE"/>
    <w:rsid w:val="00777CEF"/>
    <w:rsid w:val="00780189"/>
    <w:rsid w:val="007801A8"/>
    <w:rsid w:val="00780398"/>
    <w:rsid w:val="00780538"/>
    <w:rsid w:val="007809B9"/>
    <w:rsid w:val="00780E45"/>
    <w:rsid w:val="00780F9C"/>
    <w:rsid w:val="007811C0"/>
    <w:rsid w:val="00781361"/>
    <w:rsid w:val="00781756"/>
    <w:rsid w:val="00781A9E"/>
    <w:rsid w:val="00781D78"/>
    <w:rsid w:val="007820E4"/>
    <w:rsid w:val="00782485"/>
    <w:rsid w:val="00782756"/>
    <w:rsid w:val="007827D9"/>
    <w:rsid w:val="007827ED"/>
    <w:rsid w:val="00782E97"/>
    <w:rsid w:val="00782FB7"/>
    <w:rsid w:val="00783414"/>
    <w:rsid w:val="0078348C"/>
    <w:rsid w:val="007835FE"/>
    <w:rsid w:val="00783716"/>
    <w:rsid w:val="0078377A"/>
    <w:rsid w:val="007838EE"/>
    <w:rsid w:val="007839B7"/>
    <w:rsid w:val="00783B37"/>
    <w:rsid w:val="00783C72"/>
    <w:rsid w:val="00783D5C"/>
    <w:rsid w:val="00783D92"/>
    <w:rsid w:val="00783E0F"/>
    <w:rsid w:val="00783E95"/>
    <w:rsid w:val="00783F96"/>
    <w:rsid w:val="00783FA7"/>
    <w:rsid w:val="00784133"/>
    <w:rsid w:val="00784166"/>
    <w:rsid w:val="0078448D"/>
    <w:rsid w:val="007844FD"/>
    <w:rsid w:val="00784659"/>
    <w:rsid w:val="00784B7E"/>
    <w:rsid w:val="00784D61"/>
    <w:rsid w:val="00784DB7"/>
    <w:rsid w:val="00784FB9"/>
    <w:rsid w:val="00785005"/>
    <w:rsid w:val="00785128"/>
    <w:rsid w:val="00785283"/>
    <w:rsid w:val="007852E8"/>
    <w:rsid w:val="0078530C"/>
    <w:rsid w:val="007853B3"/>
    <w:rsid w:val="007856D4"/>
    <w:rsid w:val="00785796"/>
    <w:rsid w:val="007859AA"/>
    <w:rsid w:val="00785D50"/>
    <w:rsid w:val="00785EF0"/>
    <w:rsid w:val="00785FF6"/>
    <w:rsid w:val="00786446"/>
    <w:rsid w:val="007866B2"/>
    <w:rsid w:val="007872A5"/>
    <w:rsid w:val="00787373"/>
    <w:rsid w:val="00787825"/>
    <w:rsid w:val="007878A2"/>
    <w:rsid w:val="007879D0"/>
    <w:rsid w:val="007905E5"/>
    <w:rsid w:val="00790931"/>
    <w:rsid w:val="00790A66"/>
    <w:rsid w:val="00790D98"/>
    <w:rsid w:val="00790DA0"/>
    <w:rsid w:val="00790E4D"/>
    <w:rsid w:val="00791156"/>
    <w:rsid w:val="00791486"/>
    <w:rsid w:val="007914F7"/>
    <w:rsid w:val="007914FF"/>
    <w:rsid w:val="00791647"/>
    <w:rsid w:val="00791657"/>
    <w:rsid w:val="007916EC"/>
    <w:rsid w:val="007919E7"/>
    <w:rsid w:val="007921A2"/>
    <w:rsid w:val="00792556"/>
    <w:rsid w:val="0079255D"/>
    <w:rsid w:val="00792E58"/>
    <w:rsid w:val="007931DB"/>
    <w:rsid w:val="007933D9"/>
    <w:rsid w:val="007934B6"/>
    <w:rsid w:val="007934D9"/>
    <w:rsid w:val="00793823"/>
    <w:rsid w:val="007939CF"/>
    <w:rsid w:val="007939ED"/>
    <w:rsid w:val="00793AEC"/>
    <w:rsid w:val="00793C70"/>
    <w:rsid w:val="00794050"/>
    <w:rsid w:val="007941A4"/>
    <w:rsid w:val="0079451F"/>
    <w:rsid w:val="00794769"/>
    <w:rsid w:val="0079478A"/>
    <w:rsid w:val="00794B35"/>
    <w:rsid w:val="007950C9"/>
    <w:rsid w:val="00795127"/>
    <w:rsid w:val="007953C4"/>
    <w:rsid w:val="007954B1"/>
    <w:rsid w:val="00795A4A"/>
    <w:rsid w:val="00795D52"/>
    <w:rsid w:val="00795DD2"/>
    <w:rsid w:val="00795DEB"/>
    <w:rsid w:val="00795E16"/>
    <w:rsid w:val="0079651D"/>
    <w:rsid w:val="00796682"/>
    <w:rsid w:val="00796861"/>
    <w:rsid w:val="00796C41"/>
    <w:rsid w:val="0079711C"/>
    <w:rsid w:val="00797128"/>
    <w:rsid w:val="00797F79"/>
    <w:rsid w:val="007A03AA"/>
    <w:rsid w:val="007A03F3"/>
    <w:rsid w:val="007A0467"/>
    <w:rsid w:val="007A04F8"/>
    <w:rsid w:val="007A0907"/>
    <w:rsid w:val="007A0B2C"/>
    <w:rsid w:val="007A0B6A"/>
    <w:rsid w:val="007A0C27"/>
    <w:rsid w:val="007A0FDA"/>
    <w:rsid w:val="007A1310"/>
    <w:rsid w:val="007A154E"/>
    <w:rsid w:val="007A15B4"/>
    <w:rsid w:val="007A1959"/>
    <w:rsid w:val="007A19D7"/>
    <w:rsid w:val="007A1A61"/>
    <w:rsid w:val="007A1AB2"/>
    <w:rsid w:val="007A1F70"/>
    <w:rsid w:val="007A1FAF"/>
    <w:rsid w:val="007A237E"/>
    <w:rsid w:val="007A27A6"/>
    <w:rsid w:val="007A2ABA"/>
    <w:rsid w:val="007A2C2B"/>
    <w:rsid w:val="007A2CA1"/>
    <w:rsid w:val="007A2EAA"/>
    <w:rsid w:val="007A34BA"/>
    <w:rsid w:val="007A380C"/>
    <w:rsid w:val="007A38BC"/>
    <w:rsid w:val="007A38F9"/>
    <w:rsid w:val="007A41B0"/>
    <w:rsid w:val="007A45B1"/>
    <w:rsid w:val="007A4906"/>
    <w:rsid w:val="007A495C"/>
    <w:rsid w:val="007A4C05"/>
    <w:rsid w:val="007A500C"/>
    <w:rsid w:val="007A5322"/>
    <w:rsid w:val="007A5484"/>
    <w:rsid w:val="007A580B"/>
    <w:rsid w:val="007A5876"/>
    <w:rsid w:val="007A58D5"/>
    <w:rsid w:val="007A5DC5"/>
    <w:rsid w:val="007A62EE"/>
    <w:rsid w:val="007A643E"/>
    <w:rsid w:val="007A64D6"/>
    <w:rsid w:val="007A6AC2"/>
    <w:rsid w:val="007A6DC7"/>
    <w:rsid w:val="007A6E8D"/>
    <w:rsid w:val="007A6EBA"/>
    <w:rsid w:val="007A72C5"/>
    <w:rsid w:val="007A73A6"/>
    <w:rsid w:val="007A73FF"/>
    <w:rsid w:val="007A7503"/>
    <w:rsid w:val="007A75BB"/>
    <w:rsid w:val="007A7801"/>
    <w:rsid w:val="007A7A48"/>
    <w:rsid w:val="007A7C0D"/>
    <w:rsid w:val="007A7C62"/>
    <w:rsid w:val="007B0203"/>
    <w:rsid w:val="007B024E"/>
    <w:rsid w:val="007B064C"/>
    <w:rsid w:val="007B09E0"/>
    <w:rsid w:val="007B0BBF"/>
    <w:rsid w:val="007B0D25"/>
    <w:rsid w:val="007B0E75"/>
    <w:rsid w:val="007B12B8"/>
    <w:rsid w:val="007B15B2"/>
    <w:rsid w:val="007B194C"/>
    <w:rsid w:val="007B1AAA"/>
    <w:rsid w:val="007B1AF2"/>
    <w:rsid w:val="007B1D62"/>
    <w:rsid w:val="007B1FC4"/>
    <w:rsid w:val="007B2119"/>
    <w:rsid w:val="007B22C0"/>
    <w:rsid w:val="007B252B"/>
    <w:rsid w:val="007B2A74"/>
    <w:rsid w:val="007B2AAB"/>
    <w:rsid w:val="007B2E78"/>
    <w:rsid w:val="007B2EAF"/>
    <w:rsid w:val="007B32F3"/>
    <w:rsid w:val="007B339C"/>
    <w:rsid w:val="007B33B9"/>
    <w:rsid w:val="007B36C5"/>
    <w:rsid w:val="007B3939"/>
    <w:rsid w:val="007B3BC4"/>
    <w:rsid w:val="007B41B1"/>
    <w:rsid w:val="007B4319"/>
    <w:rsid w:val="007B481D"/>
    <w:rsid w:val="007B4826"/>
    <w:rsid w:val="007B4895"/>
    <w:rsid w:val="007B48BB"/>
    <w:rsid w:val="007B4909"/>
    <w:rsid w:val="007B4A0E"/>
    <w:rsid w:val="007B4CD6"/>
    <w:rsid w:val="007B4CF9"/>
    <w:rsid w:val="007B4E6E"/>
    <w:rsid w:val="007B4FE2"/>
    <w:rsid w:val="007B5330"/>
    <w:rsid w:val="007B53DF"/>
    <w:rsid w:val="007B5642"/>
    <w:rsid w:val="007B5B34"/>
    <w:rsid w:val="007B5DEE"/>
    <w:rsid w:val="007B6422"/>
    <w:rsid w:val="007B6504"/>
    <w:rsid w:val="007B6513"/>
    <w:rsid w:val="007B656F"/>
    <w:rsid w:val="007B65D7"/>
    <w:rsid w:val="007B6792"/>
    <w:rsid w:val="007B6901"/>
    <w:rsid w:val="007B6C20"/>
    <w:rsid w:val="007B6F9F"/>
    <w:rsid w:val="007B7027"/>
    <w:rsid w:val="007B70C8"/>
    <w:rsid w:val="007B79AB"/>
    <w:rsid w:val="007B7D58"/>
    <w:rsid w:val="007C0175"/>
    <w:rsid w:val="007C020E"/>
    <w:rsid w:val="007C054E"/>
    <w:rsid w:val="007C0A4C"/>
    <w:rsid w:val="007C0BD9"/>
    <w:rsid w:val="007C0DD1"/>
    <w:rsid w:val="007C0DD6"/>
    <w:rsid w:val="007C0F5A"/>
    <w:rsid w:val="007C110D"/>
    <w:rsid w:val="007C1171"/>
    <w:rsid w:val="007C1513"/>
    <w:rsid w:val="007C1BF7"/>
    <w:rsid w:val="007C1D04"/>
    <w:rsid w:val="007C1DC7"/>
    <w:rsid w:val="007C1E89"/>
    <w:rsid w:val="007C223A"/>
    <w:rsid w:val="007C2730"/>
    <w:rsid w:val="007C28B2"/>
    <w:rsid w:val="007C2994"/>
    <w:rsid w:val="007C2C5D"/>
    <w:rsid w:val="007C2CAB"/>
    <w:rsid w:val="007C2FF2"/>
    <w:rsid w:val="007C30F3"/>
    <w:rsid w:val="007C3137"/>
    <w:rsid w:val="007C38ED"/>
    <w:rsid w:val="007C3CB0"/>
    <w:rsid w:val="007C3F64"/>
    <w:rsid w:val="007C4008"/>
    <w:rsid w:val="007C4082"/>
    <w:rsid w:val="007C40DC"/>
    <w:rsid w:val="007C4193"/>
    <w:rsid w:val="007C4334"/>
    <w:rsid w:val="007C446B"/>
    <w:rsid w:val="007C4517"/>
    <w:rsid w:val="007C46CF"/>
    <w:rsid w:val="007C4D8A"/>
    <w:rsid w:val="007C4D90"/>
    <w:rsid w:val="007C50A2"/>
    <w:rsid w:val="007C569C"/>
    <w:rsid w:val="007C5CF2"/>
    <w:rsid w:val="007C5D81"/>
    <w:rsid w:val="007C5FF3"/>
    <w:rsid w:val="007C619E"/>
    <w:rsid w:val="007C622B"/>
    <w:rsid w:val="007C62C6"/>
    <w:rsid w:val="007C65D6"/>
    <w:rsid w:val="007C66F8"/>
    <w:rsid w:val="007C6908"/>
    <w:rsid w:val="007C69A9"/>
    <w:rsid w:val="007C69D6"/>
    <w:rsid w:val="007C6B44"/>
    <w:rsid w:val="007C6B9A"/>
    <w:rsid w:val="007C6DD2"/>
    <w:rsid w:val="007C72F6"/>
    <w:rsid w:val="007C7673"/>
    <w:rsid w:val="007C776F"/>
    <w:rsid w:val="007C784D"/>
    <w:rsid w:val="007C7993"/>
    <w:rsid w:val="007C7A36"/>
    <w:rsid w:val="007C7B21"/>
    <w:rsid w:val="007C7BAE"/>
    <w:rsid w:val="007C7C31"/>
    <w:rsid w:val="007C7D3F"/>
    <w:rsid w:val="007C7E44"/>
    <w:rsid w:val="007D0047"/>
    <w:rsid w:val="007D005B"/>
    <w:rsid w:val="007D0615"/>
    <w:rsid w:val="007D0628"/>
    <w:rsid w:val="007D0E56"/>
    <w:rsid w:val="007D0EC9"/>
    <w:rsid w:val="007D1305"/>
    <w:rsid w:val="007D14DC"/>
    <w:rsid w:val="007D150D"/>
    <w:rsid w:val="007D1510"/>
    <w:rsid w:val="007D164C"/>
    <w:rsid w:val="007D1758"/>
    <w:rsid w:val="007D181A"/>
    <w:rsid w:val="007D1847"/>
    <w:rsid w:val="007D1874"/>
    <w:rsid w:val="007D19E5"/>
    <w:rsid w:val="007D1BBC"/>
    <w:rsid w:val="007D1DBE"/>
    <w:rsid w:val="007D1F0C"/>
    <w:rsid w:val="007D2027"/>
    <w:rsid w:val="007D22F1"/>
    <w:rsid w:val="007D24C0"/>
    <w:rsid w:val="007D3038"/>
    <w:rsid w:val="007D30A8"/>
    <w:rsid w:val="007D3395"/>
    <w:rsid w:val="007D3667"/>
    <w:rsid w:val="007D385A"/>
    <w:rsid w:val="007D3A20"/>
    <w:rsid w:val="007D3AC0"/>
    <w:rsid w:val="007D3B67"/>
    <w:rsid w:val="007D3DF8"/>
    <w:rsid w:val="007D3F50"/>
    <w:rsid w:val="007D3FC6"/>
    <w:rsid w:val="007D41EA"/>
    <w:rsid w:val="007D4463"/>
    <w:rsid w:val="007D470D"/>
    <w:rsid w:val="007D4889"/>
    <w:rsid w:val="007D4FE4"/>
    <w:rsid w:val="007D5EC0"/>
    <w:rsid w:val="007D5F6A"/>
    <w:rsid w:val="007D62AA"/>
    <w:rsid w:val="007D6432"/>
    <w:rsid w:val="007D65AF"/>
    <w:rsid w:val="007D6EBD"/>
    <w:rsid w:val="007D7005"/>
    <w:rsid w:val="007D7623"/>
    <w:rsid w:val="007D7C9E"/>
    <w:rsid w:val="007E0674"/>
    <w:rsid w:val="007E0751"/>
    <w:rsid w:val="007E0833"/>
    <w:rsid w:val="007E093F"/>
    <w:rsid w:val="007E0A0E"/>
    <w:rsid w:val="007E0AA0"/>
    <w:rsid w:val="007E0AC1"/>
    <w:rsid w:val="007E0E27"/>
    <w:rsid w:val="007E0ECE"/>
    <w:rsid w:val="007E0EEC"/>
    <w:rsid w:val="007E10A5"/>
    <w:rsid w:val="007E15DE"/>
    <w:rsid w:val="007E1786"/>
    <w:rsid w:val="007E1862"/>
    <w:rsid w:val="007E19DE"/>
    <w:rsid w:val="007E1A85"/>
    <w:rsid w:val="007E1B06"/>
    <w:rsid w:val="007E1CAD"/>
    <w:rsid w:val="007E1CBE"/>
    <w:rsid w:val="007E2342"/>
    <w:rsid w:val="007E24DA"/>
    <w:rsid w:val="007E2718"/>
    <w:rsid w:val="007E2793"/>
    <w:rsid w:val="007E2825"/>
    <w:rsid w:val="007E28BC"/>
    <w:rsid w:val="007E2BAB"/>
    <w:rsid w:val="007E2FE6"/>
    <w:rsid w:val="007E3461"/>
    <w:rsid w:val="007E3558"/>
    <w:rsid w:val="007E398D"/>
    <w:rsid w:val="007E39CB"/>
    <w:rsid w:val="007E39FC"/>
    <w:rsid w:val="007E3B4D"/>
    <w:rsid w:val="007E3F83"/>
    <w:rsid w:val="007E4315"/>
    <w:rsid w:val="007E4340"/>
    <w:rsid w:val="007E447A"/>
    <w:rsid w:val="007E44AA"/>
    <w:rsid w:val="007E4510"/>
    <w:rsid w:val="007E4566"/>
    <w:rsid w:val="007E47BC"/>
    <w:rsid w:val="007E4C6B"/>
    <w:rsid w:val="007E4CD3"/>
    <w:rsid w:val="007E4ECD"/>
    <w:rsid w:val="007E509E"/>
    <w:rsid w:val="007E51CF"/>
    <w:rsid w:val="007E5723"/>
    <w:rsid w:val="007E57EE"/>
    <w:rsid w:val="007E5B62"/>
    <w:rsid w:val="007E5BE8"/>
    <w:rsid w:val="007E5C60"/>
    <w:rsid w:val="007E5EEF"/>
    <w:rsid w:val="007E5F6C"/>
    <w:rsid w:val="007E61A6"/>
    <w:rsid w:val="007E63A2"/>
    <w:rsid w:val="007E6658"/>
    <w:rsid w:val="007E67C7"/>
    <w:rsid w:val="007E6AF4"/>
    <w:rsid w:val="007E6B1D"/>
    <w:rsid w:val="007E6F2C"/>
    <w:rsid w:val="007E7145"/>
    <w:rsid w:val="007E739A"/>
    <w:rsid w:val="007E73C0"/>
    <w:rsid w:val="007E756F"/>
    <w:rsid w:val="007E762B"/>
    <w:rsid w:val="007E78C7"/>
    <w:rsid w:val="007E7A7C"/>
    <w:rsid w:val="007E7A7F"/>
    <w:rsid w:val="007E7ADD"/>
    <w:rsid w:val="007E7AFA"/>
    <w:rsid w:val="007E7CF2"/>
    <w:rsid w:val="007E7D09"/>
    <w:rsid w:val="007E7D60"/>
    <w:rsid w:val="007E7E46"/>
    <w:rsid w:val="007F00E9"/>
    <w:rsid w:val="007F0177"/>
    <w:rsid w:val="007F0603"/>
    <w:rsid w:val="007F073F"/>
    <w:rsid w:val="007F07BA"/>
    <w:rsid w:val="007F091E"/>
    <w:rsid w:val="007F0C03"/>
    <w:rsid w:val="007F13D3"/>
    <w:rsid w:val="007F14A6"/>
    <w:rsid w:val="007F1542"/>
    <w:rsid w:val="007F1610"/>
    <w:rsid w:val="007F1A0B"/>
    <w:rsid w:val="007F1B14"/>
    <w:rsid w:val="007F1E6F"/>
    <w:rsid w:val="007F23B4"/>
    <w:rsid w:val="007F25ED"/>
    <w:rsid w:val="007F293F"/>
    <w:rsid w:val="007F2B75"/>
    <w:rsid w:val="007F2CD2"/>
    <w:rsid w:val="007F2CE2"/>
    <w:rsid w:val="007F2D7C"/>
    <w:rsid w:val="007F2DDD"/>
    <w:rsid w:val="007F2DFC"/>
    <w:rsid w:val="007F307B"/>
    <w:rsid w:val="007F3173"/>
    <w:rsid w:val="007F3775"/>
    <w:rsid w:val="007F3DCE"/>
    <w:rsid w:val="007F3FFD"/>
    <w:rsid w:val="007F413A"/>
    <w:rsid w:val="007F41CD"/>
    <w:rsid w:val="007F42C3"/>
    <w:rsid w:val="007F4941"/>
    <w:rsid w:val="007F497D"/>
    <w:rsid w:val="007F4B46"/>
    <w:rsid w:val="007F4D70"/>
    <w:rsid w:val="007F551E"/>
    <w:rsid w:val="007F55CE"/>
    <w:rsid w:val="007F5766"/>
    <w:rsid w:val="007F5A5D"/>
    <w:rsid w:val="007F5CEF"/>
    <w:rsid w:val="007F5E2F"/>
    <w:rsid w:val="007F6005"/>
    <w:rsid w:val="007F62E0"/>
    <w:rsid w:val="007F6337"/>
    <w:rsid w:val="007F6535"/>
    <w:rsid w:val="007F65BC"/>
    <w:rsid w:val="007F68C9"/>
    <w:rsid w:val="007F6A11"/>
    <w:rsid w:val="007F6A7D"/>
    <w:rsid w:val="007F6B35"/>
    <w:rsid w:val="007F6DDF"/>
    <w:rsid w:val="007F6ECF"/>
    <w:rsid w:val="007F6FBB"/>
    <w:rsid w:val="007F753D"/>
    <w:rsid w:val="007F7549"/>
    <w:rsid w:val="007F7668"/>
    <w:rsid w:val="007F7ACE"/>
    <w:rsid w:val="007F7B9C"/>
    <w:rsid w:val="007F7BDB"/>
    <w:rsid w:val="007F7CBB"/>
    <w:rsid w:val="007F7D52"/>
    <w:rsid w:val="008010A7"/>
    <w:rsid w:val="008012D3"/>
    <w:rsid w:val="00801818"/>
    <w:rsid w:val="00801B50"/>
    <w:rsid w:val="00801D9B"/>
    <w:rsid w:val="00801DBB"/>
    <w:rsid w:val="00802213"/>
    <w:rsid w:val="00802236"/>
    <w:rsid w:val="00802274"/>
    <w:rsid w:val="008022B0"/>
    <w:rsid w:val="0080293D"/>
    <w:rsid w:val="00802C5F"/>
    <w:rsid w:val="00802E9C"/>
    <w:rsid w:val="00802EAB"/>
    <w:rsid w:val="00802F50"/>
    <w:rsid w:val="00802FDD"/>
    <w:rsid w:val="008033F1"/>
    <w:rsid w:val="00803616"/>
    <w:rsid w:val="0080370C"/>
    <w:rsid w:val="008037D8"/>
    <w:rsid w:val="00803C56"/>
    <w:rsid w:val="00803D96"/>
    <w:rsid w:val="00803F7F"/>
    <w:rsid w:val="008041E1"/>
    <w:rsid w:val="00804221"/>
    <w:rsid w:val="00804292"/>
    <w:rsid w:val="008045E4"/>
    <w:rsid w:val="00804849"/>
    <w:rsid w:val="00804AA6"/>
    <w:rsid w:val="00804AF2"/>
    <w:rsid w:val="00804CBE"/>
    <w:rsid w:val="00804E13"/>
    <w:rsid w:val="00804EA6"/>
    <w:rsid w:val="0080539D"/>
    <w:rsid w:val="00805972"/>
    <w:rsid w:val="00805A76"/>
    <w:rsid w:val="00805B89"/>
    <w:rsid w:val="00805F70"/>
    <w:rsid w:val="008064F7"/>
    <w:rsid w:val="008068F9"/>
    <w:rsid w:val="00806A48"/>
    <w:rsid w:val="00806A7C"/>
    <w:rsid w:val="00806FB7"/>
    <w:rsid w:val="0080707B"/>
    <w:rsid w:val="008071D6"/>
    <w:rsid w:val="0080727D"/>
    <w:rsid w:val="0080784D"/>
    <w:rsid w:val="008079BF"/>
    <w:rsid w:val="00807A85"/>
    <w:rsid w:val="00807C9E"/>
    <w:rsid w:val="008103BB"/>
    <w:rsid w:val="0081045C"/>
    <w:rsid w:val="008104F5"/>
    <w:rsid w:val="0081091D"/>
    <w:rsid w:val="00810975"/>
    <w:rsid w:val="0081099D"/>
    <w:rsid w:val="00810D24"/>
    <w:rsid w:val="00810D64"/>
    <w:rsid w:val="00810F2B"/>
    <w:rsid w:val="00811813"/>
    <w:rsid w:val="00811857"/>
    <w:rsid w:val="00811B3F"/>
    <w:rsid w:val="00812393"/>
    <w:rsid w:val="008123C0"/>
    <w:rsid w:val="0081257C"/>
    <w:rsid w:val="008127F8"/>
    <w:rsid w:val="008128E3"/>
    <w:rsid w:val="00812932"/>
    <w:rsid w:val="008129DF"/>
    <w:rsid w:val="00812CA5"/>
    <w:rsid w:val="00813078"/>
    <w:rsid w:val="00813639"/>
    <w:rsid w:val="00813770"/>
    <w:rsid w:val="00813A27"/>
    <w:rsid w:val="00813C86"/>
    <w:rsid w:val="00813F2B"/>
    <w:rsid w:val="00814236"/>
    <w:rsid w:val="00814324"/>
    <w:rsid w:val="008143D9"/>
    <w:rsid w:val="0081477F"/>
    <w:rsid w:val="0081496B"/>
    <w:rsid w:val="008149E2"/>
    <w:rsid w:val="00814AB5"/>
    <w:rsid w:val="00814FA9"/>
    <w:rsid w:val="008150C3"/>
    <w:rsid w:val="008155E0"/>
    <w:rsid w:val="008156C6"/>
    <w:rsid w:val="00815756"/>
    <w:rsid w:val="008157C0"/>
    <w:rsid w:val="00815ADA"/>
    <w:rsid w:val="00815D6C"/>
    <w:rsid w:val="00815FDD"/>
    <w:rsid w:val="00816008"/>
    <w:rsid w:val="00816388"/>
    <w:rsid w:val="008163F1"/>
    <w:rsid w:val="0081645C"/>
    <w:rsid w:val="008164AC"/>
    <w:rsid w:val="008166E4"/>
    <w:rsid w:val="00816724"/>
    <w:rsid w:val="00816841"/>
    <w:rsid w:val="00816B6C"/>
    <w:rsid w:val="00816ECC"/>
    <w:rsid w:val="00816EFF"/>
    <w:rsid w:val="00816FFA"/>
    <w:rsid w:val="0081738E"/>
    <w:rsid w:val="008174D4"/>
    <w:rsid w:val="00820709"/>
    <w:rsid w:val="00820913"/>
    <w:rsid w:val="00820A9C"/>
    <w:rsid w:val="00821129"/>
    <w:rsid w:val="008213FC"/>
    <w:rsid w:val="008214D0"/>
    <w:rsid w:val="00821596"/>
    <w:rsid w:val="008218F3"/>
    <w:rsid w:val="00821B0F"/>
    <w:rsid w:val="00821E8F"/>
    <w:rsid w:val="0082212F"/>
    <w:rsid w:val="008225B8"/>
    <w:rsid w:val="00822F24"/>
    <w:rsid w:val="0082325C"/>
    <w:rsid w:val="0082392A"/>
    <w:rsid w:val="008239FB"/>
    <w:rsid w:val="00823AA7"/>
    <w:rsid w:val="00823B64"/>
    <w:rsid w:val="00823BF4"/>
    <w:rsid w:val="00823E3B"/>
    <w:rsid w:val="00823F2D"/>
    <w:rsid w:val="00824091"/>
    <w:rsid w:val="008241EE"/>
    <w:rsid w:val="00824528"/>
    <w:rsid w:val="00824617"/>
    <w:rsid w:val="008248E5"/>
    <w:rsid w:val="00824F64"/>
    <w:rsid w:val="008250C9"/>
    <w:rsid w:val="00825385"/>
    <w:rsid w:val="008253EE"/>
    <w:rsid w:val="008257D8"/>
    <w:rsid w:val="008259A9"/>
    <w:rsid w:val="00825B88"/>
    <w:rsid w:val="00825F0C"/>
    <w:rsid w:val="008260E8"/>
    <w:rsid w:val="00826F91"/>
    <w:rsid w:val="00827095"/>
    <w:rsid w:val="00827688"/>
    <w:rsid w:val="008276CD"/>
    <w:rsid w:val="00827AF7"/>
    <w:rsid w:val="00827D85"/>
    <w:rsid w:val="00827E66"/>
    <w:rsid w:val="008301DC"/>
    <w:rsid w:val="00830444"/>
    <w:rsid w:val="008306AE"/>
    <w:rsid w:val="00830830"/>
    <w:rsid w:val="00830A26"/>
    <w:rsid w:val="008312FD"/>
    <w:rsid w:val="0083159F"/>
    <w:rsid w:val="008315B8"/>
    <w:rsid w:val="00831656"/>
    <w:rsid w:val="0083192E"/>
    <w:rsid w:val="008319D5"/>
    <w:rsid w:val="00831AA4"/>
    <w:rsid w:val="00831C5D"/>
    <w:rsid w:val="00831D0C"/>
    <w:rsid w:val="00832041"/>
    <w:rsid w:val="00832586"/>
    <w:rsid w:val="00832880"/>
    <w:rsid w:val="008329E4"/>
    <w:rsid w:val="00832B66"/>
    <w:rsid w:val="00832E59"/>
    <w:rsid w:val="00832F54"/>
    <w:rsid w:val="00833055"/>
    <w:rsid w:val="00833370"/>
    <w:rsid w:val="008333D2"/>
    <w:rsid w:val="0083340B"/>
    <w:rsid w:val="00833A19"/>
    <w:rsid w:val="00833B41"/>
    <w:rsid w:val="00833FBD"/>
    <w:rsid w:val="00834835"/>
    <w:rsid w:val="00834915"/>
    <w:rsid w:val="00834BC1"/>
    <w:rsid w:val="0083508C"/>
    <w:rsid w:val="008350E7"/>
    <w:rsid w:val="00835618"/>
    <w:rsid w:val="008356F9"/>
    <w:rsid w:val="00835B4F"/>
    <w:rsid w:val="00835B6C"/>
    <w:rsid w:val="00835E00"/>
    <w:rsid w:val="00835EE5"/>
    <w:rsid w:val="00835F13"/>
    <w:rsid w:val="00835FDD"/>
    <w:rsid w:val="008368E0"/>
    <w:rsid w:val="008371DA"/>
    <w:rsid w:val="00837297"/>
    <w:rsid w:val="00837655"/>
    <w:rsid w:val="00837A44"/>
    <w:rsid w:val="00837BC1"/>
    <w:rsid w:val="00837C84"/>
    <w:rsid w:val="00837D36"/>
    <w:rsid w:val="00837F35"/>
    <w:rsid w:val="00837F8C"/>
    <w:rsid w:val="00840215"/>
    <w:rsid w:val="00840276"/>
    <w:rsid w:val="008403E3"/>
    <w:rsid w:val="00840643"/>
    <w:rsid w:val="008407E5"/>
    <w:rsid w:val="008407F3"/>
    <w:rsid w:val="008413FE"/>
    <w:rsid w:val="0084249F"/>
    <w:rsid w:val="008424AB"/>
    <w:rsid w:val="008425B8"/>
    <w:rsid w:val="00842630"/>
    <w:rsid w:val="00842761"/>
    <w:rsid w:val="00842964"/>
    <w:rsid w:val="00842AD7"/>
    <w:rsid w:val="00842D40"/>
    <w:rsid w:val="00842D50"/>
    <w:rsid w:val="00842D62"/>
    <w:rsid w:val="00842F7A"/>
    <w:rsid w:val="00842FED"/>
    <w:rsid w:val="008430F0"/>
    <w:rsid w:val="00843175"/>
    <w:rsid w:val="00843224"/>
    <w:rsid w:val="00843342"/>
    <w:rsid w:val="00843993"/>
    <w:rsid w:val="008439AA"/>
    <w:rsid w:val="0084450D"/>
    <w:rsid w:val="008445F6"/>
    <w:rsid w:val="00844713"/>
    <w:rsid w:val="0084506B"/>
    <w:rsid w:val="00845218"/>
    <w:rsid w:val="008452AB"/>
    <w:rsid w:val="00845871"/>
    <w:rsid w:val="008458E7"/>
    <w:rsid w:val="00845BA2"/>
    <w:rsid w:val="00845DD6"/>
    <w:rsid w:val="00845F1A"/>
    <w:rsid w:val="00845FBD"/>
    <w:rsid w:val="0084624D"/>
    <w:rsid w:val="0084642B"/>
    <w:rsid w:val="00846A03"/>
    <w:rsid w:val="00846AB7"/>
    <w:rsid w:val="00846BF7"/>
    <w:rsid w:val="00847012"/>
    <w:rsid w:val="0084736B"/>
    <w:rsid w:val="00847B9F"/>
    <w:rsid w:val="00847D6C"/>
    <w:rsid w:val="00847F25"/>
    <w:rsid w:val="00850344"/>
    <w:rsid w:val="00850354"/>
    <w:rsid w:val="00850394"/>
    <w:rsid w:val="00850519"/>
    <w:rsid w:val="00850758"/>
    <w:rsid w:val="00850C1C"/>
    <w:rsid w:val="00850EEF"/>
    <w:rsid w:val="00851109"/>
    <w:rsid w:val="0085152D"/>
    <w:rsid w:val="008515A3"/>
    <w:rsid w:val="00851F71"/>
    <w:rsid w:val="00852001"/>
    <w:rsid w:val="00852083"/>
    <w:rsid w:val="00852477"/>
    <w:rsid w:val="00852576"/>
    <w:rsid w:val="0085293E"/>
    <w:rsid w:val="00852ABB"/>
    <w:rsid w:val="00852EB0"/>
    <w:rsid w:val="00852EE2"/>
    <w:rsid w:val="008531F6"/>
    <w:rsid w:val="00853651"/>
    <w:rsid w:val="0085386A"/>
    <w:rsid w:val="00853989"/>
    <w:rsid w:val="00853BD0"/>
    <w:rsid w:val="00853C6C"/>
    <w:rsid w:val="008540EF"/>
    <w:rsid w:val="00854E82"/>
    <w:rsid w:val="00855551"/>
    <w:rsid w:val="008558C1"/>
    <w:rsid w:val="00855B49"/>
    <w:rsid w:val="00855B90"/>
    <w:rsid w:val="00855B98"/>
    <w:rsid w:val="00855C35"/>
    <w:rsid w:val="00855E40"/>
    <w:rsid w:val="008560A1"/>
    <w:rsid w:val="00856149"/>
    <w:rsid w:val="00856541"/>
    <w:rsid w:val="00856B71"/>
    <w:rsid w:val="00856D14"/>
    <w:rsid w:val="00856E86"/>
    <w:rsid w:val="00856E99"/>
    <w:rsid w:val="0085714B"/>
    <w:rsid w:val="008572FF"/>
    <w:rsid w:val="00857AF6"/>
    <w:rsid w:val="00857B27"/>
    <w:rsid w:val="00857B36"/>
    <w:rsid w:val="00857B71"/>
    <w:rsid w:val="00857C26"/>
    <w:rsid w:val="0086018E"/>
    <w:rsid w:val="0086035E"/>
    <w:rsid w:val="0086069D"/>
    <w:rsid w:val="0086079A"/>
    <w:rsid w:val="00860AB7"/>
    <w:rsid w:val="00860B0E"/>
    <w:rsid w:val="00860E65"/>
    <w:rsid w:val="00860ED7"/>
    <w:rsid w:val="00860EED"/>
    <w:rsid w:val="00860FE8"/>
    <w:rsid w:val="00861271"/>
    <w:rsid w:val="008613BA"/>
    <w:rsid w:val="00861631"/>
    <w:rsid w:val="008617EA"/>
    <w:rsid w:val="0086199F"/>
    <w:rsid w:val="00861BAD"/>
    <w:rsid w:val="00861BEA"/>
    <w:rsid w:val="00861EC6"/>
    <w:rsid w:val="008623F1"/>
    <w:rsid w:val="008624C7"/>
    <w:rsid w:val="008624EB"/>
    <w:rsid w:val="008628B7"/>
    <w:rsid w:val="00862EB4"/>
    <w:rsid w:val="0086313B"/>
    <w:rsid w:val="00863225"/>
    <w:rsid w:val="00863573"/>
    <w:rsid w:val="008636B6"/>
    <w:rsid w:val="00863EF3"/>
    <w:rsid w:val="0086419B"/>
    <w:rsid w:val="0086420D"/>
    <w:rsid w:val="0086424D"/>
    <w:rsid w:val="008647B9"/>
    <w:rsid w:val="008647BC"/>
    <w:rsid w:val="008648C9"/>
    <w:rsid w:val="00864A45"/>
    <w:rsid w:val="0086525C"/>
    <w:rsid w:val="008652A6"/>
    <w:rsid w:val="00865393"/>
    <w:rsid w:val="00865493"/>
    <w:rsid w:val="00865745"/>
    <w:rsid w:val="00865A5A"/>
    <w:rsid w:val="00865FE2"/>
    <w:rsid w:val="008662B1"/>
    <w:rsid w:val="00866339"/>
    <w:rsid w:val="0086651B"/>
    <w:rsid w:val="0086664D"/>
    <w:rsid w:val="008666FA"/>
    <w:rsid w:val="00866B19"/>
    <w:rsid w:val="00866B6B"/>
    <w:rsid w:val="0086748B"/>
    <w:rsid w:val="0086767B"/>
    <w:rsid w:val="00867951"/>
    <w:rsid w:val="008679C5"/>
    <w:rsid w:val="00870085"/>
    <w:rsid w:val="008700E6"/>
    <w:rsid w:val="00870667"/>
    <w:rsid w:val="00870723"/>
    <w:rsid w:val="00870BFA"/>
    <w:rsid w:val="00870F15"/>
    <w:rsid w:val="00871DAB"/>
    <w:rsid w:val="00871E0F"/>
    <w:rsid w:val="008720D0"/>
    <w:rsid w:val="00872684"/>
    <w:rsid w:val="008726B0"/>
    <w:rsid w:val="008726F9"/>
    <w:rsid w:val="008727FE"/>
    <w:rsid w:val="0087281D"/>
    <w:rsid w:val="008729DF"/>
    <w:rsid w:val="0087326E"/>
    <w:rsid w:val="0087332E"/>
    <w:rsid w:val="008736FE"/>
    <w:rsid w:val="0087388B"/>
    <w:rsid w:val="00874166"/>
    <w:rsid w:val="008743B1"/>
    <w:rsid w:val="00874461"/>
    <w:rsid w:val="00874632"/>
    <w:rsid w:val="008748C5"/>
    <w:rsid w:val="00874A52"/>
    <w:rsid w:val="00874BC9"/>
    <w:rsid w:val="00874C56"/>
    <w:rsid w:val="00874C5B"/>
    <w:rsid w:val="00874D45"/>
    <w:rsid w:val="00874DF4"/>
    <w:rsid w:val="00875334"/>
    <w:rsid w:val="00875724"/>
    <w:rsid w:val="008757AA"/>
    <w:rsid w:val="008757BB"/>
    <w:rsid w:val="00875C63"/>
    <w:rsid w:val="00876044"/>
    <w:rsid w:val="0087604D"/>
    <w:rsid w:val="00876226"/>
    <w:rsid w:val="008764AD"/>
    <w:rsid w:val="00876512"/>
    <w:rsid w:val="0087663B"/>
    <w:rsid w:val="00876753"/>
    <w:rsid w:val="008767C3"/>
    <w:rsid w:val="00876DB3"/>
    <w:rsid w:val="0087707D"/>
    <w:rsid w:val="008771E9"/>
    <w:rsid w:val="008775DE"/>
    <w:rsid w:val="008779F2"/>
    <w:rsid w:val="00877B69"/>
    <w:rsid w:val="00877CAF"/>
    <w:rsid w:val="008808A8"/>
    <w:rsid w:val="008808EE"/>
    <w:rsid w:val="00880974"/>
    <w:rsid w:val="00880D4B"/>
    <w:rsid w:val="008810E3"/>
    <w:rsid w:val="008810E4"/>
    <w:rsid w:val="00881823"/>
    <w:rsid w:val="00881892"/>
    <w:rsid w:val="00882103"/>
    <w:rsid w:val="0088246C"/>
    <w:rsid w:val="0088266D"/>
    <w:rsid w:val="008826F3"/>
    <w:rsid w:val="00882C03"/>
    <w:rsid w:val="00882D29"/>
    <w:rsid w:val="00882E24"/>
    <w:rsid w:val="00882F6D"/>
    <w:rsid w:val="00883145"/>
    <w:rsid w:val="00883535"/>
    <w:rsid w:val="00883588"/>
    <w:rsid w:val="0088378A"/>
    <w:rsid w:val="00883914"/>
    <w:rsid w:val="00883DDF"/>
    <w:rsid w:val="00884005"/>
    <w:rsid w:val="00884016"/>
    <w:rsid w:val="00884147"/>
    <w:rsid w:val="00884388"/>
    <w:rsid w:val="0088497D"/>
    <w:rsid w:val="00884AA2"/>
    <w:rsid w:val="00884BDF"/>
    <w:rsid w:val="00884C2E"/>
    <w:rsid w:val="00884DD1"/>
    <w:rsid w:val="00885603"/>
    <w:rsid w:val="008857F5"/>
    <w:rsid w:val="00885B3C"/>
    <w:rsid w:val="00885D52"/>
    <w:rsid w:val="00886070"/>
    <w:rsid w:val="0088614C"/>
    <w:rsid w:val="00886150"/>
    <w:rsid w:val="00886470"/>
    <w:rsid w:val="008864A2"/>
    <w:rsid w:val="0088653A"/>
    <w:rsid w:val="00886823"/>
    <w:rsid w:val="00886B9D"/>
    <w:rsid w:val="00886CC3"/>
    <w:rsid w:val="008870A9"/>
    <w:rsid w:val="008870FB"/>
    <w:rsid w:val="0088728F"/>
    <w:rsid w:val="008872A2"/>
    <w:rsid w:val="0088772B"/>
    <w:rsid w:val="00887786"/>
    <w:rsid w:val="008878E1"/>
    <w:rsid w:val="00887D69"/>
    <w:rsid w:val="00887E49"/>
    <w:rsid w:val="00890047"/>
    <w:rsid w:val="008900CE"/>
    <w:rsid w:val="008901F6"/>
    <w:rsid w:val="008902C2"/>
    <w:rsid w:val="00890974"/>
    <w:rsid w:val="00890C4C"/>
    <w:rsid w:val="00890E22"/>
    <w:rsid w:val="00890E86"/>
    <w:rsid w:val="00890FF2"/>
    <w:rsid w:val="00891051"/>
    <w:rsid w:val="00891124"/>
    <w:rsid w:val="008911A5"/>
    <w:rsid w:val="00891371"/>
    <w:rsid w:val="0089143E"/>
    <w:rsid w:val="00891656"/>
    <w:rsid w:val="00891814"/>
    <w:rsid w:val="008920CE"/>
    <w:rsid w:val="0089228E"/>
    <w:rsid w:val="00892315"/>
    <w:rsid w:val="008923AF"/>
    <w:rsid w:val="00892865"/>
    <w:rsid w:val="008928A2"/>
    <w:rsid w:val="008928D6"/>
    <w:rsid w:val="00892A12"/>
    <w:rsid w:val="00892B6B"/>
    <w:rsid w:val="008930CB"/>
    <w:rsid w:val="008934C9"/>
    <w:rsid w:val="0089353B"/>
    <w:rsid w:val="008936B3"/>
    <w:rsid w:val="00893925"/>
    <w:rsid w:val="00893B9F"/>
    <w:rsid w:val="00893BCE"/>
    <w:rsid w:val="00893BD0"/>
    <w:rsid w:val="00893C37"/>
    <w:rsid w:val="00894039"/>
    <w:rsid w:val="008944B3"/>
    <w:rsid w:val="0089458A"/>
    <w:rsid w:val="008948A3"/>
    <w:rsid w:val="008949D4"/>
    <w:rsid w:val="00894AD3"/>
    <w:rsid w:val="00894D78"/>
    <w:rsid w:val="00894FF6"/>
    <w:rsid w:val="0089518D"/>
    <w:rsid w:val="008951BA"/>
    <w:rsid w:val="008953C6"/>
    <w:rsid w:val="0089570D"/>
    <w:rsid w:val="00895951"/>
    <w:rsid w:val="0089596C"/>
    <w:rsid w:val="008959B1"/>
    <w:rsid w:val="00895C56"/>
    <w:rsid w:val="00895D59"/>
    <w:rsid w:val="008962ED"/>
    <w:rsid w:val="00896602"/>
    <w:rsid w:val="00896852"/>
    <w:rsid w:val="0089696A"/>
    <w:rsid w:val="00896F5F"/>
    <w:rsid w:val="00896F99"/>
    <w:rsid w:val="0089769E"/>
    <w:rsid w:val="00897C3D"/>
    <w:rsid w:val="00897D22"/>
    <w:rsid w:val="00897D2C"/>
    <w:rsid w:val="008A0147"/>
    <w:rsid w:val="008A03E5"/>
    <w:rsid w:val="008A0684"/>
    <w:rsid w:val="008A06BC"/>
    <w:rsid w:val="008A0B55"/>
    <w:rsid w:val="008A12CE"/>
    <w:rsid w:val="008A1422"/>
    <w:rsid w:val="008A1426"/>
    <w:rsid w:val="008A1978"/>
    <w:rsid w:val="008A1E8B"/>
    <w:rsid w:val="008A209F"/>
    <w:rsid w:val="008A24FB"/>
    <w:rsid w:val="008A2596"/>
    <w:rsid w:val="008A260B"/>
    <w:rsid w:val="008A2B60"/>
    <w:rsid w:val="008A2BBB"/>
    <w:rsid w:val="008A3135"/>
    <w:rsid w:val="008A3618"/>
    <w:rsid w:val="008A3626"/>
    <w:rsid w:val="008A37BE"/>
    <w:rsid w:val="008A3969"/>
    <w:rsid w:val="008A43C6"/>
    <w:rsid w:val="008A4535"/>
    <w:rsid w:val="008A4D58"/>
    <w:rsid w:val="008A5866"/>
    <w:rsid w:val="008A5E33"/>
    <w:rsid w:val="008A61D9"/>
    <w:rsid w:val="008A62DB"/>
    <w:rsid w:val="008A670B"/>
    <w:rsid w:val="008A69C5"/>
    <w:rsid w:val="008A69D9"/>
    <w:rsid w:val="008A6C62"/>
    <w:rsid w:val="008A740E"/>
    <w:rsid w:val="008A75A1"/>
    <w:rsid w:val="008A7829"/>
    <w:rsid w:val="008A78DE"/>
    <w:rsid w:val="008A7ADF"/>
    <w:rsid w:val="008A7EEA"/>
    <w:rsid w:val="008A7F04"/>
    <w:rsid w:val="008B035B"/>
    <w:rsid w:val="008B0652"/>
    <w:rsid w:val="008B0867"/>
    <w:rsid w:val="008B0883"/>
    <w:rsid w:val="008B08A7"/>
    <w:rsid w:val="008B0970"/>
    <w:rsid w:val="008B0C6A"/>
    <w:rsid w:val="008B0C8C"/>
    <w:rsid w:val="008B0EB0"/>
    <w:rsid w:val="008B0F59"/>
    <w:rsid w:val="008B1283"/>
    <w:rsid w:val="008B13F1"/>
    <w:rsid w:val="008B149E"/>
    <w:rsid w:val="008B1535"/>
    <w:rsid w:val="008B187B"/>
    <w:rsid w:val="008B196B"/>
    <w:rsid w:val="008B1A94"/>
    <w:rsid w:val="008B1B03"/>
    <w:rsid w:val="008B1D7E"/>
    <w:rsid w:val="008B1DEF"/>
    <w:rsid w:val="008B1E08"/>
    <w:rsid w:val="008B1F8E"/>
    <w:rsid w:val="008B23F9"/>
    <w:rsid w:val="008B2527"/>
    <w:rsid w:val="008B2558"/>
    <w:rsid w:val="008B277B"/>
    <w:rsid w:val="008B2B2F"/>
    <w:rsid w:val="008B2EBD"/>
    <w:rsid w:val="008B2EDB"/>
    <w:rsid w:val="008B2F18"/>
    <w:rsid w:val="008B2F4D"/>
    <w:rsid w:val="008B34FF"/>
    <w:rsid w:val="008B36B3"/>
    <w:rsid w:val="008B3C77"/>
    <w:rsid w:val="008B3FF4"/>
    <w:rsid w:val="008B4224"/>
    <w:rsid w:val="008B4656"/>
    <w:rsid w:val="008B465C"/>
    <w:rsid w:val="008B4780"/>
    <w:rsid w:val="008B47AC"/>
    <w:rsid w:val="008B5141"/>
    <w:rsid w:val="008B5215"/>
    <w:rsid w:val="008B521A"/>
    <w:rsid w:val="008B5458"/>
    <w:rsid w:val="008B55E3"/>
    <w:rsid w:val="008B5926"/>
    <w:rsid w:val="008B5C06"/>
    <w:rsid w:val="008B5D9F"/>
    <w:rsid w:val="008B5F71"/>
    <w:rsid w:val="008B602A"/>
    <w:rsid w:val="008B62D6"/>
    <w:rsid w:val="008B6460"/>
    <w:rsid w:val="008B6730"/>
    <w:rsid w:val="008B68D2"/>
    <w:rsid w:val="008B6F13"/>
    <w:rsid w:val="008B730B"/>
    <w:rsid w:val="008B75DF"/>
    <w:rsid w:val="008B75E1"/>
    <w:rsid w:val="008B7697"/>
    <w:rsid w:val="008B7AA8"/>
    <w:rsid w:val="008B7B9F"/>
    <w:rsid w:val="008B7EAF"/>
    <w:rsid w:val="008B7FD0"/>
    <w:rsid w:val="008C0093"/>
    <w:rsid w:val="008C03DF"/>
    <w:rsid w:val="008C054F"/>
    <w:rsid w:val="008C0B97"/>
    <w:rsid w:val="008C0EF9"/>
    <w:rsid w:val="008C1103"/>
    <w:rsid w:val="008C12EB"/>
    <w:rsid w:val="008C1932"/>
    <w:rsid w:val="008C1A79"/>
    <w:rsid w:val="008C1BFD"/>
    <w:rsid w:val="008C1D19"/>
    <w:rsid w:val="008C1EAC"/>
    <w:rsid w:val="008C2156"/>
    <w:rsid w:val="008C249F"/>
    <w:rsid w:val="008C2568"/>
    <w:rsid w:val="008C2870"/>
    <w:rsid w:val="008C2985"/>
    <w:rsid w:val="008C2A4D"/>
    <w:rsid w:val="008C3252"/>
    <w:rsid w:val="008C3880"/>
    <w:rsid w:val="008C410F"/>
    <w:rsid w:val="008C465E"/>
    <w:rsid w:val="008C4A23"/>
    <w:rsid w:val="008C4D24"/>
    <w:rsid w:val="008C4D57"/>
    <w:rsid w:val="008C4E94"/>
    <w:rsid w:val="008C5058"/>
    <w:rsid w:val="008C51D6"/>
    <w:rsid w:val="008C53AA"/>
    <w:rsid w:val="008C5743"/>
    <w:rsid w:val="008C5CE5"/>
    <w:rsid w:val="008C60D4"/>
    <w:rsid w:val="008C61A6"/>
    <w:rsid w:val="008C63EF"/>
    <w:rsid w:val="008C6685"/>
    <w:rsid w:val="008C68AB"/>
    <w:rsid w:val="008C6AE6"/>
    <w:rsid w:val="008C6CCF"/>
    <w:rsid w:val="008C7041"/>
    <w:rsid w:val="008C72A4"/>
    <w:rsid w:val="008C7976"/>
    <w:rsid w:val="008C7C5A"/>
    <w:rsid w:val="008C7CC8"/>
    <w:rsid w:val="008C7E3D"/>
    <w:rsid w:val="008D042A"/>
    <w:rsid w:val="008D08C3"/>
    <w:rsid w:val="008D0C57"/>
    <w:rsid w:val="008D0CDD"/>
    <w:rsid w:val="008D0D65"/>
    <w:rsid w:val="008D0DC4"/>
    <w:rsid w:val="008D117C"/>
    <w:rsid w:val="008D1201"/>
    <w:rsid w:val="008D15F9"/>
    <w:rsid w:val="008D1948"/>
    <w:rsid w:val="008D1B58"/>
    <w:rsid w:val="008D1B90"/>
    <w:rsid w:val="008D20AD"/>
    <w:rsid w:val="008D217F"/>
    <w:rsid w:val="008D2E8A"/>
    <w:rsid w:val="008D2FE4"/>
    <w:rsid w:val="008D33F4"/>
    <w:rsid w:val="008D35C2"/>
    <w:rsid w:val="008D368B"/>
    <w:rsid w:val="008D3E57"/>
    <w:rsid w:val="008D4232"/>
    <w:rsid w:val="008D462F"/>
    <w:rsid w:val="008D4877"/>
    <w:rsid w:val="008D4A0B"/>
    <w:rsid w:val="008D4AF4"/>
    <w:rsid w:val="008D4B8C"/>
    <w:rsid w:val="008D4CB2"/>
    <w:rsid w:val="008D4CCE"/>
    <w:rsid w:val="008D4E8C"/>
    <w:rsid w:val="008D500F"/>
    <w:rsid w:val="008D513B"/>
    <w:rsid w:val="008D55B6"/>
    <w:rsid w:val="008D5754"/>
    <w:rsid w:val="008D58DF"/>
    <w:rsid w:val="008D59DA"/>
    <w:rsid w:val="008D59DF"/>
    <w:rsid w:val="008D5A3B"/>
    <w:rsid w:val="008D5E2B"/>
    <w:rsid w:val="008D5FD2"/>
    <w:rsid w:val="008D61EE"/>
    <w:rsid w:val="008D62D1"/>
    <w:rsid w:val="008D64DC"/>
    <w:rsid w:val="008D6959"/>
    <w:rsid w:val="008D6DC3"/>
    <w:rsid w:val="008D718E"/>
    <w:rsid w:val="008D7393"/>
    <w:rsid w:val="008D7407"/>
    <w:rsid w:val="008D795B"/>
    <w:rsid w:val="008D7A0F"/>
    <w:rsid w:val="008D7A7A"/>
    <w:rsid w:val="008D7A8C"/>
    <w:rsid w:val="008D7F2E"/>
    <w:rsid w:val="008E04C1"/>
    <w:rsid w:val="008E0B1B"/>
    <w:rsid w:val="008E0E02"/>
    <w:rsid w:val="008E0F1A"/>
    <w:rsid w:val="008E102C"/>
    <w:rsid w:val="008E10B1"/>
    <w:rsid w:val="008E1255"/>
    <w:rsid w:val="008E13CB"/>
    <w:rsid w:val="008E1553"/>
    <w:rsid w:val="008E183B"/>
    <w:rsid w:val="008E1AD5"/>
    <w:rsid w:val="008E1B05"/>
    <w:rsid w:val="008E1C73"/>
    <w:rsid w:val="008E1F92"/>
    <w:rsid w:val="008E203D"/>
    <w:rsid w:val="008E21C1"/>
    <w:rsid w:val="008E26D2"/>
    <w:rsid w:val="008E26D9"/>
    <w:rsid w:val="008E295A"/>
    <w:rsid w:val="008E2A80"/>
    <w:rsid w:val="008E2EB4"/>
    <w:rsid w:val="008E310A"/>
    <w:rsid w:val="008E3340"/>
    <w:rsid w:val="008E36AF"/>
    <w:rsid w:val="008E36C0"/>
    <w:rsid w:val="008E39B3"/>
    <w:rsid w:val="008E3B53"/>
    <w:rsid w:val="008E3CDD"/>
    <w:rsid w:val="008E3DD8"/>
    <w:rsid w:val="008E4175"/>
    <w:rsid w:val="008E4387"/>
    <w:rsid w:val="008E4CF4"/>
    <w:rsid w:val="008E4D8A"/>
    <w:rsid w:val="008E5292"/>
    <w:rsid w:val="008E54AE"/>
    <w:rsid w:val="008E54CF"/>
    <w:rsid w:val="008E5533"/>
    <w:rsid w:val="008E562F"/>
    <w:rsid w:val="008E5A0F"/>
    <w:rsid w:val="008E5A28"/>
    <w:rsid w:val="008E5AA8"/>
    <w:rsid w:val="008E5B08"/>
    <w:rsid w:val="008E629E"/>
    <w:rsid w:val="008E6343"/>
    <w:rsid w:val="008E6492"/>
    <w:rsid w:val="008E65CB"/>
    <w:rsid w:val="008E6901"/>
    <w:rsid w:val="008E698D"/>
    <w:rsid w:val="008E6A7D"/>
    <w:rsid w:val="008E6B33"/>
    <w:rsid w:val="008E6B52"/>
    <w:rsid w:val="008E6B5C"/>
    <w:rsid w:val="008E6BBE"/>
    <w:rsid w:val="008E6E55"/>
    <w:rsid w:val="008E6FA4"/>
    <w:rsid w:val="008E73B4"/>
    <w:rsid w:val="008E7EA3"/>
    <w:rsid w:val="008E7EBA"/>
    <w:rsid w:val="008F0056"/>
    <w:rsid w:val="008F03F2"/>
    <w:rsid w:val="008F0766"/>
    <w:rsid w:val="008F0BE0"/>
    <w:rsid w:val="008F0F7F"/>
    <w:rsid w:val="008F1135"/>
    <w:rsid w:val="008F16DB"/>
    <w:rsid w:val="008F17A1"/>
    <w:rsid w:val="008F1FBF"/>
    <w:rsid w:val="008F2005"/>
    <w:rsid w:val="008F21C8"/>
    <w:rsid w:val="008F2C2C"/>
    <w:rsid w:val="008F2CAD"/>
    <w:rsid w:val="008F2DEF"/>
    <w:rsid w:val="008F2E65"/>
    <w:rsid w:val="008F3081"/>
    <w:rsid w:val="008F30A4"/>
    <w:rsid w:val="008F3276"/>
    <w:rsid w:val="008F3328"/>
    <w:rsid w:val="008F34FB"/>
    <w:rsid w:val="008F35BD"/>
    <w:rsid w:val="008F3BEF"/>
    <w:rsid w:val="008F4030"/>
    <w:rsid w:val="008F41A8"/>
    <w:rsid w:val="008F4200"/>
    <w:rsid w:val="008F423F"/>
    <w:rsid w:val="008F42E0"/>
    <w:rsid w:val="008F45F3"/>
    <w:rsid w:val="008F480A"/>
    <w:rsid w:val="008F4AA8"/>
    <w:rsid w:val="008F4C33"/>
    <w:rsid w:val="008F4E82"/>
    <w:rsid w:val="008F4EE1"/>
    <w:rsid w:val="008F520D"/>
    <w:rsid w:val="008F5322"/>
    <w:rsid w:val="008F5355"/>
    <w:rsid w:val="008F5504"/>
    <w:rsid w:val="008F5830"/>
    <w:rsid w:val="008F5937"/>
    <w:rsid w:val="008F5C65"/>
    <w:rsid w:val="008F5CDE"/>
    <w:rsid w:val="008F5E79"/>
    <w:rsid w:val="008F6579"/>
    <w:rsid w:val="008F65FE"/>
    <w:rsid w:val="008F6794"/>
    <w:rsid w:val="008F6A07"/>
    <w:rsid w:val="008F6B99"/>
    <w:rsid w:val="008F6E78"/>
    <w:rsid w:val="008F7126"/>
    <w:rsid w:val="008F7253"/>
    <w:rsid w:val="008F728E"/>
    <w:rsid w:val="008F7579"/>
    <w:rsid w:val="008F7591"/>
    <w:rsid w:val="008F7BEC"/>
    <w:rsid w:val="0090022A"/>
    <w:rsid w:val="0090041C"/>
    <w:rsid w:val="00900865"/>
    <w:rsid w:val="00900A3A"/>
    <w:rsid w:val="00901407"/>
    <w:rsid w:val="009019AA"/>
    <w:rsid w:val="00901A26"/>
    <w:rsid w:val="00901DCE"/>
    <w:rsid w:val="00901E0E"/>
    <w:rsid w:val="00901FF8"/>
    <w:rsid w:val="00902300"/>
    <w:rsid w:val="009023A9"/>
    <w:rsid w:val="009024C7"/>
    <w:rsid w:val="00902A91"/>
    <w:rsid w:val="00902AAB"/>
    <w:rsid w:val="00902B8D"/>
    <w:rsid w:val="00902BB8"/>
    <w:rsid w:val="00902EE1"/>
    <w:rsid w:val="00902FD2"/>
    <w:rsid w:val="00902FD7"/>
    <w:rsid w:val="00902FFA"/>
    <w:rsid w:val="0090312A"/>
    <w:rsid w:val="0090385C"/>
    <w:rsid w:val="00903A1D"/>
    <w:rsid w:val="00903B92"/>
    <w:rsid w:val="00904050"/>
    <w:rsid w:val="00904330"/>
    <w:rsid w:val="00904681"/>
    <w:rsid w:val="009046D5"/>
    <w:rsid w:val="00904735"/>
    <w:rsid w:val="0090499A"/>
    <w:rsid w:val="00904AB4"/>
    <w:rsid w:val="00904B4D"/>
    <w:rsid w:val="00904F30"/>
    <w:rsid w:val="009050A1"/>
    <w:rsid w:val="00905252"/>
    <w:rsid w:val="009052D8"/>
    <w:rsid w:val="00905309"/>
    <w:rsid w:val="009059F0"/>
    <w:rsid w:val="00905F47"/>
    <w:rsid w:val="009062E1"/>
    <w:rsid w:val="0090642F"/>
    <w:rsid w:val="00906444"/>
    <w:rsid w:val="00906547"/>
    <w:rsid w:val="0090658A"/>
    <w:rsid w:val="00906601"/>
    <w:rsid w:val="00906ACF"/>
    <w:rsid w:val="00906D43"/>
    <w:rsid w:val="00906E4A"/>
    <w:rsid w:val="009071A0"/>
    <w:rsid w:val="00907220"/>
    <w:rsid w:val="0090734A"/>
    <w:rsid w:val="009073E8"/>
    <w:rsid w:val="009075D4"/>
    <w:rsid w:val="00907656"/>
    <w:rsid w:val="0090774C"/>
    <w:rsid w:val="00907C14"/>
    <w:rsid w:val="00907FA2"/>
    <w:rsid w:val="00910381"/>
    <w:rsid w:val="00910415"/>
    <w:rsid w:val="0091077C"/>
    <w:rsid w:val="0091094B"/>
    <w:rsid w:val="00910BCA"/>
    <w:rsid w:val="00910D70"/>
    <w:rsid w:val="00910E5C"/>
    <w:rsid w:val="00911106"/>
    <w:rsid w:val="0091136D"/>
    <w:rsid w:val="009113D1"/>
    <w:rsid w:val="00911450"/>
    <w:rsid w:val="009114D6"/>
    <w:rsid w:val="009115AA"/>
    <w:rsid w:val="00911652"/>
    <w:rsid w:val="0091179F"/>
    <w:rsid w:val="009118B2"/>
    <w:rsid w:val="00911D9F"/>
    <w:rsid w:val="009128C4"/>
    <w:rsid w:val="009130AE"/>
    <w:rsid w:val="00913296"/>
    <w:rsid w:val="00913477"/>
    <w:rsid w:val="009134A5"/>
    <w:rsid w:val="009135DA"/>
    <w:rsid w:val="00913603"/>
    <w:rsid w:val="009139A2"/>
    <w:rsid w:val="009139DA"/>
    <w:rsid w:val="00914132"/>
    <w:rsid w:val="0091491D"/>
    <w:rsid w:val="00914AE6"/>
    <w:rsid w:val="00914D39"/>
    <w:rsid w:val="00914E4E"/>
    <w:rsid w:val="00914FC4"/>
    <w:rsid w:val="009150CC"/>
    <w:rsid w:val="0091525D"/>
    <w:rsid w:val="009154AD"/>
    <w:rsid w:val="00915A4E"/>
    <w:rsid w:val="00915C56"/>
    <w:rsid w:val="00915D51"/>
    <w:rsid w:val="00915F45"/>
    <w:rsid w:val="00915F57"/>
    <w:rsid w:val="009161CB"/>
    <w:rsid w:val="00916304"/>
    <w:rsid w:val="00916333"/>
    <w:rsid w:val="00916410"/>
    <w:rsid w:val="0091667D"/>
    <w:rsid w:val="00916861"/>
    <w:rsid w:val="00916AD6"/>
    <w:rsid w:val="00916B49"/>
    <w:rsid w:val="00916B54"/>
    <w:rsid w:val="00916C4E"/>
    <w:rsid w:val="00916FB4"/>
    <w:rsid w:val="009170B5"/>
    <w:rsid w:val="009171BE"/>
    <w:rsid w:val="009173C4"/>
    <w:rsid w:val="009175DE"/>
    <w:rsid w:val="009176C8"/>
    <w:rsid w:val="00917C36"/>
    <w:rsid w:val="00917D5B"/>
    <w:rsid w:val="00917E6E"/>
    <w:rsid w:val="0092000C"/>
    <w:rsid w:val="009200F6"/>
    <w:rsid w:val="009203D8"/>
    <w:rsid w:val="00920813"/>
    <w:rsid w:val="00920872"/>
    <w:rsid w:val="00920BF9"/>
    <w:rsid w:val="00921358"/>
    <w:rsid w:val="00921450"/>
    <w:rsid w:val="00921620"/>
    <w:rsid w:val="009217B4"/>
    <w:rsid w:val="009219FA"/>
    <w:rsid w:val="00921AD9"/>
    <w:rsid w:val="00921FD1"/>
    <w:rsid w:val="0092276D"/>
    <w:rsid w:val="00922B2F"/>
    <w:rsid w:val="00922BB3"/>
    <w:rsid w:val="0092327B"/>
    <w:rsid w:val="0092354C"/>
    <w:rsid w:val="00923879"/>
    <w:rsid w:val="00923AF2"/>
    <w:rsid w:val="00923CFF"/>
    <w:rsid w:val="00923E60"/>
    <w:rsid w:val="00923EF0"/>
    <w:rsid w:val="00924125"/>
    <w:rsid w:val="009243E2"/>
    <w:rsid w:val="00924649"/>
    <w:rsid w:val="00924BD5"/>
    <w:rsid w:val="00924F3C"/>
    <w:rsid w:val="0092544C"/>
    <w:rsid w:val="009256CD"/>
    <w:rsid w:val="009257D0"/>
    <w:rsid w:val="00925818"/>
    <w:rsid w:val="00925B2C"/>
    <w:rsid w:val="00925E48"/>
    <w:rsid w:val="00926874"/>
    <w:rsid w:val="00926917"/>
    <w:rsid w:val="00927470"/>
    <w:rsid w:val="00927658"/>
    <w:rsid w:val="00927839"/>
    <w:rsid w:val="00927868"/>
    <w:rsid w:val="00927C53"/>
    <w:rsid w:val="0093032A"/>
    <w:rsid w:val="00930340"/>
    <w:rsid w:val="00930881"/>
    <w:rsid w:val="00930887"/>
    <w:rsid w:val="009308FB"/>
    <w:rsid w:val="00930B98"/>
    <w:rsid w:val="00930D21"/>
    <w:rsid w:val="00930E1C"/>
    <w:rsid w:val="00931678"/>
    <w:rsid w:val="00931A5F"/>
    <w:rsid w:val="00931AC2"/>
    <w:rsid w:val="00931ACC"/>
    <w:rsid w:val="00931E17"/>
    <w:rsid w:val="00931E97"/>
    <w:rsid w:val="00932140"/>
    <w:rsid w:val="00932253"/>
    <w:rsid w:val="009322E6"/>
    <w:rsid w:val="00932383"/>
    <w:rsid w:val="00932555"/>
    <w:rsid w:val="0093257A"/>
    <w:rsid w:val="009326A4"/>
    <w:rsid w:val="00932845"/>
    <w:rsid w:val="009329EE"/>
    <w:rsid w:val="00932B4D"/>
    <w:rsid w:val="009334AB"/>
    <w:rsid w:val="0093357F"/>
    <w:rsid w:val="00933880"/>
    <w:rsid w:val="009338F0"/>
    <w:rsid w:val="00933ACD"/>
    <w:rsid w:val="00933CDA"/>
    <w:rsid w:val="00933EBB"/>
    <w:rsid w:val="0093403C"/>
    <w:rsid w:val="009347B8"/>
    <w:rsid w:val="00934831"/>
    <w:rsid w:val="0093487A"/>
    <w:rsid w:val="0093498A"/>
    <w:rsid w:val="00934DA4"/>
    <w:rsid w:val="00934E76"/>
    <w:rsid w:val="0093518B"/>
    <w:rsid w:val="00935388"/>
    <w:rsid w:val="00935507"/>
    <w:rsid w:val="0093596C"/>
    <w:rsid w:val="0093596D"/>
    <w:rsid w:val="009359D3"/>
    <w:rsid w:val="00935C20"/>
    <w:rsid w:val="00936337"/>
    <w:rsid w:val="0093645E"/>
    <w:rsid w:val="0093649C"/>
    <w:rsid w:val="00936B57"/>
    <w:rsid w:val="00936B85"/>
    <w:rsid w:val="00936D97"/>
    <w:rsid w:val="00937126"/>
    <w:rsid w:val="0093730C"/>
    <w:rsid w:val="009376DF"/>
    <w:rsid w:val="009376E1"/>
    <w:rsid w:val="009379D6"/>
    <w:rsid w:val="009379F4"/>
    <w:rsid w:val="00937C1B"/>
    <w:rsid w:val="00937D4D"/>
    <w:rsid w:val="009403DE"/>
    <w:rsid w:val="00940A38"/>
    <w:rsid w:val="00940C14"/>
    <w:rsid w:val="00940EC5"/>
    <w:rsid w:val="009415AE"/>
    <w:rsid w:val="00941D5A"/>
    <w:rsid w:val="00942850"/>
    <w:rsid w:val="00942E8B"/>
    <w:rsid w:val="00943271"/>
    <w:rsid w:val="009432E4"/>
    <w:rsid w:val="00943546"/>
    <w:rsid w:val="009436EB"/>
    <w:rsid w:val="00943724"/>
    <w:rsid w:val="0094378A"/>
    <w:rsid w:val="00943866"/>
    <w:rsid w:val="00943A85"/>
    <w:rsid w:val="00943D59"/>
    <w:rsid w:val="00943EDA"/>
    <w:rsid w:val="009440DD"/>
    <w:rsid w:val="009441CB"/>
    <w:rsid w:val="00944275"/>
    <w:rsid w:val="00944488"/>
    <w:rsid w:val="00944518"/>
    <w:rsid w:val="00944523"/>
    <w:rsid w:val="00944ED8"/>
    <w:rsid w:val="00944F95"/>
    <w:rsid w:val="00945223"/>
    <w:rsid w:val="00945271"/>
    <w:rsid w:val="009452DA"/>
    <w:rsid w:val="009453A2"/>
    <w:rsid w:val="0094553D"/>
    <w:rsid w:val="00945781"/>
    <w:rsid w:val="00945818"/>
    <w:rsid w:val="00945B5C"/>
    <w:rsid w:val="00945D6E"/>
    <w:rsid w:val="00945F7B"/>
    <w:rsid w:val="00946082"/>
    <w:rsid w:val="009463A6"/>
    <w:rsid w:val="009463BA"/>
    <w:rsid w:val="0094651F"/>
    <w:rsid w:val="00946895"/>
    <w:rsid w:val="00946ACE"/>
    <w:rsid w:val="00946B0A"/>
    <w:rsid w:val="00947224"/>
    <w:rsid w:val="009473BF"/>
    <w:rsid w:val="00947911"/>
    <w:rsid w:val="00947B16"/>
    <w:rsid w:val="00947B17"/>
    <w:rsid w:val="00947C64"/>
    <w:rsid w:val="00947D33"/>
    <w:rsid w:val="00947FA5"/>
    <w:rsid w:val="00950386"/>
    <w:rsid w:val="00950402"/>
    <w:rsid w:val="009508F1"/>
    <w:rsid w:val="00950A0B"/>
    <w:rsid w:val="00950AA6"/>
    <w:rsid w:val="00950BEE"/>
    <w:rsid w:val="00951067"/>
    <w:rsid w:val="009511FF"/>
    <w:rsid w:val="0095127F"/>
    <w:rsid w:val="00951456"/>
    <w:rsid w:val="00951536"/>
    <w:rsid w:val="00951656"/>
    <w:rsid w:val="0095165D"/>
    <w:rsid w:val="009517D4"/>
    <w:rsid w:val="00951A26"/>
    <w:rsid w:val="00951D82"/>
    <w:rsid w:val="00952194"/>
    <w:rsid w:val="00952227"/>
    <w:rsid w:val="009524A5"/>
    <w:rsid w:val="009528BF"/>
    <w:rsid w:val="009528EC"/>
    <w:rsid w:val="00952DED"/>
    <w:rsid w:val="00952E2A"/>
    <w:rsid w:val="009530D5"/>
    <w:rsid w:val="009530F1"/>
    <w:rsid w:val="009531B6"/>
    <w:rsid w:val="009531B8"/>
    <w:rsid w:val="009531BC"/>
    <w:rsid w:val="00953515"/>
    <w:rsid w:val="00953536"/>
    <w:rsid w:val="009537F4"/>
    <w:rsid w:val="00953816"/>
    <w:rsid w:val="00953C0B"/>
    <w:rsid w:val="00953E8F"/>
    <w:rsid w:val="009540D0"/>
    <w:rsid w:val="009540E3"/>
    <w:rsid w:val="0095422A"/>
    <w:rsid w:val="009544E4"/>
    <w:rsid w:val="00954765"/>
    <w:rsid w:val="009547BB"/>
    <w:rsid w:val="00954A03"/>
    <w:rsid w:val="00954BC1"/>
    <w:rsid w:val="00954D6E"/>
    <w:rsid w:val="00954F47"/>
    <w:rsid w:val="00954FC0"/>
    <w:rsid w:val="0095520D"/>
    <w:rsid w:val="009553C3"/>
    <w:rsid w:val="0095558E"/>
    <w:rsid w:val="009556DA"/>
    <w:rsid w:val="00955800"/>
    <w:rsid w:val="00955853"/>
    <w:rsid w:val="0095592E"/>
    <w:rsid w:val="00955B63"/>
    <w:rsid w:val="00955CDC"/>
    <w:rsid w:val="00956390"/>
    <w:rsid w:val="00956799"/>
    <w:rsid w:val="009568B6"/>
    <w:rsid w:val="00956ABD"/>
    <w:rsid w:val="009570B3"/>
    <w:rsid w:val="009574E1"/>
    <w:rsid w:val="009575F2"/>
    <w:rsid w:val="009576BC"/>
    <w:rsid w:val="0095786B"/>
    <w:rsid w:val="009579A1"/>
    <w:rsid w:val="00957B23"/>
    <w:rsid w:val="00957C22"/>
    <w:rsid w:val="00957F96"/>
    <w:rsid w:val="00960250"/>
    <w:rsid w:val="00960449"/>
    <w:rsid w:val="00960683"/>
    <w:rsid w:val="009609D0"/>
    <w:rsid w:val="00960EA7"/>
    <w:rsid w:val="00961094"/>
    <w:rsid w:val="00961324"/>
    <w:rsid w:val="00961375"/>
    <w:rsid w:val="00961391"/>
    <w:rsid w:val="00961403"/>
    <w:rsid w:val="009614B5"/>
    <w:rsid w:val="009617BF"/>
    <w:rsid w:val="00961B4E"/>
    <w:rsid w:val="00961CB6"/>
    <w:rsid w:val="00961E9E"/>
    <w:rsid w:val="00962088"/>
    <w:rsid w:val="0096218D"/>
    <w:rsid w:val="0096227E"/>
    <w:rsid w:val="00962A8A"/>
    <w:rsid w:val="00962E1E"/>
    <w:rsid w:val="009630B2"/>
    <w:rsid w:val="009631DC"/>
    <w:rsid w:val="00963297"/>
    <w:rsid w:val="00963654"/>
    <w:rsid w:val="00963694"/>
    <w:rsid w:val="00963795"/>
    <w:rsid w:val="0096380F"/>
    <w:rsid w:val="00963953"/>
    <w:rsid w:val="009639D3"/>
    <w:rsid w:val="00963A54"/>
    <w:rsid w:val="00963BE2"/>
    <w:rsid w:val="00963BF9"/>
    <w:rsid w:val="00964009"/>
    <w:rsid w:val="009640AE"/>
    <w:rsid w:val="0096447E"/>
    <w:rsid w:val="009645D7"/>
    <w:rsid w:val="00964619"/>
    <w:rsid w:val="009646B1"/>
    <w:rsid w:val="00964D1C"/>
    <w:rsid w:val="009650EF"/>
    <w:rsid w:val="009650F4"/>
    <w:rsid w:val="009650FE"/>
    <w:rsid w:val="0096526F"/>
    <w:rsid w:val="0096558D"/>
    <w:rsid w:val="00965AD0"/>
    <w:rsid w:val="00965BB8"/>
    <w:rsid w:val="00965E7E"/>
    <w:rsid w:val="00965F69"/>
    <w:rsid w:val="0096600C"/>
    <w:rsid w:val="00966339"/>
    <w:rsid w:val="0096654E"/>
    <w:rsid w:val="0096685E"/>
    <w:rsid w:val="00966862"/>
    <w:rsid w:val="00966CE2"/>
    <w:rsid w:val="00966F8C"/>
    <w:rsid w:val="009671AD"/>
    <w:rsid w:val="00967248"/>
    <w:rsid w:val="009673F2"/>
    <w:rsid w:val="00967803"/>
    <w:rsid w:val="009678DD"/>
    <w:rsid w:val="009678F1"/>
    <w:rsid w:val="00967D5E"/>
    <w:rsid w:val="00967F27"/>
    <w:rsid w:val="00967FEA"/>
    <w:rsid w:val="009702AF"/>
    <w:rsid w:val="00970321"/>
    <w:rsid w:val="0097046F"/>
    <w:rsid w:val="009704E4"/>
    <w:rsid w:val="00970697"/>
    <w:rsid w:val="00970871"/>
    <w:rsid w:val="00970996"/>
    <w:rsid w:val="00970CB2"/>
    <w:rsid w:val="00970E40"/>
    <w:rsid w:val="00971062"/>
    <w:rsid w:val="009711F0"/>
    <w:rsid w:val="00971223"/>
    <w:rsid w:val="00971250"/>
    <w:rsid w:val="0097146A"/>
    <w:rsid w:val="00971683"/>
    <w:rsid w:val="009716C6"/>
    <w:rsid w:val="00971741"/>
    <w:rsid w:val="00971B2C"/>
    <w:rsid w:val="00971C96"/>
    <w:rsid w:val="0097236B"/>
    <w:rsid w:val="009728F3"/>
    <w:rsid w:val="00972C34"/>
    <w:rsid w:val="00972E1C"/>
    <w:rsid w:val="009730FA"/>
    <w:rsid w:val="00973145"/>
    <w:rsid w:val="0097321D"/>
    <w:rsid w:val="00973318"/>
    <w:rsid w:val="00973476"/>
    <w:rsid w:val="00973A56"/>
    <w:rsid w:val="00973B2F"/>
    <w:rsid w:val="00973C86"/>
    <w:rsid w:val="009740AA"/>
    <w:rsid w:val="0097415D"/>
    <w:rsid w:val="009747FC"/>
    <w:rsid w:val="0097482C"/>
    <w:rsid w:val="00975205"/>
    <w:rsid w:val="00975416"/>
    <w:rsid w:val="009758BA"/>
    <w:rsid w:val="00975B8C"/>
    <w:rsid w:val="00975F72"/>
    <w:rsid w:val="00976109"/>
    <w:rsid w:val="00976216"/>
    <w:rsid w:val="0097621D"/>
    <w:rsid w:val="0097631F"/>
    <w:rsid w:val="00976434"/>
    <w:rsid w:val="009765CC"/>
    <w:rsid w:val="009765FF"/>
    <w:rsid w:val="00976799"/>
    <w:rsid w:val="00976864"/>
    <w:rsid w:val="00976B8F"/>
    <w:rsid w:val="00976BF2"/>
    <w:rsid w:val="00976C0A"/>
    <w:rsid w:val="00976E24"/>
    <w:rsid w:val="00977256"/>
    <w:rsid w:val="009775F0"/>
    <w:rsid w:val="0097773E"/>
    <w:rsid w:val="009779F9"/>
    <w:rsid w:val="00977C87"/>
    <w:rsid w:val="00977EAA"/>
    <w:rsid w:val="00980287"/>
    <w:rsid w:val="009805E9"/>
    <w:rsid w:val="00980682"/>
    <w:rsid w:val="009807EF"/>
    <w:rsid w:val="00980947"/>
    <w:rsid w:val="00980E1F"/>
    <w:rsid w:val="00980EA7"/>
    <w:rsid w:val="00981124"/>
    <w:rsid w:val="0098197C"/>
    <w:rsid w:val="00981D5A"/>
    <w:rsid w:val="00981DD3"/>
    <w:rsid w:val="0098234D"/>
    <w:rsid w:val="00982425"/>
    <w:rsid w:val="00982537"/>
    <w:rsid w:val="0098259E"/>
    <w:rsid w:val="00982973"/>
    <w:rsid w:val="00982B2F"/>
    <w:rsid w:val="00982D3E"/>
    <w:rsid w:val="00982E40"/>
    <w:rsid w:val="009830B1"/>
    <w:rsid w:val="0098334A"/>
    <w:rsid w:val="009833FD"/>
    <w:rsid w:val="0098390D"/>
    <w:rsid w:val="0098392C"/>
    <w:rsid w:val="00983F3F"/>
    <w:rsid w:val="00984375"/>
    <w:rsid w:val="009849E7"/>
    <w:rsid w:val="00984FC6"/>
    <w:rsid w:val="0098518F"/>
    <w:rsid w:val="0098530D"/>
    <w:rsid w:val="0098537B"/>
    <w:rsid w:val="009854FD"/>
    <w:rsid w:val="009856CF"/>
    <w:rsid w:val="00985985"/>
    <w:rsid w:val="00985BDD"/>
    <w:rsid w:val="00985D39"/>
    <w:rsid w:val="00985ECD"/>
    <w:rsid w:val="00985F04"/>
    <w:rsid w:val="00985FD3"/>
    <w:rsid w:val="0098639C"/>
    <w:rsid w:val="009863C3"/>
    <w:rsid w:val="00986599"/>
    <w:rsid w:val="009865F7"/>
    <w:rsid w:val="00986782"/>
    <w:rsid w:val="009867FB"/>
    <w:rsid w:val="0098680E"/>
    <w:rsid w:val="00986C71"/>
    <w:rsid w:val="00986C92"/>
    <w:rsid w:val="00986FFD"/>
    <w:rsid w:val="00987057"/>
    <w:rsid w:val="0098706A"/>
    <w:rsid w:val="0098768C"/>
    <w:rsid w:val="009876E6"/>
    <w:rsid w:val="00987F17"/>
    <w:rsid w:val="00987F54"/>
    <w:rsid w:val="00987F80"/>
    <w:rsid w:val="0099002B"/>
    <w:rsid w:val="0099012E"/>
    <w:rsid w:val="009902AE"/>
    <w:rsid w:val="00990587"/>
    <w:rsid w:val="00990A27"/>
    <w:rsid w:val="00990C1F"/>
    <w:rsid w:val="00990F41"/>
    <w:rsid w:val="00991090"/>
    <w:rsid w:val="00991218"/>
    <w:rsid w:val="009916E5"/>
    <w:rsid w:val="00991A4B"/>
    <w:rsid w:val="00991B9D"/>
    <w:rsid w:val="0099236D"/>
    <w:rsid w:val="00992589"/>
    <w:rsid w:val="00992642"/>
    <w:rsid w:val="009926A2"/>
    <w:rsid w:val="00992C4E"/>
    <w:rsid w:val="009931AB"/>
    <w:rsid w:val="009933E0"/>
    <w:rsid w:val="00993537"/>
    <w:rsid w:val="009935BB"/>
    <w:rsid w:val="0099363A"/>
    <w:rsid w:val="009936AE"/>
    <w:rsid w:val="009936BE"/>
    <w:rsid w:val="00993B24"/>
    <w:rsid w:val="00993CAB"/>
    <w:rsid w:val="0099413B"/>
    <w:rsid w:val="0099468B"/>
    <w:rsid w:val="00994706"/>
    <w:rsid w:val="009948C6"/>
    <w:rsid w:val="009948CB"/>
    <w:rsid w:val="00994B27"/>
    <w:rsid w:val="00994B30"/>
    <w:rsid w:val="00994BCB"/>
    <w:rsid w:val="00994E47"/>
    <w:rsid w:val="00994ED7"/>
    <w:rsid w:val="00995160"/>
    <w:rsid w:val="009952C7"/>
    <w:rsid w:val="0099534E"/>
    <w:rsid w:val="00995491"/>
    <w:rsid w:val="0099558B"/>
    <w:rsid w:val="0099588D"/>
    <w:rsid w:val="00995897"/>
    <w:rsid w:val="00995A4C"/>
    <w:rsid w:val="00995D4F"/>
    <w:rsid w:val="00995D91"/>
    <w:rsid w:val="0099612A"/>
    <w:rsid w:val="0099633B"/>
    <w:rsid w:val="0099655C"/>
    <w:rsid w:val="00996D32"/>
    <w:rsid w:val="009975EF"/>
    <w:rsid w:val="009977D3"/>
    <w:rsid w:val="00997909"/>
    <w:rsid w:val="0099798B"/>
    <w:rsid w:val="00997A21"/>
    <w:rsid w:val="00997C87"/>
    <w:rsid w:val="00997F12"/>
    <w:rsid w:val="009A0015"/>
    <w:rsid w:val="009A00D9"/>
    <w:rsid w:val="009A029B"/>
    <w:rsid w:val="009A0345"/>
    <w:rsid w:val="009A048D"/>
    <w:rsid w:val="009A04B0"/>
    <w:rsid w:val="009A0B1F"/>
    <w:rsid w:val="009A0EBD"/>
    <w:rsid w:val="009A0F9A"/>
    <w:rsid w:val="009A1236"/>
    <w:rsid w:val="009A1240"/>
    <w:rsid w:val="009A1278"/>
    <w:rsid w:val="009A1713"/>
    <w:rsid w:val="009A188A"/>
    <w:rsid w:val="009A1A3B"/>
    <w:rsid w:val="009A1CB7"/>
    <w:rsid w:val="009A1EB9"/>
    <w:rsid w:val="009A200C"/>
    <w:rsid w:val="009A2C1C"/>
    <w:rsid w:val="009A2CBD"/>
    <w:rsid w:val="009A2F94"/>
    <w:rsid w:val="009A3773"/>
    <w:rsid w:val="009A37E6"/>
    <w:rsid w:val="009A3C76"/>
    <w:rsid w:val="009A3D0E"/>
    <w:rsid w:val="009A3E96"/>
    <w:rsid w:val="009A3EF1"/>
    <w:rsid w:val="009A404D"/>
    <w:rsid w:val="009A44C0"/>
    <w:rsid w:val="009A45B5"/>
    <w:rsid w:val="009A45C1"/>
    <w:rsid w:val="009A495D"/>
    <w:rsid w:val="009A4B7F"/>
    <w:rsid w:val="009A4C7B"/>
    <w:rsid w:val="009A4D4A"/>
    <w:rsid w:val="009A5362"/>
    <w:rsid w:val="009A54C7"/>
    <w:rsid w:val="009A54CF"/>
    <w:rsid w:val="009A5519"/>
    <w:rsid w:val="009A59B3"/>
    <w:rsid w:val="009A5D2E"/>
    <w:rsid w:val="009A5D8E"/>
    <w:rsid w:val="009A5E25"/>
    <w:rsid w:val="009A5FF8"/>
    <w:rsid w:val="009A627D"/>
    <w:rsid w:val="009A651D"/>
    <w:rsid w:val="009A65B3"/>
    <w:rsid w:val="009A6E16"/>
    <w:rsid w:val="009A6F46"/>
    <w:rsid w:val="009A7434"/>
    <w:rsid w:val="009A7460"/>
    <w:rsid w:val="009A74F4"/>
    <w:rsid w:val="009A757E"/>
    <w:rsid w:val="009A76F6"/>
    <w:rsid w:val="009A7960"/>
    <w:rsid w:val="009A7A96"/>
    <w:rsid w:val="009A7EC7"/>
    <w:rsid w:val="009B0173"/>
    <w:rsid w:val="009B02BE"/>
    <w:rsid w:val="009B0358"/>
    <w:rsid w:val="009B03E1"/>
    <w:rsid w:val="009B05F0"/>
    <w:rsid w:val="009B0762"/>
    <w:rsid w:val="009B0B2B"/>
    <w:rsid w:val="009B0D26"/>
    <w:rsid w:val="009B1090"/>
    <w:rsid w:val="009B115C"/>
    <w:rsid w:val="009B1271"/>
    <w:rsid w:val="009B1619"/>
    <w:rsid w:val="009B1AED"/>
    <w:rsid w:val="009B1BF7"/>
    <w:rsid w:val="009B1D18"/>
    <w:rsid w:val="009B1F36"/>
    <w:rsid w:val="009B2220"/>
    <w:rsid w:val="009B2249"/>
    <w:rsid w:val="009B2521"/>
    <w:rsid w:val="009B277B"/>
    <w:rsid w:val="009B28F7"/>
    <w:rsid w:val="009B297E"/>
    <w:rsid w:val="009B2C46"/>
    <w:rsid w:val="009B3032"/>
    <w:rsid w:val="009B3123"/>
    <w:rsid w:val="009B31EA"/>
    <w:rsid w:val="009B32A0"/>
    <w:rsid w:val="009B346F"/>
    <w:rsid w:val="009B34DE"/>
    <w:rsid w:val="009B3BA1"/>
    <w:rsid w:val="009B3C46"/>
    <w:rsid w:val="009B3E9B"/>
    <w:rsid w:val="009B441E"/>
    <w:rsid w:val="009B4531"/>
    <w:rsid w:val="009B48C5"/>
    <w:rsid w:val="009B49EA"/>
    <w:rsid w:val="009B4D6C"/>
    <w:rsid w:val="009B4E69"/>
    <w:rsid w:val="009B5404"/>
    <w:rsid w:val="009B64AD"/>
    <w:rsid w:val="009B654A"/>
    <w:rsid w:val="009B69D3"/>
    <w:rsid w:val="009B69DD"/>
    <w:rsid w:val="009B6C48"/>
    <w:rsid w:val="009B706D"/>
    <w:rsid w:val="009B7126"/>
    <w:rsid w:val="009B7927"/>
    <w:rsid w:val="009B7956"/>
    <w:rsid w:val="009B7CEA"/>
    <w:rsid w:val="009B7F58"/>
    <w:rsid w:val="009C03B9"/>
    <w:rsid w:val="009C05F1"/>
    <w:rsid w:val="009C0BB4"/>
    <w:rsid w:val="009C0F95"/>
    <w:rsid w:val="009C1169"/>
    <w:rsid w:val="009C1223"/>
    <w:rsid w:val="009C155C"/>
    <w:rsid w:val="009C1663"/>
    <w:rsid w:val="009C1711"/>
    <w:rsid w:val="009C216A"/>
    <w:rsid w:val="009C2177"/>
    <w:rsid w:val="009C2233"/>
    <w:rsid w:val="009C2661"/>
    <w:rsid w:val="009C2775"/>
    <w:rsid w:val="009C2B42"/>
    <w:rsid w:val="009C2D31"/>
    <w:rsid w:val="009C3095"/>
    <w:rsid w:val="009C30B7"/>
    <w:rsid w:val="009C312F"/>
    <w:rsid w:val="009C3320"/>
    <w:rsid w:val="009C332D"/>
    <w:rsid w:val="009C3750"/>
    <w:rsid w:val="009C39F5"/>
    <w:rsid w:val="009C3A6E"/>
    <w:rsid w:val="009C3B75"/>
    <w:rsid w:val="009C3B93"/>
    <w:rsid w:val="009C3FDC"/>
    <w:rsid w:val="009C413F"/>
    <w:rsid w:val="009C4145"/>
    <w:rsid w:val="009C4166"/>
    <w:rsid w:val="009C4354"/>
    <w:rsid w:val="009C43A2"/>
    <w:rsid w:val="009C43F1"/>
    <w:rsid w:val="009C4631"/>
    <w:rsid w:val="009C4D1F"/>
    <w:rsid w:val="009C4FCD"/>
    <w:rsid w:val="009C50F6"/>
    <w:rsid w:val="009C5418"/>
    <w:rsid w:val="009C560E"/>
    <w:rsid w:val="009C572C"/>
    <w:rsid w:val="009C58B8"/>
    <w:rsid w:val="009C5B85"/>
    <w:rsid w:val="009C5CA0"/>
    <w:rsid w:val="009C5D17"/>
    <w:rsid w:val="009C5DDD"/>
    <w:rsid w:val="009C5E9C"/>
    <w:rsid w:val="009C6024"/>
    <w:rsid w:val="009C656F"/>
    <w:rsid w:val="009C6AB8"/>
    <w:rsid w:val="009C6BAC"/>
    <w:rsid w:val="009C6BBC"/>
    <w:rsid w:val="009C6FC1"/>
    <w:rsid w:val="009C72F4"/>
    <w:rsid w:val="009C7757"/>
    <w:rsid w:val="009C7829"/>
    <w:rsid w:val="009C787B"/>
    <w:rsid w:val="009C7ADE"/>
    <w:rsid w:val="009C7B6C"/>
    <w:rsid w:val="009C7BC0"/>
    <w:rsid w:val="009C7C33"/>
    <w:rsid w:val="009C7E50"/>
    <w:rsid w:val="009C7E92"/>
    <w:rsid w:val="009D00D2"/>
    <w:rsid w:val="009D0141"/>
    <w:rsid w:val="009D07C8"/>
    <w:rsid w:val="009D0817"/>
    <w:rsid w:val="009D109F"/>
    <w:rsid w:val="009D1294"/>
    <w:rsid w:val="009D193A"/>
    <w:rsid w:val="009D1CB8"/>
    <w:rsid w:val="009D1F42"/>
    <w:rsid w:val="009D214A"/>
    <w:rsid w:val="009D2308"/>
    <w:rsid w:val="009D2573"/>
    <w:rsid w:val="009D276C"/>
    <w:rsid w:val="009D279B"/>
    <w:rsid w:val="009D28C6"/>
    <w:rsid w:val="009D2DCD"/>
    <w:rsid w:val="009D34B1"/>
    <w:rsid w:val="009D3604"/>
    <w:rsid w:val="009D36A5"/>
    <w:rsid w:val="009D3D6C"/>
    <w:rsid w:val="009D4274"/>
    <w:rsid w:val="009D514F"/>
    <w:rsid w:val="009D5232"/>
    <w:rsid w:val="009D532B"/>
    <w:rsid w:val="009D56DA"/>
    <w:rsid w:val="009D5992"/>
    <w:rsid w:val="009D5C64"/>
    <w:rsid w:val="009D5C85"/>
    <w:rsid w:val="009D5CF6"/>
    <w:rsid w:val="009D5EF0"/>
    <w:rsid w:val="009D6035"/>
    <w:rsid w:val="009D65B3"/>
    <w:rsid w:val="009D6618"/>
    <w:rsid w:val="009D666B"/>
    <w:rsid w:val="009D66EC"/>
    <w:rsid w:val="009D686B"/>
    <w:rsid w:val="009D68D1"/>
    <w:rsid w:val="009D69E4"/>
    <w:rsid w:val="009D6BAA"/>
    <w:rsid w:val="009D72C7"/>
    <w:rsid w:val="009D76FA"/>
    <w:rsid w:val="009D7A19"/>
    <w:rsid w:val="009D7D4B"/>
    <w:rsid w:val="009D7E15"/>
    <w:rsid w:val="009E0156"/>
    <w:rsid w:val="009E0202"/>
    <w:rsid w:val="009E05DF"/>
    <w:rsid w:val="009E0975"/>
    <w:rsid w:val="009E098C"/>
    <w:rsid w:val="009E106A"/>
    <w:rsid w:val="009E13B6"/>
    <w:rsid w:val="009E14F8"/>
    <w:rsid w:val="009E150D"/>
    <w:rsid w:val="009E198D"/>
    <w:rsid w:val="009E1DF2"/>
    <w:rsid w:val="009E1F5B"/>
    <w:rsid w:val="009E2538"/>
    <w:rsid w:val="009E25B7"/>
    <w:rsid w:val="009E25CD"/>
    <w:rsid w:val="009E260B"/>
    <w:rsid w:val="009E2E93"/>
    <w:rsid w:val="009E2EAF"/>
    <w:rsid w:val="009E3021"/>
    <w:rsid w:val="009E3170"/>
    <w:rsid w:val="009E32D0"/>
    <w:rsid w:val="009E332F"/>
    <w:rsid w:val="009E3682"/>
    <w:rsid w:val="009E36E8"/>
    <w:rsid w:val="009E3B52"/>
    <w:rsid w:val="009E3CE7"/>
    <w:rsid w:val="009E3D5A"/>
    <w:rsid w:val="009E3F9B"/>
    <w:rsid w:val="009E4A78"/>
    <w:rsid w:val="009E4B5D"/>
    <w:rsid w:val="009E4F41"/>
    <w:rsid w:val="009E4FC5"/>
    <w:rsid w:val="009E4FF4"/>
    <w:rsid w:val="009E5105"/>
    <w:rsid w:val="009E5EFF"/>
    <w:rsid w:val="009E5F1F"/>
    <w:rsid w:val="009E6155"/>
    <w:rsid w:val="009E62A8"/>
    <w:rsid w:val="009E63BF"/>
    <w:rsid w:val="009E651A"/>
    <w:rsid w:val="009E65A3"/>
    <w:rsid w:val="009E6687"/>
    <w:rsid w:val="009E67F7"/>
    <w:rsid w:val="009E68C2"/>
    <w:rsid w:val="009E6DA4"/>
    <w:rsid w:val="009E6E09"/>
    <w:rsid w:val="009E6E2B"/>
    <w:rsid w:val="009E6E61"/>
    <w:rsid w:val="009E6F36"/>
    <w:rsid w:val="009E7250"/>
    <w:rsid w:val="009E73DE"/>
    <w:rsid w:val="009E76BB"/>
    <w:rsid w:val="009E7B0D"/>
    <w:rsid w:val="009E7BE0"/>
    <w:rsid w:val="009E7EE0"/>
    <w:rsid w:val="009F0634"/>
    <w:rsid w:val="009F08B9"/>
    <w:rsid w:val="009F0951"/>
    <w:rsid w:val="009F0AB1"/>
    <w:rsid w:val="009F0BD7"/>
    <w:rsid w:val="009F0E7F"/>
    <w:rsid w:val="009F0F09"/>
    <w:rsid w:val="009F105F"/>
    <w:rsid w:val="009F10B3"/>
    <w:rsid w:val="009F15A8"/>
    <w:rsid w:val="009F18B7"/>
    <w:rsid w:val="009F1A33"/>
    <w:rsid w:val="009F1AC7"/>
    <w:rsid w:val="009F1B05"/>
    <w:rsid w:val="009F1B6B"/>
    <w:rsid w:val="009F1C4F"/>
    <w:rsid w:val="009F1D67"/>
    <w:rsid w:val="009F2337"/>
    <w:rsid w:val="009F23AA"/>
    <w:rsid w:val="009F2528"/>
    <w:rsid w:val="009F252C"/>
    <w:rsid w:val="009F28A8"/>
    <w:rsid w:val="009F294C"/>
    <w:rsid w:val="009F2BAF"/>
    <w:rsid w:val="009F2FFB"/>
    <w:rsid w:val="009F30AD"/>
    <w:rsid w:val="009F3121"/>
    <w:rsid w:val="009F367F"/>
    <w:rsid w:val="009F37F4"/>
    <w:rsid w:val="009F39DC"/>
    <w:rsid w:val="009F3A14"/>
    <w:rsid w:val="009F3C89"/>
    <w:rsid w:val="009F3F22"/>
    <w:rsid w:val="009F3F5C"/>
    <w:rsid w:val="009F4017"/>
    <w:rsid w:val="009F42DD"/>
    <w:rsid w:val="009F4966"/>
    <w:rsid w:val="009F4A11"/>
    <w:rsid w:val="009F5543"/>
    <w:rsid w:val="009F5718"/>
    <w:rsid w:val="009F577A"/>
    <w:rsid w:val="009F59ED"/>
    <w:rsid w:val="009F5B7D"/>
    <w:rsid w:val="009F65A9"/>
    <w:rsid w:val="009F6727"/>
    <w:rsid w:val="009F6D58"/>
    <w:rsid w:val="009F6E55"/>
    <w:rsid w:val="009F6FFC"/>
    <w:rsid w:val="009F70B8"/>
    <w:rsid w:val="009F760F"/>
    <w:rsid w:val="009F7786"/>
    <w:rsid w:val="009F779F"/>
    <w:rsid w:val="009F7C9A"/>
    <w:rsid w:val="009F7C9E"/>
    <w:rsid w:val="009F7E38"/>
    <w:rsid w:val="009F7EC0"/>
    <w:rsid w:val="009F7F0B"/>
    <w:rsid w:val="009F7F41"/>
    <w:rsid w:val="00A00018"/>
    <w:rsid w:val="00A0024D"/>
    <w:rsid w:val="00A00254"/>
    <w:rsid w:val="00A00768"/>
    <w:rsid w:val="00A00D7D"/>
    <w:rsid w:val="00A00E6A"/>
    <w:rsid w:val="00A00EC4"/>
    <w:rsid w:val="00A00ED1"/>
    <w:rsid w:val="00A00FEB"/>
    <w:rsid w:val="00A011E0"/>
    <w:rsid w:val="00A013E6"/>
    <w:rsid w:val="00A0149A"/>
    <w:rsid w:val="00A014A2"/>
    <w:rsid w:val="00A0187A"/>
    <w:rsid w:val="00A018A0"/>
    <w:rsid w:val="00A018C0"/>
    <w:rsid w:val="00A01A5C"/>
    <w:rsid w:val="00A02065"/>
    <w:rsid w:val="00A022E6"/>
    <w:rsid w:val="00A028A0"/>
    <w:rsid w:val="00A02905"/>
    <w:rsid w:val="00A02B24"/>
    <w:rsid w:val="00A02C33"/>
    <w:rsid w:val="00A02D07"/>
    <w:rsid w:val="00A0303B"/>
    <w:rsid w:val="00A03043"/>
    <w:rsid w:val="00A0320E"/>
    <w:rsid w:val="00A03487"/>
    <w:rsid w:val="00A03715"/>
    <w:rsid w:val="00A03724"/>
    <w:rsid w:val="00A039A2"/>
    <w:rsid w:val="00A03B93"/>
    <w:rsid w:val="00A03D72"/>
    <w:rsid w:val="00A0434F"/>
    <w:rsid w:val="00A04351"/>
    <w:rsid w:val="00A044D0"/>
    <w:rsid w:val="00A047EB"/>
    <w:rsid w:val="00A04BB9"/>
    <w:rsid w:val="00A04C37"/>
    <w:rsid w:val="00A04F19"/>
    <w:rsid w:val="00A0549D"/>
    <w:rsid w:val="00A0573B"/>
    <w:rsid w:val="00A05930"/>
    <w:rsid w:val="00A05A1C"/>
    <w:rsid w:val="00A05D21"/>
    <w:rsid w:val="00A05E9C"/>
    <w:rsid w:val="00A06005"/>
    <w:rsid w:val="00A061F4"/>
    <w:rsid w:val="00A06384"/>
    <w:rsid w:val="00A063AF"/>
    <w:rsid w:val="00A064AF"/>
    <w:rsid w:val="00A064D2"/>
    <w:rsid w:val="00A064E5"/>
    <w:rsid w:val="00A0665A"/>
    <w:rsid w:val="00A06C7B"/>
    <w:rsid w:val="00A06EE8"/>
    <w:rsid w:val="00A06F0D"/>
    <w:rsid w:val="00A07040"/>
    <w:rsid w:val="00A072FE"/>
    <w:rsid w:val="00A07446"/>
    <w:rsid w:val="00A07870"/>
    <w:rsid w:val="00A07959"/>
    <w:rsid w:val="00A07C9D"/>
    <w:rsid w:val="00A07CC0"/>
    <w:rsid w:val="00A07D29"/>
    <w:rsid w:val="00A10958"/>
    <w:rsid w:val="00A10B53"/>
    <w:rsid w:val="00A10EE6"/>
    <w:rsid w:val="00A10F26"/>
    <w:rsid w:val="00A10F2E"/>
    <w:rsid w:val="00A10F30"/>
    <w:rsid w:val="00A10F4F"/>
    <w:rsid w:val="00A11AF8"/>
    <w:rsid w:val="00A11D04"/>
    <w:rsid w:val="00A11DFC"/>
    <w:rsid w:val="00A11FD6"/>
    <w:rsid w:val="00A12309"/>
    <w:rsid w:val="00A12BCF"/>
    <w:rsid w:val="00A12C0A"/>
    <w:rsid w:val="00A12C64"/>
    <w:rsid w:val="00A134FF"/>
    <w:rsid w:val="00A13661"/>
    <w:rsid w:val="00A137C1"/>
    <w:rsid w:val="00A13CBC"/>
    <w:rsid w:val="00A142D0"/>
    <w:rsid w:val="00A1449E"/>
    <w:rsid w:val="00A14537"/>
    <w:rsid w:val="00A14657"/>
    <w:rsid w:val="00A148F2"/>
    <w:rsid w:val="00A14A78"/>
    <w:rsid w:val="00A14AB6"/>
    <w:rsid w:val="00A14BCF"/>
    <w:rsid w:val="00A14C3A"/>
    <w:rsid w:val="00A14E2F"/>
    <w:rsid w:val="00A15081"/>
    <w:rsid w:val="00A1521F"/>
    <w:rsid w:val="00A15254"/>
    <w:rsid w:val="00A15918"/>
    <w:rsid w:val="00A15A31"/>
    <w:rsid w:val="00A15BE0"/>
    <w:rsid w:val="00A15C9E"/>
    <w:rsid w:val="00A16081"/>
    <w:rsid w:val="00A16096"/>
    <w:rsid w:val="00A16125"/>
    <w:rsid w:val="00A162C1"/>
    <w:rsid w:val="00A16697"/>
    <w:rsid w:val="00A16A5F"/>
    <w:rsid w:val="00A16ADD"/>
    <w:rsid w:val="00A16E83"/>
    <w:rsid w:val="00A16E8B"/>
    <w:rsid w:val="00A16F53"/>
    <w:rsid w:val="00A171BD"/>
    <w:rsid w:val="00A17499"/>
    <w:rsid w:val="00A17536"/>
    <w:rsid w:val="00A17584"/>
    <w:rsid w:val="00A17874"/>
    <w:rsid w:val="00A17F50"/>
    <w:rsid w:val="00A200BC"/>
    <w:rsid w:val="00A2019F"/>
    <w:rsid w:val="00A20200"/>
    <w:rsid w:val="00A202AB"/>
    <w:rsid w:val="00A2054B"/>
    <w:rsid w:val="00A205F6"/>
    <w:rsid w:val="00A206AA"/>
    <w:rsid w:val="00A20C4E"/>
    <w:rsid w:val="00A20E46"/>
    <w:rsid w:val="00A20F3E"/>
    <w:rsid w:val="00A20FC0"/>
    <w:rsid w:val="00A213F0"/>
    <w:rsid w:val="00A2155A"/>
    <w:rsid w:val="00A21E77"/>
    <w:rsid w:val="00A22144"/>
    <w:rsid w:val="00A222CB"/>
    <w:rsid w:val="00A223F6"/>
    <w:rsid w:val="00A22793"/>
    <w:rsid w:val="00A227F3"/>
    <w:rsid w:val="00A22854"/>
    <w:rsid w:val="00A22908"/>
    <w:rsid w:val="00A22992"/>
    <w:rsid w:val="00A22C65"/>
    <w:rsid w:val="00A2315B"/>
    <w:rsid w:val="00A2328D"/>
    <w:rsid w:val="00A2331F"/>
    <w:rsid w:val="00A23770"/>
    <w:rsid w:val="00A23CC1"/>
    <w:rsid w:val="00A24013"/>
    <w:rsid w:val="00A24149"/>
    <w:rsid w:val="00A24326"/>
    <w:rsid w:val="00A2434F"/>
    <w:rsid w:val="00A243FE"/>
    <w:rsid w:val="00A244BF"/>
    <w:rsid w:val="00A247DD"/>
    <w:rsid w:val="00A249B2"/>
    <w:rsid w:val="00A249D3"/>
    <w:rsid w:val="00A24A77"/>
    <w:rsid w:val="00A24C9A"/>
    <w:rsid w:val="00A25040"/>
    <w:rsid w:val="00A251CE"/>
    <w:rsid w:val="00A25554"/>
    <w:rsid w:val="00A2573B"/>
    <w:rsid w:val="00A257EF"/>
    <w:rsid w:val="00A26059"/>
    <w:rsid w:val="00A267E1"/>
    <w:rsid w:val="00A26A8A"/>
    <w:rsid w:val="00A26AB0"/>
    <w:rsid w:val="00A26CC0"/>
    <w:rsid w:val="00A26D74"/>
    <w:rsid w:val="00A27564"/>
    <w:rsid w:val="00A275A5"/>
    <w:rsid w:val="00A27733"/>
    <w:rsid w:val="00A27854"/>
    <w:rsid w:val="00A27956"/>
    <w:rsid w:val="00A27A2F"/>
    <w:rsid w:val="00A27A32"/>
    <w:rsid w:val="00A27CC4"/>
    <w:rsid w:val="00A27D09"/>
    <w:rsid w:val="00A300E4"/>
    <w:rsid w:val="00A30347"/>
    <w:rsid w:val="00A30646"/>
    <w:rsid w:val="00A30776"/>
    <w:rsid w:val="00A30856"/>
    <w:rsid w:val="00A30921"/>
    <w:rsid w:val="00A309DA"/>
    <w:rsid w:val="00A30AE7"/>
    <w:rsid w:val="00A30B69"/>
    <w:rsid w:val="00A30D7E"/>
    <w:rsid w:val="00A30EDA"/>
    <w:rsid w:val="00A312B2"/>
    <w:rsid w:val="00A3167B"/>
    <w:rsid w:val="00A31737"/>
    <w:rsid w:val="00A31934"/>
    <w:rsid w:val="00A31B52"/>
    <w:rsid w:val="00A31BDE"/>
    <w:rsid w:val="00A31C7E"/>
    <w:rsid w:val="00A31DBD"/>
    <w:rsid w:val="00A320B0"/>
    <w:rsid w:val="00A32140"/>
    <w:rsid w:val="00A3221F"/>
    <w:rsid w:val="00A32893"/>
    <w:rsid w:val="00A32B08"/>
    <w:rsid w:val="00A32F4C"/>
    <w:rsid w:val="00A33167"/>
    <w:rsid w:val="00A33194"/>
    <w:rsid w:val="00A332F7"/>
    <w:rsid w:val="00A33351"/>
    <w:rsid w:val="00A333EB"/>
    <w:rsid w:val="00A3390E"/>
    <w:rsid w:val="00A33B56"/>
    <w:rsid w:val="00A33E55"/>
    <w:rsid w:val="00A34100"/>
    <w:rsid w:val="00A3473E"/>
    <w:rsid w:val="00A3482E"/>
    <w:rsid w:val="00A34CAF"/>
    <w:rsid w:val="00A34DC3"/>
    <w:rsid w:val="00A3573E"/>
    <w:rsid w:val="00A35753"/>
    <w:rsid w:val="00A35984"/>
    <w:rsid w:val="00A359E0"/>
    <w:rsid w:val="00A35A17"/>
    <w:rsid w:val="00A35AB7"/>
    <w:rsid w:val="00A35E2E"/>
    <w:rsid w:val="00A35FE2"/>
    <w:rsid w:val="00A360DB"/>
    <w:rsid w:val="00A36460"/>
    <w:rsid w:val="00A3656D"/>
    <w:rsid w:val="00A365A9"/>
    <w:rsid w:val="00A365EB"/>
    <w:rsid w:val="00A366E1"/>
    <w:rsid w:val="00A36838"/>
    <w:rsid w:val="00A36963"/>
    <w:rsid w:val="00A36990"/>
    <w:rsid w:val="00A36B53"/>
    <w:rsid w:val="00A36E83"/>
    <w:rsid w:val="00A3719B"/>
    <w:rsid w:val="00A37288"/>
    <w:rsid w:val="00A374A5"/>
    <w:rsid w:val="00A37520"/>
    <w:rsid w:val="00A375AC"/>
    <w:rsid w:val="00A37D43"/>
    <w:rsid w:val="00A37FC1"/>
    <w:rsid w:val="00A404EE"/>
    <w:rsid w:val="00A40890"/>
    <w:rsid w:val="00A40E1E"/>
    <w:rsid w:val="00A40F20"/>
    <w:rsid w:val="00A413F7"/>
    <w:rsid w:val="00A41965"/>
    <w:rsid w:val="00A42880"/>
    <w:rsid w:val="00A42A5B"/>
    <w:rsid w:val="00A42B47"/>
    <w:rsid w:val="00A42CFA"/>
    <w:rsid w:val="00A43031"/>
    <w:rsid w:val="00A43614"/>
    <w:rsid w:val="00A43807"/>
    <w:rsid w:val="00A43A59"/>
    <w:rsid w:val="00A43B7F"/>
    <w:rsid w:val="00A43E05"/>
    <w:rsid w:val="00A4453E"/>
    <w:rsid w:val="00A44653"/>
    <w:rsid w:val="00A446CD"/>
    <w:rsid w:val="00A44A25"/>
    <w:rsid w:val="00A44F21"/>
    <w:rsid w:val="00A45753"/>
    <w:rsid w:val="00A45756"/>
    <w:rsid w:val="00A45A09"/>
    <w:rsid w:val="00A46042"/>
    <w:rsid w:val="00A46438"/>
    <w:rsid w:val="00A464DB"/>
    <w:rsid w:val="00A46B84"/>
    <w:rsid w:val="00A46BC4"/>
    <w:rsid w:val="00A46CF5"/>
    <w:rsid w:val="00A46F13"/>
    <w:rsid w:val="00A470B7"/>
    <w:rsid w:val="00A47424"/>
    <w:rsid w:val="00A47487"/>
    <w:rsid w:val="00A476AB"/>
    <w:rsid w:val="00A47C6B"/>
    <w:rsid w:val="00A47CAE"/>
    <w:rsid w:val="00A47DA0"/>
    <w:rsid w:val="00A4C628"/>
    <w:rsid w:val="00A504AF"/>
    <w:rsid w:val="00A5065F"/>
    <w:rsid w:val="00A508B4"/>
    <w:rsid w:val="00A50937"/>
    <w:rsid w:val="00A50B57"/>
    <w:rsid w:val="00A50C18"/>
    <w:rsid w:val="00A50E59"/>
    <w:rsid w:val="00A5120B"/>
    <w:rsid w:val="00A51756"/>
    <w:rsid w:val="00A51911"/>
    <w:rsid w:val="00A51C48"/>
    <w:rsid w:val="00A51CFF"/>
    <w:rsid w:val="00A51FA8"/>
    <w:rsid w:val="00A520F8"/>
    <w:rsid w:val="00A52314"/>
    <w:rsid w:val="00A523C8"/>
    <w:rsid w:val="00A52415"/>
    <w:rsid w:val="00A52B10"/>
    <w:rsid w:val="00A52F3A"/>
    <w:rsid w:val="00A5318E"/>
    <w:rsid w:val="00A53342"/>
    <w:rsid w:val="00A53B35"/>
    <w:rsid w:val="00A53D75"/>
    <w:rsid w:val="00A53DA1"/>
    <w:rsid w:val="00A541B2"/>
    <w:rsid w:val="00A54274"/>
    <w:rsid w:val="00A542DE"/>
    <w:rsid w:val="00A545D5"/>
    <w:rsid w:val="00A54715"/>
    <w:rsid w:val="00A54746"/>
    <w:rsid w:val="00A54B91"/>
    <w:rsid w:val="00A54C9C"/>
    <w:rsid w:val="00A54DCA"/>
    <w:rsid w:val="00A54DDD"/>
    <w:rsid w:val="00A54F56"/>
    <w:rsid w:val="00A554D0"/>
    <w:rsid w:val="00A558B6"/>
    <w:rsid w:val="00A55916"/>
    <w:rsid w:val="00A55D68"/>
    <w:rsid w:val="00A55E21"/>
    <w:rsid w:val="00A56245"/>
    <w:rsid w:val="00A56572"/>
    <w:rsid w:val="00A568D9"/>
    <w:rsid w:val="00A56951"/>
    <w:rsid w:val="00A56986"/>
    <w:rsid w:val="00A56A37"/>
    <w:rsid w:val="00A57144"/>
    <w:rsid w:val="00A57156"/>
    <w:rsid w:val="00A57261"/>
    <w:rsid w:val="00A57396"/>
    <w:rsid w:val="00A57426"/>
    <w:rsid w:val="00A57749"/>
    <w:rsid w:val="00A577F9"/>
    <w:rsid w:val="00A57CC8"/>
    <w:rsid w:val="00A57FC1"/>
    <w:rsid w:val="00A60486"/>
    <w:rsid w:val="00A6095F"/>
    <w:rsid w:val="00A60982"/>
    <w:rsid w:val="00A60C9B"/>
    <w:rsid w:val="00A614D9"/>
    <w:rsid w:val="00A615AF"/>
    <w:rsid w:val="00A617BC"/>
    <w:rsid w:val="00A61A14"/>
    <w:rsid w:val="00A61BDD"/>
    <w:rsid w:val="00A61C79"/>
    <w:rsid w:val="00A62551"/>
    <w:rsid w:val="00A6276D"/>
    <w:rsid w:val="00A6297B"/>
    <w:rsid w:val="00A62BF5"/>
    <w:rsid w:val="00A62C1A"/>
    <w:rsid w:val="00A62E21"/>
    <w:rsid w:val="00A630ED"/>
    <w:rsid w:val="00A6314E"/>
    <w:rsid w:val="00A63943"/>
    <w:rsid w:val="00A63AD7"/>
    <w:rsid w:val="00A641C3"/>
    <w:rsid w:val="00A6445B"/>
    <w:rsid w:val="00A6479F"/>
    <w:rsid w:val="00A64E37"/>
    <w:rsid w:val="00A64FD3"/>
    <w:rsid w:val="00A64FF6"/>
    <w:rsid w:val="00A6503A"/>
    <w:rsid w:val="00A653D1"/>
    <w:rsid w:val="00A655D6"/>
    <w:rsid w:val="00A656B9"/>
    <w:rsid w:val="00A65AFC"/>
    <w:rsid w:val="00A65C3D"/>
    <w:rsid w:val="00A65F4E"/>
    <w:rsid w:val="00A66426"/>
    <w:rsid w:val="00A66438"/>
    <w:rsid w:val="00A66775"/>
    <w:rsid w:val="00A66920"/>
    <w:rsid w:val="00A6694F"/>
    <w:rsid w:val="00A66D72"/>
    <w:rsid w:val="00A66DCC"/>
    <w:rsid w:val="00A66F00"/>
    <w:rsid w:val="00A6702E"/>
    <w:rsid w:val="00A672A4"/>
    <w:rsid w:val="00A672C5"/>
    <w:rsid w:val="00A676E4"/>
    <w:rsid w:val="00A67876"/>
    <w:rsid w:val="00A67CEF"/>
    <w:rsid w:val="00A7011C"/>
    <w:rsid w:val="00A70268"/>
    <w:rsid w:val="00A708D8"/>
    <w:rsid w:val="00A70ABC"/>
    <w:rsid w:val="00A70C33"/>
    <w:rsid w:val="00A7110E"/>
    <w:rsid w:val="00A711AC"/>
    <w:rsid w:val="00A712E7"/>
    <w:rsid w:val="00A71342"/>
    <w:rsid w:val="00A71361"/>
    <w:rsid w:val="00A71534"/>
    <w:rsid w:val="00A716C7"/>
    <w:rsid w:val="00A71745"/>
    <w:rsid w:val="00A717CC"/>
    <w:rsid w:val="00A71B9D"/>
    <w:rsid w:val="00A71D80"/>
    <w:rsid w:val="00A71E02"/>
    <w:rsid w:val="00A720C5"/>
    <w:rsid w:val="00A7278A"/>
    <w:rsid w:val="00A727DD"/>
    <w:rsid w:val="00A72E69"/>
    <w:rsid w:val="00A73464"/>
    <w:rsid w:val="00A734B2"/>
    <w:rsid w:val="00A7361F"/>
    <w:rsid w:val="00A737B2"/>
    <w:rsid w:val="00A739CC"/>
    <w:rsid w:val="00A73B81"/>
    <w:rsid w:val="00A73CBA"/>
    <w:rsid w:val="00A73E0F"/>
    <w:rsid w:val="00A7409B"/>
    <w:rsid w:val="00A740F2"/>
    <w:rsid w:val="00A74126"/>
    <w:rsid w:val="00A74A0D"/>
    <w:rsid w:val="00A74A19"/>
    <w:rsid w:val="00A74A87"/>
    <w:rsid w:val="00A74C94"/>
    <w:rsid w:val="00A74F2D"/>
    <w:rsid w:val="00A750F8"/>
    <w:rsid w:val="00A75636"/>
    <w:rsid w:val="00A759DE"/>
    <w:rsid w:val="00A75D91"/>
    <w:rsid w:val="00A760FE"/>
    <w:rsid w:val="00A76306"/>
    <w:rsid w:val="00A763DA"/>
    <w:rsid w:val="00A76565"/>
    <w:rsid w:val="00A7669A"/>
    <w:rsid w:val="00A76753"/>
    <w:rsid w:val="00A76EFC"/>
    <w:rsid w:val="00A76F34"/>
    <w:rsid w:val="00A77050"/>
    <w:rsid w:val="00A77093"/>
    <w:rsid w:val="00A77146"/>
    <w:rsid w:val="00A771F5"/>
    <w:rsid w:val="00A776B9"/>
    <w:rsid w:val="00A77722"/>
    <w:rsid w:val="00A777D5"/>
    <w:rsid w:val="00A778BA"/>
    <w:rsid w:val="00A7799B"/>
    <w:rsid w:val="00A77FB8"/>
    <w:rsid w:val="00A800CA"/>
    <w:rsid w:val="00A8035F"/>
    <w:rsid w:val="00A804CA"/>
    <w:rsid w:val="00A80BBA"/>
    <w:rsid w:val="00A80ECC"/>
    <w:rsid w:val="00A81198"/>
    <w:rsid w:val="00A81289"/>
    <w:rsid w:val="00A81861"/>
    <w:rsid w:val="00A818EE"/>
    <w:rsid w:val="00A81B25"/>
    <w:rsid w:val="00A81C25"/>
    <w:rsid w:val="00A81C32"/>
    <w:rsid w:val="00A8202A"/>
    <w:rsid w:val="00A8226B"/>
    <w:rsid w:val="00A825CE"/>
    <w:rsid w:val="00A82676"/>
    <w:rsid w:val="00A82965"/>
    <w:rsid w:val="00A82D02"/>
    <w:rsid w:val="00A82F88"/>
    <w:rsid w:val="00A833F2"/>
    <w:rsid w:val="00A83EBE"/>
    <w:rsid w:val="00A844E8"/>
    <w:rsid w:val="00A84601"/>
    <w:rsid w:val="00A847A6"/>
    <w:rsid w:val="00A84CF6"/>
    <w:rsid w:val="00A84F92"/>
    <w:rsid w:val="00A8523D"/>
    <w:rsid w:val="00A85617"/>
    <w:rsid w:val="00A85887"/>
    <w:rsid w:val="00A858C1"/>
    <w:rsid w:val="00A85BB8"/>
    <w:rsid w:val="00A85CC0"/>
    <w:rsid w:val="00A8618B"/>
    <w:rsid w:val="00A863A7"/>
    <w:rsid w:val="00A8684A"/>
    <w:rsid w:val="00A868F4"/>
    <w:rsid w:val="00A86A89"/>
    <w:rsid w:val="00A86D04"/>
    <w:rsid w:val="00A8711E"/>
    <w:rsid w:val="00A8760E"/>
    <w:rsid w:val="00A87688"/>
    <w:rsid w:val="00A87877"/>
    <w:rsid w:val="00A87A30"/>
    <w:rsid w:val="00A87E00"/>
    <w:rsid w:val="00A90037"/>
    <w:rsid w:val="00A900DF"/>
    <w:rsid w:val="00A906D4"/>
    <w:rsid w:val="00A90804"/>
    <w:rsid w:val="00A908A9"/>
    <w:rsid w:val="00A90992"/>
    <w:rsid w:val="00A90B75"/>
    <w:rsid w:val="00A90CFA"/>
    <w:rsid w:val="00A90EF8"/>
    <w:rsid w:val="00A9119E"/>
    <w:rsid w:val="00A911A8"/>
    <w:rsid w:val="00A917B5"/>
    <w:rsid w:val="00A91901"/>
    <w:rsid w:val="00A91929"/>
    <w:rsid w:val="00A9198F"/>
    <w:rsid w:val="00A91B55"/>
    <w:rsid w:val="00A91BF3"/>
    <w:rsid w:val="00A9208A"/>
    <w:rsid w:val="00A92158"/>
    <w:rsid w:val="00A9226A"/>
    <w:rsid w:val="00A92722"/>
    <w:rsid w:val="00A92B4C"/>
    <w:rsid w:val="00A9349B"/>
    <w:rsid w:val="00A934C0"/>
    <w:rsid w:val="00A93750"/>
    <w:rsid w:val="00A937A5"/>
    <w:rsid w:val="00A940BB"/>
    <w:rsid w:val="00A94113"/>
    <w:rsid w:val="00A941B2"/>
    <w:rsid w:val="00A945C4"/>
    <w:rsid w:val="00A946C5"/>
    <w:rsid w:val="00A949B5"/>
    <w:rsid w:val="00A949DB"/>
    <w:rsid w:val="00A94A8D"/>
    <w:rsid w:val="00A94F94"/>
    <w:rsid w:val="00A95276"/>
    <w:rsid w:val="00A95800"/>
    <w:rsid w:val="00A958C0"/>
    <w:rsid w:val="00A95DEC"/>
    <w:rsid w:val="00A95E5A"/>
    <w:rsid w:val="00A96084"/>
    <w:rsid w:val="00A96105"/>
    <w:rsid w:val="00A96331"/>
    <w:rsid w:val="00A96545"/>
    <w:rsid w:val="00A966AA"/>
    <w:rsid w:val="00A96991"/>
    <w:rsid w:val="00A969F2"/>
    <w:rsid w:val="00A96B1C"/>
    <w:rsid w:val="00A96B1D"/>
    <w:rsid w:val="00A96B4D"/>
    <w:rsid w:val="00A96C5F"/>
    <w:rsid w:val="00A96F04"/>
    <w:rsid w:val="00A97803"/>
    <w:rsid w:val="00A9786D"/>
    <w:rsid w:val="00AA0184"/>
    <w:rsid w:val="00AA0869"/>
    <w:rsid w:val="00AA0C1E"/>
    <w:rsid w:val="00AA10AB"/>
    <w:rsid w:val="00AA12A9"/>
    <w:rsid w:val="00AA1669"/>
    <w:rsid w:val="00AA1741"/>
    <w:rsid w:val="00AA1765"/>
    <w:rsid w:val="00AA177E"/>
    <w:rsid w:val="00AA1996"/>
    <w:rsid w:val="00AA1BA3"/>
    <w:rsid w:val="00AA1CCC"/>
    <w:rsid w:val="00AA1CF0"/>
    <w:rsid w:val="00AA2435"/>
    <w:rsid w:val="00AA276A"/>
    <w:rsid w:val="00AA27A9"/>
    <w:rsid w:val="00AA2AAD"/>
    <w:rsid w:val="00AA2B46"/>
    <w:rsid w:val="00AA2C22"/>
    <w:rsid w:val="00AA2CFA"/>
    <w:rsid w:val="00AA2F65"/>
    <w:rsid w:val="00AA32AD"/>
    <w:rsid w:val="00AA332F"/>
    <w:rsid w:val="00AA33DC"/>
    <w:rsid w:val="00AA37A5"/>
    <w:rsid w:val="00AA3806"/>
    <w:rsid w:val="00AA3AF7"/>
    <w:rsid w:val="00AA3C4F"/>
    <w:rsid w:val="00AA41F8"/>
    <w:rsid w:val="00AA4216"/>
    <w:rsid w:val="00AA4659"/>
    <w:rsid w:val="00AA47F8"/>
    <w:rsid w:val="00AA50D0"/>
    <w:rsid w:val="00AA5142"/>
    <w:rsid w:val="00AA5394"/>
    <w:rsid w:val="00AA552E"/>
    <w:rsid w:val="00AA5AD3"/>
    <w:rsid w:val="00AA5F61"/>
    <w:rsid w:val="00AA60A0"/>
    <w:rsid w:val="00AA621A"/>
    <w:rsid w:val="00AA6714"/>
    <w:rsid w:val="00AA697D"/>
    <w:rsid w:val="00AA6A56"/>
    <w:rsid w:val="00AA6CA9"/>
    <w:rsid w:val="00AA6D68"/>
    <w:rsid w:val="00AA6EB1"/>
    <w:rsid w:val="00AA6FC9"/>
    <w:rsid w:val="00AA73A9"/>
    <w:rsid w:val="00AA74C7"/>
    <w:rsid w:val="00AA77E3"/>
    <w:rsid w:val="00AA7810"/>
    <w:rsid w:val="00AA78BB"/>
    <w:rsid w:val="00AA7B4E"/>
    <w:rsid w:val="00AB02EC"/>
    <w:rsid w:val="00AB041D"/>
    <w:rsid w:val="00AB0CD4"/>
    <w:rsid w:val="00AB0D21"/>
    <w:rsid w:val="00AB0D7A"/>
    <w:rsid w:val="00AB0E70"/>
    <w:rsid w:val="00AB0F0D"/>
    <w:rsid w:val="00AB0FA1"/>
    <w:rsid w:val="00AB12AB"/>
    <w:rsid w:val="00AB1320"/>
    <w:rsid w:val="00AB139F"/>
    <w:rsid w:val="00AB17E6"/>
    <w:rsid w:val="00AB1D25"/>
    <w:rsid w:val="00AB1DF7"/>
    <w:rsid w:val="00AB1FEB"/>
    <w:rsid w:val="00AB219F"/>
    <w:rsid w:val="00AB22C6"/>
    <w:rsid w:val="00AB244E"/>
    <w:rsid w:val="00AB2BAC"/>
    <w:rsid w:val="00AB2C84"/>
    <w:rsid w:val="00AB331E"/>
    <w:rsid w:val="00AB3767"/>
    <w:rsid w:val="00AB3943"/>
    <w:rsid w:val="00AB39CC"/>
    <w:rsid w:val="00AB3A3A"/>
    <w:rsid w:val="00AB3AEC"/>
    <w:rsid w:val="00AB3E30"/>
    <w:rsid w:val="00AB3EDD"/>
    <w:rsid w:val="00AB40C9"/>
    <w:rsid w:val="00AB4129"/>
    <w:rsid w:val="00AB4237"/>
    <w:rsid w:val="00AB4431"/>
    <w:rsid w:val="00AB461B"/>
    <w:rsid w:val="00AB4714"/>
    <w:rsid w:val="00AB4AA7"/>
    <w:rsid w:val="00AB4BA3"/>
    <w:rsid w:val="00AB4F22"/>
    <w:rsid w:val="00AB508B"/>
    <w:rsid w:val="00AB50B3"/>
    <w:rsid w:val="00AB5139"/>
    <w:rsid w:val="00AB52A4"/>
    <w:rsid w:val="00AB5543"/>
    <w:rsid w:val="00AB57F0"/>
    <w:rsid w:val="00AB6578"/>
    <w:rsid w:val="00AB67FA"/>
    <w:rsid w:val="00AB6929"/>
    <w:rsid w:val="00AB6A5A"/>
    <w:rsid w:val="00AB6B35"/>
    <w:rsid w:val="00AB6ED8"/>
    <w:rsid w:val="00AB74F9"/>
    <w:rsid w:val="00AB758B"/>
    <w:rsid w:val="00AB7758"/>
    <w:rsid w:val="00AB7787"/>
    <w:rsid w:val="00AB7A24"/>
    <w:rsid w:val="00AB7AA8"/>
    <w:rsid w:val="00AB7B14"/>
    <w:rsid w:val="00AB7C02"/>
    <w:rsid w:val="00AB7F66"/>
    <w:rsid w:val="00AC0032"/>
    <w:rsid w:val="00AC00A7"/>
    <w:rsid w:val="00AC0124"/>
    <w:rsid w:val="00AC04BE"/>
    <w:rsid w:val="00AC0547"/>
    <w:rsid w:val="00AC0945"/>
    <w:rsid w:val="00AC0BDF"/>
    <w:rsid w:val="00AC0D1F"/>
    <w:rsid w:val="00AC0E0A"/>
    <w:rsid w:val="00AC0E50"/>
    <w:rsid w:val="00AC0F3D"/>
    <w:rsid w:val="00AC0FEE"/>
    <w:rsid w:val="00AC1034"/>
    <w:rsid w:val="00AC103B"/>
    <w:rsid w:val="00AC17CC"/>
    <w:rsid w:val="00AC18FC"/>
    <w:rsid w:val="00AC1995"/>
    <w:rsid w:val="00AC199A"/>
    <w:rsid w:val="00AC19C7"/>
    <w:rsid w:val="00AC1A53"/>
    <w:rsid w:val="00AC1D64"/>
    <w:rsid w:val="00AC1D8D"/>
    <w:rsid w:val="00AC1EF5"/>
    <w:rsid w:val="00AC219C"/>
    <w:rsid w:val="00AC2416"/>
    <w:rsid w:val="00AC26D9"/>
    <w:rsid w:val="00AC2851"/>
    <w:rsid w:val="00AC2BC9"/>
    <w:rsid w:val="00AC2CDE"/>
    <w:rsid w:val="00AC2EF2"/>
    <w:rsid w:val="00AC3331"/>
    <w:rsid w:val="00AC3ACE"/>
    <w:rsid w:val="00AC3B04"/>
    <w:rsid w:val="00AC3D28"/>
    <w:rsid w:val="00AC463A"/>
    <w:rsid w:val="00AC49AB"/>
    <w:rsid w:val="00AC4A71"/>
    <w:rsid w:val="00AC4C86"/>
    <w:rsid w:val="00AC5056"/>
    <w:rsid w:val="00AC5075"/>
    <w:rsid w:val="00AC5149"/>
    <w:rsid w:val="00AC5268"/>
    <w:rsid w:val="00AC5542"/>
    <w:rsid w:val="00AC5661"/>
    <w:rsid w:val="00AC56F7"/>
    <w:rsid w:val="00AC5C59"/>
    <w:rsid w:val="00AC5E1E"/>
    <w:rsid w:val="00AC5EEE"/>
    <w:rsid w:val="00AC61AF"/>
    <w:rsid w:val="00AC6822"/>
    <w:rsid w:val="00AC6B12"/>
    <w:rsid w:val="00AC6CC5"/>
    <w:rsid w:val="00AC6D4B"/>
    <w:rsid w:val="00AC7155"/>
    <w:rsid w:val="00AC73A8"/>
    <w:rsid w:val="00AC74D6"/>
    <w:rsid w:val="00AC7670"/>
    <w:rsid w:val="00AC76A2"/>
    <w:rsid w:val="00AC7995"/>
    <w:rsid w:val="00AC7A2F"/>
    <w:rsid w:val="00AC7BD7"/>
    <w:rsid w:val="00AC7EA1"/>
    <w:rsid w:val="00AD00C8"/>
    <w:rsid w:val="00AD05CA"/>
    <w:rsid w:val="00AD05D6"/>
    <w:rsid w:val="00AD06EC"/>
    <w:rsid w:val="00AD0778"/>
    <w:rsid w:val="00AD090F"/>
    <w:rsid w:val="00AD0D11"/>
    <w:rsid w:val="00AD1AA4"/>
    <w:rsid w:val="00AD1AB2"/>
    <w:rsid w:val="00AD1BA8"/>
    <w:rsid w:val="00AD1D58"/>
    <w:rsid w:val="00AD1EC2"/>
    <w:rsid w:val="00AD20E1"/>
    <w:rsid w:val="00AD222F"/>
    <w:rsid w:val="00AD242B"/>
    <w:rsid w:val="00AD2C86"/>
    <w:rsid w:val="00AD2E76"/>
    <w:rsid w:val="00AD2EC6"/>
    <w:rsid w:val="00AD2FAE"/>
    <w:rsid w:val="00AD3046"/>
    <w:rsid w:val="00AD325F"/>
    <w:rsid w:val="00AD3450"/>
    <w:rsid w:val="00AD3490"/>
    <w:rsid w:val="00AD3750"/>
    <w:rsid w:val="00AD3814"/>
    <w:rsid w:val="00AD3942"/>
    <w:rsid w:val="00AD3C8B"/>
    <w:rsid w:val="00AD3D1B"/>
    <w:rsid w:val="00AD4031"/>
    <w:rsid w:val="00AD4052"/>
    <w:rsid w:val="00AD40B4"/>
    <w:rsid w:val="00AD422F"/>
    <w:rsid w:val="00AD48A5"/>
    <w:rsid w:val="00AD4A73"/>
    <w:rsid w:val="00AD4AC2"/>
    <w:rsid w:val="00AD5098"/>
    <w:rsid w:val="00AD5141"/>
    <w:rsid w:val="00AD5204"/>
    <w:rsid w:val="00AD5305"/>
    <w:rsid w:val="00AD54BA"/>
    <w:rsid w:val="00AD5649"/>
    <w:rsid w:val="00AD5AC4"/>
    <w:rsid w:val="00AD5B01"/>
    <w:rsid w:val="00AD5C17"/>
    <w:rsid w:val="00AD5D8F"/>
    <w:rsid w:val="00AD5EE0"/>
    <w:rsid w:val="00AD5EF3"/>
    <w:rsid w:val="00AD5FC3"/>
    <w:rsid w:val="00AD6102"/>
    <w:rsid w:val="00AD6133"/>
    <w:rsid w:val="00AD62CE"/>
    <w:rsid w:val="00AD65EE"/>
    <w:rsid w:val="00AD68E8"/>
    <w:rsid w:val="00AD6AEB"/>
    <w:rsid w:val="00AD6B33"/>
    <w:rsid w:val="00AD6C9E"/>
    <w:rsid w:val="00AD6D9E"/>
    <w:rsid w:val="00AD6DB2"/>
    <w:rsid w:val="00AD6E0B"/>
    <w:rsid w:val="00AD72B9"/>
    <w:rsid w:val="00AD748D"/>
    <w:rsid w:val="00AD7509"/>
    <w:rsid w:val="00AD77A8"/>
    <w:rsid w:val="00AD7B16"/>
    <w:rsid w:val="00AE00A8"/>
    <w:rsid w:val="00AE00F3"/>
    <w:rsid w:val="00AE01BC"/>
    <w:rsid w:val="00AE039F"/>
    <w:rsid w:val="00AE0492"/>
    <w:rsid w:val="00AE0E8D"/>
    <w:rsid w:val="00AE10BB"/>
    <w:rsid w:val="00AE1156"/>
    <w:rsid w:val="00AE136D"/>
    <w:rsid w:val="00AE157D"/>
    <w:rsid w:val="00AE172A"/>
    <w:rsid w:val="00AE176B"/>
    <w:rsid w:val="00AE1AB3"/>
    <w:rsid w:val="00AE1CC1"/>
    <w:rsid w:val="00AE1CC5"/>
    <w:rsid w:val="00AE1CC6"/>
    <w:rsid w:val="00AE1E3A"/>
    <w:rsid w:val="00AE1F14"/>
    <w:rsid w:val="00AE1F90"/>
    <w:rsid w:val="00AE212F"/>
    <w:rsid w:val="00AE21BA"/>
    <w:rsid w:val="00AE21BB"/>
    <w:rsid w:val="00AE22BA"/>
    <w:rsid w:val="00AE2332"/>
    <w:rsid w:val="00AE240D"/>
    <w:rsid w:val="00AE256E"/>
    <w:rsid w:val="00AE25AA"/>
    <w:rsid w:val="00AE25B5"/>
    <w:rsid w:val="00AE273B"/>
    <w:rsid w:val="00AE2846"/>
    <w:rsid w:val="00AE2C15"/>
    <w:rsid w:val="00AE2C7D"/>
    <w:rsid w:val="00AE3038"/>
    <w:rsid w:val="00AE3204"/>
    <w:rsid w:val="00AE336A"/>
    <w:rsid w:val="00AE3642"/>
    <w:rsid w:val="00AE3815"/>
    <w:rsid w:val="00AE3991"/>
    <w:rsid w:val="00AE3A45"/>
    <w:rsid w:val="00AE3CEA"/>
    <w:rsid w:val="00AE4330"/>
    <w:rsid w:val="00AE43AE"/>
    <w:rsid w:val="00AE455C"/>
    <w:rsid w:val="00AE49EC"/>
    <w:rsid w:val="00AE54E9"/>
    <w:rsid w:val="00AE56A7"/>
    <w:rsid w:val="00AE56FF"/>
    <w:rsid w:val="00AE571C"/>
    <w:rsid w:val="00AE58FB"/>
    <w:rsid w:val="00AE59A4"/>
    <w:rsid w:val="00AE5BBA"/>
    <w:rsid w:val="00AE5E8D"/>
    <w:rsid w:val="00AE61D8"/>
    <w:rsid w:val="00AE62DE"/>
    <w:rsid w:val="00AE6979"/>
    <w:rsid w:val="00AE6C17"/>
    <w:rsid w:val="00AE6CEC"/>
    <w:rsid w:val="00AE7054"/>
    <w:rsid w:val="00AE7531"/>
    <w:rsid w:val="00AE7581"/>
    <w:rsid w:val="00AE75B9"/>
    <w:rsid w:val="00AE7B30"/>
    <w:rsid w:val="00AE7E3C"/>
    <w:rsid w:val="00AE7F54"/>
    <w:rsid w:val="00AF021D"/>
    <w:rsid w:val="00AF0581"/>
    <w:rsid w:val="00AF070D"/>
    <w:rsid w:val="00AF087D"/>
    <w:rsid w:val="00AF0AE6"/>
    <w:rsid w:val="00AF0BA4"/>
    <w:rsid w:val="00AF0CFF"/>
    <w:rsid w:val="00AF0D97"/>
    <w:rsid w:val="00AF0EF0"/>
    <w:rsid w:val="00AF0F20"/>
    <w:rsid w:val="00AF0F59"/>
    <w:rsid w:val="00AF1123"/>
    <w:rsid w:val="00AF135D"/>
    <w:rsid w:val="00AF152B"/>
    <w:rsid w:val="00AF165E"/>
    <w:rsid w:val="00AF19DC"/>
    <w:rsid w:val="00AF1A2B"/>
    <w:rsid w:val="00AF1F07"/>
    <w:rsid w:val="00AF1F57"/>
    <w:rsid w:val="00AF1FB1"/>
    <w:rsid w:val="00AF1FC5"/>
    <w:rsid w:val="00AF224E"/>
    <w:rsid w:val="00AF232B"/>
    <w:rsid w:val="00AF2783"/>
    <w:rsid w:val="00AF27E9"/>
    <w:rsid w:val="00AF2D53"/>
    <w:rsid w:val="00AF3289"/>
    <w:rsid w:val="00AF3484"/>
    <w:rsid w:val="00AF3562"/>
    <w:rsid w:val="00AF35E8"/>
    <w:rsid w:val="00AF3947"/>
    <w:rsid w:val="00AF3C45"/>
    <w:rsid w:val="00AF3D88"/>
    <w:rsid w:val="00AF3F5F"/>
    <w:rsid w:val="00AF3F8F"/>
    <w:rsid w:val="00AF407F"/>
    <w:rsid w:val="00AF4350"/>
    <w:rsid w:val="00AF4566"/>
    <w:rsid w:val="00AF4785"/>
    <w:rsid w:val="00AF4B67"/>
    <w:rsid w:val="00AF51A5"/>
    <w:rsid w:val="00AF55C4"/>
    <w:rsid w:val="00AF57ED"/>
    <w:rsid w:val="00AF5814"/>
    <w:rsid w:val="00AF5ADF"/>
    <w:rsid w:val="00AF5BFD"/>
    <w:rsid w:val="00AF5E13"/>
    <w:rsid w:val="00AF60D0"/>
    <w:rsid w:val="00AF61ED"/>
    <w:rsid w:val="00AF65B0"/>
    <w:rsid w:val="00AF682B"/>
    <w:rsid w:val="00AF68B5"/>
    <w:rsid w:val="00AF6AD4"/>
    <w:rsid w:val="00AF6BF7"/>
    <w:rsid w:val="00AF6C59"/>
    <w:rsid w:val="00AF6CB6"/>
    <w:rsid w:val="00AF6F07"/>
    <w:rsid w:val="00AF7018"/>
    <w:rsid w:val="00AF7103"/>
    <w:rsid w:val="00AF716B"/>
    <w:rsid w:val="00AF7AE7"/>
    <w:rsid w:val="00AF7C13"/>
    <w:rsid w:val="00AF7C3F"/>
    <w:rsid w:val="00AF7ED1"/>
    <w:rsid w:val="00B0003B"/>
    <w:rsid w:val="00B004B2"/>
    <w:rsid w:val="00B0064F"/>
    <w:rsid w:val="00B0065F"/>
    <w:rsid w:val="00B00765"/>
    <w:rsid w:val="00B0078C"/>
    <w:rsid w:val="00B00AB8"/>
    <w:rsid w:val="00B00B4F"/>
    <w:rsid w:val="00B00CBB"/>
    <w:rsid w:val="00B00E33"/>
    <w:rsid w:val="00B00FB6"/>
    <w:rsid w:val="00B01620"/>
    <w:rsid w:val="00B01A5C"/>
    <w:rsid w:val="00B01AC9"/>
    <w:rsid w:val="00B0205C"/>
    <w:rsid w:val="00B02222"/>
    <w:rsid w:val="00B02751"/>
    <w:rsid w:val="00B02799"/>
    <w:rsid w:val="00B0299E"/>
    <w:rsid w:val="00B02D09"/>
    <w:rsid w:val="00B03027"/>
    <w:rsid w:val="00B0320F"/>
    <w:rsid w:val="00B03233"/>
    <w:rsid w:val="00B035EC"/>
    <w:rsid w:val="00B037DA"/>
    <w:rsid w:val="00B039F8"/>
    <w:rsid w:val="00B03C3B"/>
    <w:rsid w:val="00B047CC"/>
    <w:rsid w:val="00B04A3C"/>
    <w:rsid w:val="00B0580E"/>
    <w:rsid w:val="00B05989"/>
    <w:rsid w:val="00B059C4"/>
    <w:rsid w:val="00B05DBA"/>
    <w:rsid w:val="00B06702"/>
    <w:rsid w:val="00B0671D"/>
    <w:rsid w:val="00B06889"/>
    <w:rsid w:val="00B06A5C"/>
    <w:rsid w:val="00B06BBF"/>
    <w:rsid w:val="00B06D9F"/>
    <w:rsid w:val="00B07346"/>
    <w:rsid w:val="00B073AD"/>
    <w:rsid w:val="00B07477"/>
    <w:rsid w:val="00B074AD"/>
    <w:rsid w:val="00B07927"/>
    <w:rsid w:val="00B07A9C"/>
    <w:rsid w:val="00B07F57"/>
    <w:rsid w:val="00B07F6F"/>
    <w:rsid w:val="00B07F8A"/>
    <w:rsid w:val="00B10413"/>
    <w:rsid w:val="00B104F4"/>
    <w:rsid w:val="00B105AD"/>
    <w:rsid w:val="00B10677"/>
    <w:rsid w:val="00B10798"/>
    <w:rsid w:val="00B10B76"/>
    <w:rsid w:val="00B10D20"/>
    <w:rsid w:val="00B10E57"/>
    <w:rsid w:val="00B10F60"/>
    <w:rsid w:val="00B111AC"/>
    <w:rsid w:val="00B112BB"/>
    <w:rsid w:val="00B114EA"/>
    <w:rsid w:val="00B11AED"/>
    <w:rsid w:val="00B12040"/>
    <w:rsid w:val="00B12118"/>
    <w:rsid w:val="00B1245D"/>
    <w:rsid w:val="00B12505"/>
    <w:rsid w:val="00B1292B"/>
    <w:rsid w:val="00B12A96"/>
    <w:rsid w:val="00B12B56"/>
    <w:rsid w:val="00B12B9D"/>
    <w:rsid w:val="00B13866"/>
    <w:rsid w:val="00B13EF2"/>
    <w:rsid w:val="00B141E8"/>
    <w:rsid w:val="00B145DC"/>
    <w:rsid w:val="00B145E0"/>
    <w:rsid w:val="00B14808"/>
    <w:rsid w:val="00B14C25"/>
    <w:rsid w:val="00B14E9F"/>
    <w:rsid w:val="00B14FA3"/>
    <w:rsid w:val="00B15034"/>
    <w:rsid w:val="00B15065"/>
    <w:rsid w:val="00B152C1"/>
    <w:rsid w:val="00B15A61"/>
    <w:rsid w:val="00B15B8D"/>
    <w:rsid w:val="00B16341"/>
    <w:rsid w:val="00B16804"/>
    <w:rsid w:val="00B16813"/>
    <w:rsid w:val="00B1683C"/>
    <w:rsid w:val="00B168A9"/>
    <w:rsid w:val="00B16B1C"/>
    <w:rsid w:val="00B16C97"/>
    <w:rsid w:val="00B173CF"/>
    <w:rsid w:val="00B17482"/>
    <w:rsid w:val="00B175C2"/>
    <w:rsid w:val="00B17845"/>
    <w:rsid w:val="00B178BE"/>
    <w:rsid w:val="00B179DC"/>
    <w:rsid w:val="00B17DBB"/>
    <w:rsid w:val="00B17FD4"/>
    <w:rsid w:val="00B20084"/>
    <w:rsid w:val="00B20288"/>
    <w:rsid w:val="00B20619"/>
    <w:rsid w:val="00B208D5"/>
    <w:rsid w:val="00B20925"/>
    <w:rsid w:val="00B20F37"/>
    <w:rsid w:val="00B210A1"/>
    <w:rsid w:val="00B2124D"/>
    <w:rsid w:val="00B2142D"/>
    <w:rsid w:val="00B214BE"/>
    <w:rsid w:val="00B2175C"/>
    <w:rsid w:val="00B2175F"/>
    <w:rsid w:val="00B21850"/>
    <w:rsid w:val="00B21967"/>
    <w:rsid w:val="00B219D5"/>
    <w:rsid w:val="00B21E3B"/>
    <w:rsid w:val="00B21FC7"/>
    <w:rsid w:val="00B222B2"/>
    <w:rsid w:val="00B22489"/>
    <w:rsid w:val="00B22591"/>
    <w:rsid w:val="00B22C8D"/>
    <w:rsid w:val="00B22DB0"/>
    <w:rsid w:val="00B230CE"/>
    <w:rsid w:val="00B23FBC"/>
    <w:rsid w:val="00B242FB"/>
    <w:rsid w:val="00B24392"/>
    <w:rsid w:val="00B243A8"/>
    <w:rsid w:val="00B243B6"/>
    <w:rsid w:val="00B2462E"/>
    <w:rsid w:val="00B246D0"/>
    <w:rsid w:val="00B2473D"/>
    <w:rsid w:val="00B249C5"/>
    <w:rsid w:val="00B24E00"/>
    <w:rsid w:val="00B250CA"/>
    <w:rsid w:val="00B25803"/>
    <w:rsid w:val="00B25987"/>
    <w:rsid w:val="00B25AAC"/>
    <w:rsid w:val="00B25B07"/>
    <w:rsid w:val="00B25C36"/>
    <w:rsid w:val="00B262FC"/>
    <w:rsid w:val="00B26AC8"/>
    <w:rsid w:val="00B26B0A"/>
    <w:rsid w:val="00B27C4C"/>
    <w:rsid w:val="00B27D23"/>
    <w:rsid w:val="00B27DDE"/>
    <w:rsid w:val="00B30004"/>
    <w:rsid w:val="00B30648"/>
    <w:rsid w:val="00B308F6"/>
    <w:rsid w:val="00B30D70"/>
    <w:rsid w:val="00B30E5F"/>
    <w:rsid w:val="00B30E74"/>
    <w:rsid w:val="00B31342"/>
    <w:rsid w:val="00B31635"/>
    <w:rsid w:val="00B31690"/>
    <w:rsid w:val="00B317CC"/>
    <w:rsid w:val="00B31823"/>
    <w:rsid w:val="00B31CB2"/>
    <w:rsid w:val="00B31E57"/>
    <w:rsid w:val="00B3209A"/>
    <w:rsid w:val="00B32A39"/>
    <w:rsid w:val="00B32D00"/>
    <w:rsid w:val="00B32D9A"/>
    <w:rsid w:val="00B32E56"/>
    <w:rsid w:val="00B33067"/>
    <w:rsid w:val="00B33359"/>
    <w:rsid w:val="00B33444"/>
    <w:rsid w:val="00B335DA"/>
    <w:rsid w:val="00B337EF"/>
    <w:rsid w:val="00B33A11"/>
    <w:rsid w:val="00B33DD1"/>
    <w:rsid w:val="00B3429F"/>
    <w:rsid w:val="00B3430B"/>
    <w:rsid w:val="00B343ED"/>
    <w:rsid w:val="00B34B51"/>
    <w:rsid w:val="00B34D07"/>
    <w:rsid w:val="00B34D5F"/>
    <w:rsid w:val="00B34E1A"/>
    <w:rsid w:val="00B34F32"/>
    <w:rsid w:val="00B35130"/>
    <w:rsid w:val="00B352A8"/>
    <w:rsid w:val="00B35388"/>
    <w:rsid w:val="00B35846"/>
    <w:rsid w:val="00B35912"/>
    <w:rsid w:val="00B359C5"/>
    <w:rsid w:val="00B359F4"/>
    <w:rsid w:val="00B35A2C"/>
    <w:rsid w:val="00B35AD7"/>
    <w:rsid w:val="00B35EBE"/>
    <w:rsid w:val="00B3637D"/>
    <w:rsid w:val="00B36396"/>
    <w:rsid w:val="00B36436"/>
    <w:rsid w:val="00B3662C"/>
    <w:rsid w:val="00B36799"/>
    <w:rsid w:val="00B36CEB"/>
    <w:rsid w:val="00B36E28"/>
    <w:rsid w:val="00B37067"/>
    <w:rsid w:val="00B37221"/>
    <w:rsid w:val="00B372AF"/>
    <w:rsid w:val="00B3753E"/>
    <w:rsid w:val="00B37663"/>
    <w:rsid w:val="00B37816"/>
    <w:rsid w:val="00B37A50"/>
    <w:rsid w:val="00B404DD"/>
    <w:rsid w:val="00B40C2A"/>
    <w:rsid w:val="00B4111A"/>
    <w:rsid w:val="00B41231"/>
    <w:rsid w:val="00B41905"/>
    <w:rsid w:val="00B41A8E"/>
    <w:rsid w:val="00B41C3C"/>
    <w:rsid w:val="00B41D6F"/>
    <w:rsid w:val="00B41FE1"/>
    <w:rsid w:val="00B4222D"/>
    <w:rsid w:val="00B42316"/>
    <w:rsid w:val="00B42355"/>
    <w:rsid w:val="00B4271E"/>
    <w:rsid w:val="00B42B6E"/>
    <w:rsid w:val="00B42C8D"/>
    <w:rsid w:val="00B4342D"/>
    <w:rsid w:val="00B434DE"/>
    <w:rsid w:val="00B4374D"/>
    <w:rsid w:val="00B4390D"/>
    <w:rsid w:val="00B43ABF"/>
    <w:rsid w:val="00B43C9D"/>
    <w:rsid w:val="00B43EA8"/>
    <w:rsid w:val="00B43F93"/>
    <w:rsid w:val="00B44759"/>
    <w:rsid w:val="00B44760"/>
    <w:rsid w:val="00B44777"/>
    <w:rsid w:val="00B44946"/>
    <w:rsid w:val="00B44AA4"/>
    <w:rsid w:val="00B44BA9"/>
    <w:rsid w:val="00B44E13"/>
    <w:rsid w:val="00B4512E"/>
    <w:rsid w:val="00B452CE"/>
    <w:rsid w:val="00B45340"/>
    <w:rsid w:val="00B453D9"/>
    <w:rsid w:val="00B455E5"/>
    <w:rsid w:val="00B456CD"/>
    <w:rsid w:val="00B45751"/>
    <w:rsid w:val="00B45907"/>
    <w:rsid w:val="00B45917"/>
    <w:rsid w:val="00B45AA9"/>
    <w:rsid w:val="00B45B37"/>
    <w:rsid w:val="00B45CD2"/>
    <w:rsid w:val="00B45E8D"/>
    <w:rsid w:val="00B4620E"/>
    <w:rsid w:val="00B46486"/>
    <w:rsid w:val="00B46583"/>
    <w:rsid w:val="00B466B1"/>
    <w:rsid w:val="00B46754"/>
    <w:rsid w:val="00B46857"/>
    <w:rsid w:val="00B468C6"/>
    <w:rsid w:val="00B4690C"/>
    <w:rsid w:val="00B46AC2"/>
    <w:rsid w:val="00B46CFE"/>
    <w:rsid w:val="00B46EC3"/>
    <w:rsid w:val="00B471DB"/>
    <w:rsid w:val="00B47253"/>
    <w:rsid w:val="00B473E6"/>
    <w:rsid w:val="00B47560"/>
    <w:rsid w:val="00B475D0"/>
    <w:rsid w:val="00B476A2"/>
    <w:rsid w:val="00B47838"/>
    <w:rsid w:val="00B47EFE"/>
    <w:rsid w:val="00B5011F"/>
    <w:rsid w:val="00B506F9"/>
    <w:rsid w:val="00B5076E"/>
    <w:rsid w:val="00B50907"/>
    <w:rsid w:val="00B51420"/>
    <w:rsid w:val="00B51710"/>
    <w:rsid w:val="00B5173B"/>
    <w:rsid w:val="00B51B96"/>
    <w:rsid w:val="00B51C36"/>
    <w:rsid w:val="00B51D41"/>
    <w:rsid w:val="00B51F9D"/>
    <w:rsid w:val="00B52160"/>
    <w:rsid w:val="00B52381"/>
    <w:rsid w:val="00B52495"/>
    <w:rsid w:val="00B527BF"/>
    <w:rsid w:val="00B527FB"/>
    <w:rsid w:val="00B528BA"/>
    <w:rsid w:val="00B53234"/>
    <w:rsid w:val="00B5332A"/>
    <w:rsid w:val="00B5350B"/>
    <w:rsid w:val="00B536BE"/>
    <w:rsid w:val="00B538FB"/>
    <w:rsid w:val="00B53A3D"/>
    <w:rsid w:val="00B53BF0"/>
    <w:rsid w:val="00B54534"/>
    <w:rsid w:val="00B54543"/>
    <w:rsid w:val="00B545C4"/>
    <w:rsid w:val="00B5461A"/>
    <w:rsid w:val="00B546F8"/>
    <w:rsid w:val="00B54777"/>
    <w:rsid w:val="00B55000"/>
    <w:rsid w:val="00B55168"/>
    <w:rsid w:val="00B551DD"/>
    <w:rsid w:val="00B555E9"/>
    <w:rsid w:val="00B557BD"/>
    <w:rsid w:val="00B55855"/>
    <w:rsid w:val="00B558A5"/>
    <w:rsid w:val="00B55BE8"/>
    <w:rsid w:val="00B5617E"/>
    <w:rsid w:val="00B56190"/>
    <w:rsid w:val="00B561E1"/>
    <w:rsid w:val="00B562F0"/>
    <w:rsid w:val="00B56410"/>
    <w:rsid w:val="00B5646A"/>
    <w:rsid w:val="00B56953"/>
    <w:rsid w:val="00B569D4"/>
    <w:rsid w:val="00B56B51"/>
    <w:rsid w:val="00B56DB1"/>
    <w:rsid w:val="00B56FBC"/>
    <w:rsid w:val="00B56FFC"/>
    <w:rsid w:val="00B57143"/>
    <w:rsid w:val="00B57371"/>
    <w:rsid w:val="00B57638"/>
    <w:rsid w:val="00B57702"/>
    <w:rsid w:val="00B57B5D"/>
    <w:rsid w:val="00B57C9C"/>
    <w:rsid w:val="00B6036A"/>
    <w:rsid w:val="00B60480"/>
    <w:rsid w:val="00B6048C"/>
    <w:rsid w:val="00B60A1E"/>
    <w:rsid w:val="00B60A42"/>
    <w:rsid w:val="00B60BFA"/>
    <w:rsid w:val="00B60D0A"/>
    <w:rsid w:val="00B60D12"/>
    <w:rsid w:val="00B61076"/>
    <w:rsid w:val="00B611B6"/>
    <w:rsid w:val="00B611CA"/>
    <w:rsid w:val="00B61204"/>
    <w:rsid w:val="00B6123F"/>
    <w:rsid w:val="00B61618"/>
    <w:rsid w:val="00B61694"/>
    <w:rsid w:val="00B61B68"/>
    <w:rsid w:val="00B61BF6"/>
    <w:rsid w:val="00B61F32"/>
    <w:rsid w:val="00B61FD8"/>
    <w:rsid w:val="00B621BF"/>
    <w:rsid w:val="00B6235E"/>
    <w:rsid w:val="00B62BC1"/>
    <w:rsid w:val="00B62C93"/>
    <w:rsid w:val="00B630D2"/>
    <w:rsid w:val="00B63205"/>
    <w:rsid w:val="00B6320D"/>
    <w:rsid w:val="00B632AE"/>
    <w:rsid w:val="00B63428"/>
    <w:rsid w:val="00B63494"/>
    <w:rsid w:val="00B6349B"/>
    <w:rsid w:val="00B637EB"/>
    <w:rsid w:val="00B638B5"/>
    <w:rsid w:val="00B63A15"/>
    <w:rsid w:val="00B63F25"/>
    <w:rsid w:val="00B63F34"/>
    <w:rsid w:val="00B6410E"/>
    <w:rsid w:val="00B644DE"/>
    <w:rsid w:val="00B6451F"/>
    <w:rsid w:val="00B64746"/>
    <w:rsid w:val="00B64817"/>
    <w:rsid w:val="00B64B0F"/>
    <w:rsid w:val="00B64B18"/>
    <w:rsid w:val="00B65315"/>
    <w:rsid w:val="00B6562B"/>
    <w:rsid w:val="00B65E97"/>
    <w:rsid w:val="00B65F52"/>
    <w:rsid w:val="00B65FDA"/>
    <w:rsid w:val="00B662C7"/>
    <w:rsid w:val="00B66629"/>
    <w:rsid w:val="00B667A0"/>
    <w:rsid w:val="00B66CF0"/>
    <w:rsid w:val="00B66FB9"/>
    <w:rsid w:val="00B67197"/>
    <w:rsid w:val="00B6780C"/>
    <w:rsid w:val="00B67B03"/>
    <w:rsid w:val="00B67B51"/>
    <w:rsid w:val="00B67D62"/>
    <w:rsid w:val="00B67F3E"/>
    <w:rsid w:val="00B7010D"/>
    <w:rsid w:val="00B70411"/>
    <w:rsid w:val="00B7063A"/>
    <w:rsid w:val="00B707F2"/>
    <w:rsid w:val="00B70959"/>
    <w:rsid w:val="00B70A0C"/>
    <w:rsid w:val="00B71880"/>
    <w:rsid w:val="00B71B5E"/>
    <w:rsid w:val="00B71B74"/>
    <w:rsid w:val="00B7205E"/>
    <w:rsid w:val="00B720B0"/>
    <w:rsid w:val="00B7257B"/>
    <w:rsid w:val="00B72665"/>
    <w:rsid w:val="00B73406"/>
    <w:rsid w:val="00B735B7"/>
    <w:rsid w:val="00B73AE2"/>
    <w:rsid w:val="00B73F4D"/>
    <w:rsid w:val="00B740A8"/>
    <w:rsid w:val="00B741C6"/>
    <w:rsid w:val="00B741DC"/>
    <w:rsid w:val="00B74212"/>
    <w:rsid w:val="00B74301"/>
    <w:rsid w:val="00B74325"/>
    <w:rsid w:val="00B7455F"/>
    <w:rsid w:val="00B74E09"/>
    <w:rsid w:val="00B75128"/>
    <w:rsid w:val="00B75173"/>
    <w:rsid w:val="00B75377"/>
    <w:rsid w:val="00B753A8"/>
    <w:rsid w:val="00B75469"/>
    <w:rsid w:val="00B755C7"/>
    <w:rsid w:val="00B7581E"/>
    <w:rsid w:val="00B7588D"/>
    <w:rsid w:val="00B759E2"/>
    <w:rsid w:val="00B760CD"/>
    <w:rsid w:val="00B76482"/>
    <w:rsid w:val="00B765DE"/>
    <w:rsid w:val="00B766A2"/>
    <w:rsid w:val="00B76901"/>
    <w:rsid w:val="00B76A32"/>
    <w:rsid w:val="00B76B37"/>
    <w:rsid w:val="00B76B95"/>
    <w:rsid w:val="00B76D5E"/>
    <w:rsid w:val="00B76DC5"/>
    <w:rsid w:val="00B76DED"/>
    <w:rsid w:val="00B774C2"/>
    <w:rsid w:val="00B7752A"/>
    <w:rsid w:val="00B778F1"/>
    <w:rsid w:val="00B779C8"/>
    <w:rsid w:val="00B77B8F"/>
    <w:rsid w:val="00B77CD3"/>
    <w:rsid w:val="00B77D56"/>
    <w:rsid w:val="00B77E17"/>
    <w:rsid w:val="00B77E8A"/>
    <w:rsid w:val="00B77F8D"/>
    <w:rsid w:val="00B8046A"/>
    <w:rsid w:val="00B804B4"/>
    <w:rsid w:val="00B807E0"/>
    <w:rsid w:val="00B80864"/>
    <w:rsid w:val="00B808B0"/>
    <w:rsid w:val="00B80B48"/>
    <w:rsid w:val="00B80CC7"/>
    <w:rsid w:val="00B80EDE"/>
    <w:rsid w:val="00B80F89"/>
    <w:rsid w:val="00B80FF1"/>
    <w:rsid w:val="00B81AFA"/>
    <w:rsid w:val="00B81B82"/>
    <w:rsid w:val="00B81F31"/>
    <w:rsid w:val="00B8204F"/>
    <w:rsid w:val="00B82071"/>
    <w:rsid w:val="00B820FD"/>
    <w:rsid w:val="00B82331"/>
    <w:rsid w:val="00B8268A"/>
    <w:rsid w:val="00B8285D"/>
    <w:rsid w:val="00B82BC0"/>
    <w:rsid w:val="00B82BD5"/>
    <w:rsid w:val="00B8312A"/>
    <w:rsid w:val="00B8344A"/>
    <w:rsid w:val="00B83627"/>
    <w:rsid w:val="00B8364B"/>
    <w:rsid w:val="00B837B9"/>
    <w:rsid w:val="00B83A72"/>
    <w:rsid w:val="00B8412C"/>
    <w:rsid w:val="00B84158"/>
    <w:rsid w:val="00B844CD"/>
    <w:rsid w:val="00B84547"/>
    <w:rsid w:val="00B84974"/>
    <w:rsid w:val="00B84A38"/>
    <w:rsid w:val="00B84CF1"/>
    <w:rsid w:val="00B84D61"/>
    <w:rsid w:val="00B84FDB"/>
    <w:rsid w:val="00B85833"/>
    <w:rsid w:val="00B85DC3"/>
    <w:rsid w:val="00B85E22"/>
    <w:rsid w:val="00B85E68"/>
    <w:rsid w:val="00B85F34"/>
    <w:rsid w:val="00B8626D"/>
    <w:rsid w:val="00B86310"/>
    <w:rsid w:val="00B86361"/>
    <w:rsid w:val="00B86436"/>
    <w:rsid w:val="00B869AD"/>
    <w:rsid w:val="00B86D7A"/>
    <w:rsid w:val="00B86DC4"/>
    <w:rsid w:val="00B87115"/>
    <w:rsid w:val="00B8780D"/>
    <w:rsid w:val="00B90269"/>
    <w:rsid w:val="00B90333"/>
    <w:rsid w:val="00B90688"/>
    <w:rsid w:val="00B908B0"/>
    <w:rsid w:val="00B9135F"/>
    <w:rsid w:val="00B913C2"/>
    <w:rsid w:val="00B916F5"/>
    <w:rsid w:val="00B91792"/>
    <w:rsid w:val="00B9198A"/>
    <w:rsid w:val="00B91AE5"/>
    <w:rsid w:val="00B91C88"/>
    <w:rsid w:val="00B923F2"/>
    <w:rsid w:val="00B9240E"/>
    <w:rsid w:val="00B925A1"/>
    <w:rsid w:val="00B92708"/>
    <w:rsid w:val="00B92804"/>
    <w:rsid w:val="00B92822"/>
    <w:rsid w:val="00B928AC"/>
    <w:rsid w:val="00B92992"/>
    <w:rsid w:val="00B92A7A"/>
    <w:rsid w:val="00B92EE6"/>
    <w:rsid w:val="00B93141"/>
    <w:rsid w:val="00B9384E"/>
    <w:rsid w:val="00B938E4"/>
    <w:rsid w:val="00B93A1F"/>
    <w:rsid w:val="00B93DE2"/>
    <w:rsid w:val="00B93EE0"/>
    <w:rsid w:val="00B9404A"/>
    <w:rsid w:val="00B94087"/>
    <w:rsid w:val="00B9444B"/>
    <w:rsid w:val="00B945E8"/>
    <w:rsid w:val="00B9481F"/>
    <w:rsid w:val="00B94C52"/>
    <w:rsid w:val="00B95297"/>
    <w:rsid w:val="00B95301"/>
    <w:rsid w:val="00B954CE"/>
    <w:rsid w:val="00B9574A"/>
    <w:rsid w:val="00B95B7C"/>
    <w:rsid w:val="00B95CEB"/>
    <w:rsid w:val="00B95F1C"/>
    <w:rsid w:val="00B960FB"/>
    <w:rsid w:val="00B966B2"/>
    <w:rsid w:val="00B96B56"/>
    <w:rsid w:val="00B96C69"/>
    <w:rsid w:val="00B96DDE"/>
    <w:rsid w:val="00B96E97"/>
    <w:rsid w:val="00B971FD"/>
    <w:rsid w:val="00B9758C"/>
    <w:rsid w:val="00B97669"/>
    <w:rsid w:val="00B979F1"/>
    <w:rsid w:val="00B97C71"/>
    <w:rsid w:val="00B97E65"/>
    <w:rsid w:val="00BA0193"/>
    <w:rsid w:val="00BA026E"/>
    <w:rsid w:val="00BA047E"/>
    <w:rsid w:val="00BA05F6"/>
    <w:rsid w:val="00BA0647"/>
    <w:rsid w:val="00BA090E"/>
    <w:rsid w:val="00BA0C49"/>
    <w:rsid w:val="00BA0CED"/>
    <w:rsid w:val="00BA10C3"/>
    <w:rsid w:val="00BA11D7"/>
    <w:rsid w:val="00BA16BC"/>
    <w:rsid w:val="00BA1741"/>
    <w:rsid w:val="00BA17FB"/>
    <w:rsid w:val="00BA1D29"/>
    <w:rsid w:val="00BA1E38"/>
    <w:rsid w:val="00BA1F41"/>
    <w:rsid w:val="00BA211A"/>
    <w:rsid w:val="00BA254D"/>
    <w:rsid w:val="00BA2685"/>
    <w:rsid w:val="00BA2BA7"/>
    <w:rsid w:val="00BA2EA8"/>
    <w:rsid w:val="00BA2EE9"/>
    <w:rsid w:val="00BA2FBE"/>
    <w:rsid w:val="00BA3054"/>
    <w:rsid w:val="00BA30DC"/>
    <w:rsid w:val="00BA310F"/>
    <w:rsid w:val="00BA34A6"/>
    <w:rsid w:val="00BA356D"/>
    <w:rsid w:val="00BA3760"/>
    <w:rsid w:val="00BA377E"/>
    <w:rsid w:val="00BA39A5"/>
    <w:rsid w:val="00BA39BB"/>
    <w:rsid w:val="00BA39F6"/>
    <w:rsid w:val="00BA3AF0"/>
    <w:rsid w:val="00BA3AFE"/>
    <w:rsid w:val="00BA3BDC"/>
    <w:rsid w:val="00BA3C2E"/>
    <w:rsid w:val="00BA3F7E"/>
    <w:rsid w:val="00BA454B"/>
    <w:rsid w:val="00BA47E4"/>
    <w:rsid w:val="00BA512E"/>
    <w:rsid w:val="00BA5556"/>
    <w:rsid w:val="00BA556A"/>
    <w:rsid w:val="00BA5617"/>
    <w:rsid w:val="00BA599D"/>
    <w:rsid w:val="00BA5FBE"/>
    <w:rsid w:val="00BA6519"/>
    <w:rsid w:val="00BA682A"/>
    <w:rsid w:val="00BA684C"/>
    <w:rsid w:val="00BA6AAA"/>
    <w:rsid w:val="00BA70EE"/>
    <w:rsid w:val="00BA7244"/>
    <w:rsid w:val="00BA72D4"/>
    <w:rsid w:val="00BA75A3"/>
    <w:rsid w:val="00BA78AB"/>
    <w:rsid w:val="00BA78BF"/>
    <w:rsid w:val="00BB00D8"/>
    <w:rsid w:val="00BB0213"/>
    <w:rsid w:val="00BB02E6"/>
    <w:rsid w:val="00BB0443"/>
    <w:rsid w:val="00BB06BA"/>
    <w:rsid w:val="00BB0775"/>
    <w:rsid w:val="00BB07C6"/>
    <w:rsid w:val="00BB0843"/>
    <w:rsid w:val="00BB0958"/>
    <w:rsid w:val="00BB0964"/>
    <w:rsid w:val="00BB0CFE"/>
    <w:rsid w:val="00BB0E57"/>
    <w:rsid w:val="00BB0FC9"/>
    <w:rsid w:val="00BB10D7"/>
    <w:rsid w:val="00BB12CC"/>
    <w:rsid w:val="00BB140F"/>
    <w:rsid w:val="00BB14D5"/>
    <w:rsid w:val="00BB15A3"/>
    <w:rsid w:val="00BB20AF"/>
    <w:rsid w:val="00BB2363"/>
    <w:rsid w:val="00BB298C"/>
    <w:rsid w:val="00BB29C9"/>
    <w:rsid w:val="00BB2AA9"/>
    <w:rsid w:val="00BB2CB8"/>
    <w:rsid w:val="00BB2EB4"/>
    <w:rsid w:val="00BB315E"/>
    <w:rsid w:val="00BB32EB"/>
    <w:rsid w:val="00BB33D0"/>
    <w:rsid w:val="00BB363E"/>
    <w:rsid w:val="00BB3837"/>
    <w:rsid w:val="00BB383C"/>
    <w:rsid w:val="00BB389D"/>
    <w:rsid w:val="00BB3D7A"/>
    <w:rsid w:val="00BB408B"/>
    <w:rsid w:val="00BB434D"/>
    <w:rsid w:val="00BB43E8"/>
    <w:rsid w:val="00BB4418"/>
    <w:rsid w:val="00BB4490"/>
    <w:rsid w:val="00BB4736"/>
    <w:rsid w:val="00BB47A1"/>
    <w:rsid w:val="00BB4EE4"/>
    <w:rsid w:val="00BB4F8D"/>
    <w:rsid w:val="00BB529E"/>
    <w:rsid w:val="00BB52F4"/>
    <w:rsid w:val="00BB5326"/>
    <w:rsid w:val="00BB5406"/>
    <w:rsid w:val="00BB5D8F"/>
    <w:rsid w:val="00BB5D9B"/>
    <w:rsid w:val="00BB5EF0"/>
    <w:rsid w:val="00BB614D"/>
    <w:rsid w:val="00BB6157"/>
    <w:rsid w:val="00BB615C"/>
    <w:rsid w:val="00BB68E6"/>
    <w:rsid w:val="00BB6D2F"/>
    <w:rsid w:val="00BB6D58"/>
    <w:rsid w:val="00BB70BE"/>
    <w:rsid w:val="00BB71E7"/>
    <w:rsid w:val="00BB721C"/>
    <w:rsid w:val="00BB72F1"/>
    <w:rsid w:val="00BB7A83"/>
    <w:rsid w:val="00BB7BA1"/>
    <w:rsid w:val="00BB7BBB"/>
    <w:rsid w:val="00BB7CCF"/>
    <w:rsid w:val="00BB7DED"/>
    <w:rsid w:val="00BB7E3C"/>
    <w:rsid w:val="00BC03FC"/>
    <w:rsid w:val="00BC0463"/>
    <w:rsid w:val="00BC0582"/>
    <w:rsid w:val="00BC078B"/>
    <w:rsid w:val="00BC0920"/>
    <w:rsid w:val="00BC0BD0"/>
    <w:rsid w:val="00BC0D3B"/>
    <w:rsid w:val="00BC1273"/>
    <w:rsid w:val="00BC1388"/>
    <w:rsid w:val="00BC1402"/>
    <w:rsid w:val="00BC162F"/>
    <w:rsid w:val="00BC19B8"/>
    <w:rsid w:val="00BC19BE"/>
    <w:rsid w:val="00BC1B16"/>
    <w:rsid w:val="00BC2229"/>
    <w:rsid w:val="00BC2321"/>
    <w:rsid w:val="00BC23B7"/>
    <w:rsid w:val="00BC2531"/>
    <w:rsid w:val="00BC2625"/>
    <w:rsid w:val="00BC2BC6"/>
    <w:rsid w:val="00BC2D64"/>
    <w:rsid w:val="00BC2E86"/>
    <w:rsid w:val="00BC338F"/>
    <w:rsid w:val="00BC340D"/>
    <w:rsid w:val="00BC3804"/>
    <w:rsid w:val="00BC3A10"/>
    <w:rsid w:val="00BC3B70"/>
    <w:rsid w:val="00BC3D3C"/>
    <w:rsid w:val="00BC3E04"/>
    <w:rsid w:val="00BC4462"/>
    <w:rsid w:val="00BC48D4"/>
    <w:rsid w:val="00BC4B12"/>
    <w:rsid w:val="00BC4BB8"/>
    <w:rsid w:val="00BC510A"/>
    <w:rsid w:val="00BC55B5"/>
    <w:rsid w:val="00BC563B"/>
    <w:rsid w:val="00BC58A1"/>
    <w:rsid w:val="00BC5AC1"/>
    <w:rsid w:val="00BC5EBE"/>
    <w:rsid w:val="00BC5F91"/>
    <w:rsid w:val="00BC6443"/>
    <w:rsid w:val="00BC6AED"/>
    <w:rsid w:val="00BC6B6D"/>
    <w:rsid w:val="00BC6B73"/>
    <w:rsid w:val="00BC6D3A"/>
    <w:rsid w:val="00BC723B"/>
    <w:rsid w:val="00BC74DA"/>
    <w:rsid w:val="00BC75C4"/>
    <w:rsid w:val="00BC7E7C"/>
    <w:rsid w:val="00BC7F21"/>
    <w:rsid w:val="00BD0003"/>
    <w:rsid w:val="00BD0067"/>
    <w:rsid w:val="00BD01C2"/>
    <w:rsid w:val="00BD0622"/>
    <w:rsid w:val="00BD06C5"/>
    <w:rsid w:val="00BD0C2F"/>
    <w:rsid w:val="00BD0CE8"/>
    <w:rsid w:val="00BD0D1E"/>
    <w:rsid w:val="00BD1335"/>
    <w:rsid w:val="00BD1841"/>
    <w:rsid w:val="00BD1B1E"/>
    <w:rsid w:val="00BD1BCA"/>
    <w:rsid w:val="00BD1E0D"/>
    <w:rsid w:val="00BD1E82"/>
    <w:rsid w:val="00BD21DE"/>
    <w:rsid w:val="00BD234B"/>
    <w:rsid w:val="00BD2A6E"/>
    <w:rsid w:val="00BD2CF9"/>
    <w:rsid w:val="00BD2D2F"/>
    <w:rsid w:val="00BD3180"/>
    <w:rsid w:val="00BD31DD"/>
    <w:rsid w:val="00BD324E"/>
    <w:rsid w:val="00BD3278"/>
    <w:rsid w:val="00BD33CF"/>
    <w:rsid w:val="00BD3484"/>
    <w:rsid w:val="00BD38F4"/>
    <w:rsid w:val="00BD392F"/>
    <w:rsid w:val="00BD3B69"/>
    <w:rsid w:val="00BD3E8E"/>
    <w:rsid w:val="00BD3F79"/>
    <w:rsid w:val="00BD3F96"/>
    <w:rsid w:val="00BD4198"/>
    <w:rsid w:val="00BD451F"/>
    <w:rsid w:val="00BD4532"/>
    <w:rsid w:val="00BD45BD"/>
    <w:rsid w:val="00BD5184"/>
    <w:rsid w:val="00BD5652"/>
    <w:rsid w:val="00BD570E"/>
    <w:rsid w:val="00BD5779"/>
    <w:rsid w:val="00BD5B80"/>
    <w:rsid w:val="00BD5E4A"/>
    <w:rsid w:val="00BD5FA2"/>
    <w:rsid w:val="00BD658E"/>
    <w:rsid w:val="00BD6605"/>
    <w:rsid w:val="00BD66F9"/>
    <w:rsid w:val="00BD6702"/>
    <w:rsid w:val="00BD6882"/>
    <w:rsid w:val="00BD6CD8"/>
    <w:rsid w:val="00BD7132"/>
    <w:rsid w:val="00BD7244"/>
    <w:rsid w:val="00BD72B8"/>
    <w:rsid w:val="00BD7624"/>
    <w:rsid w:val="00BD7753"/>
    <w:rsid w:val="00BD7A74"/>
    <w:rsid w:val="00BD7B40"/>
    <w:rsid w:val="00BE00F5"/>
    <w:rsid w:val="00BE0165"/>
    <w:rsid w:val="00BE01F7"/>
    <w:rsid w:val="00BE0549"/>
    <w:rsid w:val="00BE07FA"/>
    <w:rsid w:val="00BE08BA"/>
    <w:rsid w:val="00BE155A"/>
    <w:rsid w:val="00BE155E"/>
    <w:rsid w:val="00BE1920"/>
    <w:rsid w:val="00BE1998"/>
    <w:rsid w:val="00BE23D2"/>
    <w:rsid w:val="00BE2BE6"/>
    <w:rsid w:val="00BE2C31"/>
    <w:rsid w:val="00BE2CF3"/>
    <w:rsid w:val="00BE2D9B"/>
    <w:rsid w:val="00BE2FFC"/>
    <w:rsid w:val="00BE3077"/>
    <w:rsid w:val="00BE3150"/>
    <w:rsid w:val="00BE330A"/>
    <w:rsid w:val="00BE3381"/>
    <w:rsid w:val="00BE3579"/>
    <w:rsid w:val="00BE368C"/>
    <w:rsid w:val="00BE3887"/>
    <w:rsid w:val="00BE39A6"/>
    <w:rsid w:val="00BE3ACA"/>
    <w:rsid w:val="00BE3B84"/>
    <w:rsid w:val="00BE3D4B"/>
    <w:rsid w:val="00BE3F39"/>
    <w:rsid w:val="00BE4049"/>
    <w:rsid w:val="00BE4074"/>
    <w:rsid w:val="00BE4383"/>
    <w:rsid w:val="00BE43B4"/>
    <w:rsid w:val="00BE4565"/>
    <w:rsid w:val="00BE4625"/>
    <w:rsid w:val="00BE4AB2"/>
    <w:rsid w:val="00BE4B52"/>
    <w:rsid w:val="00BE4BD2"/>
    <w:rsid w:val="00BE4C4E"/>
    <w:rsid w:val="00BE4D62"/>
    <w:rsid w:val="00BE55F5"/>
    <w:rsid w:val="00BE5641"/>
    <w:rsid w:val="00BE5757"/>
    <w:rsid w:val="00BE577E"/>
    <w:rsid w:val="00BE5A2D"/>
    <w:rsid w:val="00BE5A98"/>
    <w:rsid w:val="00BE5B5A"/>
    <w:rsid w:val="00BE5C00"/>
    <w:rsid w:val="00BE5C21"/>
    <w:rsid w:val="00BE5ED6"/>
    <w:rsid w:val="00BE6096"/>
    <w:rsid w:val="00BE60AD"/>
    <w:rsid w:val="00BE61F9"/>
    <w:rsid w:val="00BE633B"/>
    <w:rsid w:val="00BE66A3"/>
    <w:rsid w:val="00BE6B8C"/>
    <w:rsid w:val="00BE6F6F"/>
    <w:rsid w:val="00BE6F73"/>
    <w:rsid w:val="00BE6FB6"/>
    <w:rsid w:val="00BE7656"/>
    <w:rsid w:val="00BE7846"/>
    <w:rsid w:val="00BE7A9C"/>
    <w:rsid w:val="00BE7C59"/>
    <w:rsid w:val="00BE7E0A"/>
    <w:rsid w:val="00BE7EE5"/>
    <w:rsid w:val="00BF0033"/>
    <w:rsid w:val="00BF01AC"/>
    <w:rsid w:val="00BF01BF"/>
    <w:rsid w:val="00BF0599"/>
    <w:rsid w:val="00BF05EC"/>
    <w:rsid w:val="00BF060B"/>
    <w:rsid w:val="00BF065C"/>
    <w:rsid w:val="00BF06FA"/>
    <w:rsid w:val="00BF0AC1"/>
    <w:rsid w:val="00BF0E14"/>
    <w:rsid w:val="00BF1019"/>
    <w:rsid w:val="00BF14EF"/>
    <w:rsid w:val="00BF152C"/>
    <w:rsid w:val="00BF17E2"/>
    <w:rsid w:val="00BF1869"/>
    <w:rsid w:val="00BF19B4"/>
    <w:rsid w:val="00BF1B0E"/>
    <w:rsid w:val="00BF1B57"/>
    <w:rsid w:val="00BF1B7E"/>
    <w:rsid w:val="00BF1CBD"/>
    <w:rsid w:val="00BF1F12"/>
    <w:rsid w:val="00BF256E"/>
    <w:rsid w:val="00BF2701"/>
    <w:rsid w:val="00BF27FE"/>
    <w:rsid w:val="00BF2B5F"/>
    <w:rsid w:val="00BF2D1F"/>
    <w:rsid w:val="00BF2D58"/>
    <w:rsid w:val="00BF2F40"/>
    <w:rsid w:val="00BF2F4D"/>
    <w:rsid w:val="00BF3177"/>
    <w:rsid w:val="00BF3428"/>
    <w:rsid w:val="00BF345D"/>
    <w:rsid w:val="00BF35DE"/>
    <w:rsid w:val="00BF3A1D"/>
    <w:rsid w:val="00BF3A56"/>
    <w:rsid w:val="00BF3F70"/>
    <w:rsid w:val="00BF41FE"/>
    <w:rsid w:val="00BF420C"/>
    <w:rsid w:val="00BF43BA"/>
    <w:rsid w:val="00BF47A4"/>
    <w:rsid w:val="00BF49E3"/>
    <w:rsid w:val="00BF4B13"/>
    <w:rsid w:val="00BF4B4F"/>
    <w:rsid w:val="00BF4F06"/>
    <w:rsid w:val="00BF51DB"/>
    <w:rsid w:val="00BF52EC"/>
    <w:rsid w:val="00BF546F"/>
    <w:rsid w:val="00BF55B3"/>
    <w:rsid w:val="00BF582F"/>
    <w:rsid w:val="00BF5A3D"/>
    <w:rsid w:val="00BF5DD6"/>
    <w:rsid w:val="00BF611D"/>
    <w:rsid w:val="00BF61A3"/>
    <w:rsid w:val="00BF62ED"/>
    <w:rsid w:val="00BF6393"/>
    <w:rsid w:val="00BF6547"/>
    <w:rsid w:val="00BF65E6"/>
    <w:rsid w:val="00BF6AA6"/>
    <w:rsid w:val="00BF6B35"/>
    <w:rsid w:val="00BF6FE2"/>
    <w:rsid w:val="00BF71A9"/>
    <w:rsid w:val="00BF74C0"/>
    <w:rsid w:val="00BF7652"/>
    <w:rsid w:val="00BF796B"/>
    <w:rsid w:val="00BF7F2E"/>
    <w:rsid w:val="00C00040"/>
    <w:rsid w:val="00C00298"/>
    <w:rsid w:val="00C00306"/>
    <w:rsid w:val="00C00380"/>
    <w:rsid w:val="00C0116D"/>
    <w:rsid w:val="00C019A8"/>
    <w:rsid w:val="00C01DB6"/>
    <w:rsid w:val="00C0210C"/>
    <w:rsid w:val="00C021DC"/>
    <w:rsid w:val="00C0227A"/>
    <w:rsid w:val="00C0275D"/>
    <w:rsid w:val="00C02901"/>
    <w:rsid w:val="00C02A00"/>
    <w:rsid w:val="00C0308B"/>
    <w:rsid w:val="00C030B8"/>
    <w:rsid w:val="00C0312C"/>
    <w:rsid w:val="00C03156"/>
    <w:rsid w:val="00C03462"/>
    <w:rsid w:val="00C038E4"/>
    <w:rsid w:val="00C03A9D"/>
    <w:rsid w:val="00C0454B"/>
    <w:rsid w:val="00C04905"/>
    <w:rsid w:val="00C04A04"/>
    <w:rsid w:val="00C04AF3"/>
    <w:rsid w:val="00C04F85"/>
    <w:rsid w:val="00C04FBA"/>
    <w:rsid w:val="00C0504C"/>
    <w:rsid w:val="00C05140"/>
    <w:rsid w:val="00C056F7"/>
    <w:rsid w:val="00C057F3"/>
    <w:rsid w:val="00C05A56"/>
    <w:rsid w:val="00C05ADC"/>
    <w:rsid w:val="00C05E0D"/>
    <w:rsid w:val="00C0609F"/>
    <w:rsid w:val="00C06191"/>
    <w:rsid w:val="00C062DA"/>
    <w:rsid w:val="00C06494"/>
    <w:rsid w:val="00C06615"/>
    <w:rsid w:val="00C06A42"/>
    <w:rsid w:val="00C07013"/>
    <w:rsid w:val="00C07254"/>
    <w:rsid w:val="00C072FF"/>
    <w:rsid w:val="00C07303"/>
    <w:rsid w:val="00C07468"/>
    <w:rsid w:val="00C07742"/>
    <w:rsid w:val="00C0799A"/>
    <w:rsid w:val="00C07AA8"/>
    <w:rsid w:val="00C07CC7"/>
    <w:rsid w:val="00C1018D"/>
    <w:rsid w:val="00C10294"/>
    <w:rsid w:val="00C1142B"/>
    <w:rsid w:val="00C1155E"/>
    <w:rsid w:val="00C1164B"/>
    <w:rsid w:val="00C1167E"/>
    <w:rsid w:val="00C1171B"/>
    <w:rsid w:val="00C1183C"/>
    <w:rsid w:val="00C11BEA"/>
    <w:rsid w:val="00C11C53"/>
    <w:rsid w:val="00C11F71"/>
    <w:rsid w:val="00C11F8B"/>
    <w:rsid w:val="00C12174"/>
    <w:rsid w:val="00C12273"/>
    <w:rsid w:val="00C12304"/>
    <w:rsid w:val="00C1235B"/>
    <w:rsid w:val="00C12F0A"/>
    <w:rsid w:val="00C12F82"/>
    <w:rsid w:val="00C13190"/>
    <w:rsid w:val="00C131C2"/>
    <w:rsid w:val="00C13411"/>
    <w:rsid w:val="00C1367C"/>
    <w:rsid w:val="00C13971"/>
    <w:rsid w:val="00C13993"/>
    <w:rsid w:val="00C139D4"/>
    <w:rsid w:val="00C13B30"/>
    <w:rsid w:val="00C13E3A"/>
    <w:rsid w:val="00C14206"/>
    <w:rsid w:val="00C14935"/>
    <w:rsid w:val="00C149A2"/>
    <w:rsid w:val="00C149ED"/>
    <w:rsid w:val="00C14AF7"/>
    <w:rsid w:val="00C14FC1"/>
    <w:rsid w:val="00C15269"/>
    <w:rsid w:val="00C155BF"/>
    <w:rsid w:val="00C155C7"/>
    <w:rsid w:val="00C1570F"/>
    <w:rsid w:val="00C15832"/>
    <w:rsid w:val="00C158EE"/>
    <w:rsid w:val="00C1627C"/>
    <w:rsid w:val="00C165DA"/>
    <w:rsid w:val="00C16884"/>
    <w:rsid w:val="00C1689F"/>
    <w:rsid w:val="00C168A2"/>
    <w:rsid w:val="00C16955"/>
    <w:rsid w:val="00C16AB4"/>
    <w:rsid w:val="00C16E7E"/>
    <w:rsid w:val="00C173B5"/>
    <w:rsid w:val="00C173C5"/>
    <w:rsid w:val="00C1774F"/>
    <w:rsid w:val="00C17E12"/>
    <w:rsid w:val="00C17E68"/>
    <w:rsid w:val="00C201F5"/>
    <w:rsid w:val="00C20327"/>
    <w:rsid w:val="00C2035A"/>
    <w:rsid w:val="00C205B7"/>
    <w:rsid w:val="00C20696"/>
    <w:rsid w:val="00C20885"/>
    <w:rsid w:val="00C208FD"/>
    <w:rsid w:val="00C2092A"/>
    <w:rsid w:val="00C209E6"/>
    <w:rsid w:val="00C20BA6"/>
    <w:rsid w:val="00C20C79"/>
    <w:rsid w:val="00C20C86"/>
    <w:rsid w:val="00C20E0F"/>
    <w:rsid w:val="00C21154"/>
    <w:rsid w:val="00C21528"/>
    <w:rsid w:val="00C218A7"/>
    <w:rsid w:val="00C21BD7"/>
    <w:rsid w:val="00C21C1A"/>
    <w:rsid w:val="00C21D24"/>
    <w:rsid w:val="00C21DBC"/>
    <w:rsid w:val="00C21DEB"/>
    <w:rsid w:val="00C21EA9"/>
    <w:rsid w:val="00C22021"/>
    <w:rsid w:val="00C22125"/>
    <w:rsid w:val="00C22242"/>
    <w:rsid w:val="00C2229E"/>
    <w:rsid w:val="00C2246B"/>
    <w:rsid w:val="00C2260D"/>
    <w:rsid w:val="00C22649"/>
    <w:rsid w:val="00C226BC"/>
    <w:rsid w:val="00C22A88"/>
    <w:rsid w:val="00C22CC4"/>
    <w:rsid w:val="00C230B0"/>
    <w:rsid w:val="00C23323"/>
    <w:rsid w:val="00C233F2"/>
    <w:rsid w:val="00C23722"/>
    <w:rsid w:val="00C238FA"/>
    <w:rsid w:val="00C23E04"/>
    <w:rsid w:val="00C23E77"/>
    <w:rsid w:val="00C23F44"/>
    <w:rsid w:val="00C23F5F"/>
    <w:rsid w:val="00C24183"/>
    <w:rsid w:val="00C2476C"/>
    <w:rsid w:val="00C24964"/>
    <w:rsid w:val="00C24AD8"/>
    <w:rsid w:val="00C24B7E"/>
    <w:rsid w:val="00C24C45"/>
    <w:rsid w:val="00C24D3C"/>
    <w:rsid w:val="00C24F87"/>
    <w:rsid w:val="00C24FF8"/>
    <w:rsid w:val="00C254E0"/>
    <w:rsid w:val="00C257C3"/>
    <w:rsid w:val="00C258AB"/>
    <w:rsid w:val="00C25AB2"/>
    <w:rsid w:val="00C25CD2"/>
    <w:rsid w:val="00C25DAC"/>
    <w:rsid w:val="00C26498"/>
    <w:rsid w:val="00C2652E"/>
    <w:rsid w:val="00C267D1"/>
    <w:rsid w:val="00C269AF"/>
    <w:rsid w:val="00C26B9F"/>
    <w:rsid w:val="00C26C8C"/>
    <w:rsid w:val="00C26D7F"/>
    <w:rsid w:val="00C27085"/>
    <w:rsid w:val="00C27086"/>
    <w:rsid w:val="00C272BD"/>
    <w:rsid w:val="00C27454"/>
    <w:rsid w:val="00C2748F"/>
    <w:rsid w:val="00C274EC"/>
    <w:rsid w:val="00C2774B"/>
    <w:rsid w:val="00C2792A"/>
    <w:rsid w:val="00C27A7F"/>
    <w:rsid w:val="00C27AD7"/>
    <w:rsid w:val="00C27B25"/>
    <w:rsid w:val="00C27BE1"/>
    <w:rsid w:val="00C27C95"/>
    <w:rsid w:val="00C27F39"/>
    <w:rsid w:val="00C27F7E"/>
    <w:rsid w:val="00C30014"/>
    <w:rsid w:val="00C3012B"/>
    <w:rsid w:val="00C30424"/>
    <w:rsid w:val="00C30510"/>
    <w:rsid w:val="00C30975"/>
    <w:rsid w:val="00C30B9B"/>
    <w:rsid w:val="00C30D9A"/>
    <w:rsid w:val="00C3116B"/>
    <w:rsid w:val="00C311C8"/>
    <w:rsid w:val="00C314B6"/>
    <w:rsid w:val="00C314CD"/>
    <w:rsid w:val="00C314FC"/>
    <w:rsid w:val="00C3151D"/>
    <w:rsid w:val="00C321C2"/>
    <w:rsid w:val="00C32C4B"/>
    <w:rsid w:val="00C32C9C"/>
    <w:rsid w:val="00C32FBD"/>
    <w:rsid w:val="00C33189"/>
    <w:rsid w:val="00C33195"/>
    <w:rsid w:val="00C333E3"/>
    <w:rsid w:val="00C33AA7"/>
    <w:rsid w:val="00C33AF9"/>
    <w:rsid w:val="00C33C22"/>
    <w:rsid w:val="00C33C7F"/>
    <w:rsid w:val="00C33D7D"/>
    <w:rsid w:val="00C345A4"/>
    <w:rsid w:val="00C34A2E"/>
    <w:rsid w:val="00C34B92"/>
    <w:rsid w:val="00C34D33"/>
    <w:rsid w:val="00C35067"/>
    <w:rsid w:val="00C3517F"/>
    <w:rsid w:val="00C355CD"/>
    <w:rsid w:val="00C35858"/>
    <w:rsid w:val="00C359F7"/>
    <w:rsid w:val="00C35D2B"/>
    <w:rsid w:val="00C35F17"/>
    <w:rsid w:val="00C35F80"/>
    <w:rsid w:val="00C36353"/>
    <w:rsid w:val="00C3639D"/>
    <w:rsid w:val="00C368C9"/>
    <w:rsid w:val="00C36B5C"/>
    <w:rsid w:val="00C36E1A"/>
    <w:rsid w:val="00C37D5E"/>
    <w:rsid w:val="00C37FB0"/>
    <w:rsid w:val="00C40415"/>
    <w:rsid w:val="00C40499"/>
    <w:rsid w:val="00C40576"/>
    <w:rsid w:val="00C40B30"/>
    <w:rsid w:val="00C40B7B"/>
    <w:rsid w:val="00C40E5D"/>
    <w:rsid w:val="00C41072"/>
    <w:rsid w:val="00C4114C"/>
    <w:rsid w:val="00C411ED"/>
    <w:rsid w:val="00C4122A"/>
    <w:rsid w:val="00C41320"/>
    <w:rsid w:val="00C414DC"/>
    <w:rsid w:val="00C418C5"/>
    <w:rsid w:val="00C41C8D"/>
    <w:rsid w:val="00C41F8B"/>
    <w:rsid w:val="00C421B7"/>
    <w:rsid w:val="00C4226A"/>
    <w:rsid w:val="00C422D6"/>
    <w:rsid w:val="00C4269E"/>
    <w:rsid w:val="00C42955"/>
    <w:rsid w:val="00C42A82"/>
    <w:rsid w:val="00C42B3C"/>
    <w:rsid w:val="00C42D30"/>
    <w:rsid w:val="00C42DE4"/>
    <w:rsid w:val="00C43038"/>
    <w:rsid w:val="00C434D2"/>
    <w:rsid w:val="00C43816"/>
    <w:rsid w:val="00C43C5F"/>
    <w:rsid w:val="00C43CF2"/>
    <w:rsid w:val="00C43D67"/>
    <w:rsid w:val="00C442B9"/>
    <w:rsid w:val="00C443F3"/>
    <w:rsid w:val="00C449C8"/>
    <w:rsid w:val="00C44AE3"/>
    <w:rsid w:val="00C44BAF"/>
    <w:rsid w:val="00C45012"/>
    <w:rsid w:val="00C450C2"/>
    <w:rsid w:val="00C45284"/>
    <w:rsid w:val="00C452B8"/>
    <w:rsid w:val="00C4533F"/>
    <w:rsid w:val="00C454A1"/>
    <w:rsid w:val="00C45720"/>
    <w:rsid w:val="00C4573A"/>
    <w:rsid w:val="00C457EA"/>
    <w:rsid w:val="00C459CD"/>
    <w:rsid w:val="00C459D1"/>
    <w:rsid w:val="00C45C91"/>
    <w:rsid w:val="00C45E0C"/>
    <w:rsid w:val="00C460D3"/>
    <w:rsid w:val="00C4646D"/>
    <w:rsid w:val="00C464FB"/>
    <w:rsid w:val="00C465D8"/>
    <w:rsid w:val="00C46831"/>
    <w:rsid w:val="00C46985"/>
    <w:rsid w:val="00C469BD"/>
    <w:rsid w:val="00C46BA1"/>
    <w:rsid w:val="00C46E04"/>
    <w:rsid w:val="00C47451"/>
    <w:rsid w:val="00C474CF"/>
    <w:rsid w:val="00C47546"/>
    <w:rsid w:val="00C4755D"/>
    <w:rsid w:val="00C4768A"/>
    <w:rsid w:val="00C476BA"/>
    <w:rsid w:val="00C47855"/>
    <w:rsid w:val="00C4794F"/>
    <w:rsid w:val="00C47D06"/>
    <w:rsid w:val="00C47ED8"/>
    <w:rsid w:val="00C50055"/>
    <w:rsid w:val="00C502F5"/>
    <w:rsid w:val="00C50779"/>
    <w:rsid w:val="00C509B7"/>
    <w:rsid w:val="00C50AE5"/>
    <w:rsid w:val="00C50BB4"/>
    <w:rsid w:val="00C50C08"/>
    <w:rsid w:val="00C50E6D"/>
    <w:rsid w:val="00C51047"/>
    <w:rsid w:val="00C5133D"/>
    <w:rsid w:val="00C51400"/>
    <w:rsid w:val="00C51552"/>
    <w:rsid w:val="00C516AF"/>
    <w:rsid w:val="00C517C5"/>
    <w:rsid w:val="00C51AF2"/>
    <w:rsid w:val="00C51CBD"/>
    <w:rsid w:val="00C51EDE"/>
    <w:rsid w:val="00C52078"/>
    <w:rsid w:val="00C52259"/>
    <w:rsid w:val="00C52333"/>
    <w:rsid w:val="00C5241D"/>
    <w:rsid w:val="00C52790"/>
    <w:rsid w:val="00C52990"/>
    <w:rsid w:val="00C52A88"/>
    <w:rsid w:val="00C52EBB"/>
    <w:rsid w:val="00C5313E"/>
    <w:rsid w:val="00C532FC"/>
    <w:rsid w:val="00C53A09"/>
    <w:rsid w:val="00C53B40"/>
    <w:rsid w:val="00C54638"/>
    <w:rsid w:val="00C5468D"/>
    <w:rsid w:val="00C549A7"/>
    <w:rsid w:val="00C54AFC"/>
    <w:rsid w:val="00C54B5A"/>
    <w:rsid w:val="00C54E54"/>
    <w:rsid w:val="00C550D6"/>
    <w:rsid w:val="00C5538D"/>
    <w:rsid w:val="00C555E4"/>
    <w:rsid w:val="00C5572E"/>
    <w:rsid w:val="00C55994"/>
    <w:rsid w:val="00C55AD9"/>
    <w:rsid w:val="00C55D71"/>
    <w:rsid w:val="00C566DD"/>
    <w:rsid w:val="00C56A9A"/>
    <w:rsid w:val="00C56BF0"/>
    <w:rsid w:val="00C56D53"/>
    <w:rsid w:val="00C56DEE"/>
    <w:rsid w:val="00C56E32"/>
    <w:rsid w:val="00C5714F"/>
    <w:rsid w:val="00C572B3"/>
    <w:rsid w:val="00C572D5"/>
    <w:rsid w:val="00C5739F"/>
    <w:rsid w:val="00C57483"/>
    <w:rsid w:val="00C57B5C"/>
    <w:rsid w:val="00C57C7D"/>
    <w:rsid w:val="00C57ED8"/>
    <w:rsid w:val="00C605C3"/>
    <w:rsid w:val="00C60EF3"/>
    <w:rsid w:val="00C613A1"/>
    <w:rsid w:val="00C61592"/>
    <w:rsid w:val="00C616FC"/>
    <w:rsid w:val="00C61714"/>
    <w:rsid w:val="00C6176D"/>
    <w:rsid w:val="00C617AC"/>
    <w:rsid w:val="00C618DA"/>
    <w:rsid w:val="00C61982"/>
    <w:rsid w:val="00C61C32"/>
    <w:rsid w:val="00C61EC9"/>
    <w:rsid w:val="00C62570"/>
    <w:rsid w:val="00C628AF"/>
    <w:rsid w:val="00C629AA"/>
    <w:rsid w:val="00C62D19"/>
    <w:rsid w:val="00C62D79"/>
    <w:rsid w:val="00C62F3C"/>
    <w:rsid w:val="00C62FA8"/>
    <w:rsid w:val="00C6316D"/>
    <w:rsid w:val="00C634F7"/>
    <w:rsid w:val="00C63669"/>
    <w:rsid w:val="00C637AB"/>
    <w:rsid w:val="00C63A30"/>
    <w:rsid w:val="00C63D45"/>
    <w:rsid w:val="00C63D50"/>
    <w:rsid w:val="00C64183"/>
    <w:rsid w:val="00C6420E"/>
    <w:rsid w:val="00C64272"/>
    <w:rsid w:val="00C643EE"/>
    <w:rsid w:val="00C646D5"/>
    <w:rsid w:val="00C6478F"/>
    <w:rsid w:val="00C64BBD"/>
    <w:rsid w:val="00C64BED"/>
    <w:rsid w:val="00C64D87"/>
    <w:rsid w:val="00C64E83"/>
    <w:rsid w:val="00C650BD"/>
    <w:rsid w:val="00C651B0"/>
    <w:rsid w:val="00C651CB"/>
    <w:rsid w:val="00C65766"/>
    <w:rsid w:val="00C657E3"/>
    <w:rsid w:val="00C65B61"/>
    <w:rsid w:val="00C65E9A"/>
    <w:rsid w:val="00C66190"/>
    <w:rsid w:val="00C66365"/>
    <w:rsid w:val="00C66528"/>
    <w:rsid w:val="00C669EF"/>
    <w:rsid w:val="00C66BC8"/>
    <w:rsid w:val="00C66DFD"/>
    <w:rsid w:val="00C672C3"/>
    <w:rsid w:val="00C672E4"/>
    <w:rsid w:val="00C677E6"/>
    <w:rsid w:val="00C67855"/>
    <w:rsid w:val="00C679A1"/>
    <w:rsid w:val="00C67F9F"/>
    <w:rsid w:val="00C67FC6"/>
    <w:rsid w:val="00C700D5"/>
    <w:rsid w:val="00C70166"/>
    <w:rsid w:val="00C70267"/>
    <w:rsid w:val="00C702CD"/>
    <w:rsid w:val="00C70499"/>
    <w:rsid w:val="00C70747"/>
    <w:rsid w:val="00C70B60"/>
    <w:rsid w:val="00C70D4C"/>
    <w:rsid w:val="00C70E34"/>
    <w:rsid w:val="00C70E53"/>
    <w:rsid w:val="00C70E71"/>
    <w:rsid w:val="00C70F57"/>
    <w:rsid w:val="00C71145"/>
    <w:rsid w:val="00C711F2"/>
    <w:rsid w:val="00C71659"/>
    <w:rsid w:val="00C71A6C"/>
    <w:rsid w:val="00C71BE7"/>
    <w:rsid w:val="00C71E95"/>
    <w:rsid w:val="00C71F20"/>
    <w:rsid w:val="00C7219C"/>
    <w:rsid w:val="00C721A7"/>
    <w:rsid w:val="00C722F5"/>
    <w:rsid w:val="00C7241C"/>
    <w:rsid w:val="00C72537"/>
    <w:rsid w:val="00C72C1E"/>
    <w:rsid w:val="00C7322C"/>
    <w:rsid w:val="00C73555"/>
    <w:rsid w:val="00C73631"/>
    <w:rsid w:val="00C73749"/>
    <w:rsid w:val="00C73884"/>
    <w:rsid w:val="00C7398F"/>
    <w:rsid w:val="00C73DD0"/>
    <w:rsid w:val="00C73EAB"/>
    <w:rsid w:val="00C73FF8"/>
    <w:rsid w:val="00C74282"/>
    <w:rsid w:val="00C751B1"/>
    <w:rsid w:val="00C7535F"/>
    <w:rsid w:val="00C75515"/>
    <w:rsid w:val="00C759DF"/>
    <w:rsid w:val="00C75AC2"/>
    <w:rsid w:val="00C75D27"/>
    <w:rsid w:val="00C75D54"/>
    <w:rsid w:val="00C75D57"/>
    <w:rsid w:val="00C764C7"/>
    <w:rsid w:val="00C76546"/>
    <w:rsid w:val="00C76629"/>
    <w:rsid w:val="00C76A6F"/>
    <w:rsid w:val="00C76AD3"/>
    <w:rsid w:val="00C76BD3"/>
    <w:rsid w:val="00C76C72"/>
    <w:rsid w:val="00C76DB0"/>
    <w:rsid w:val="00C77748"/>
    <w:rsid w:val="00C777EB"/>
    <w:rsid w:val="00C7781D"/>
    <w:rsid w:val="00C7791D"/>
    <w:rsid w:val="00C77A4B"/>
    <w:rsid w:val="00C77CD2"/>
    <w:rsid w:val="00C77E61"/>
    <w:rsid w:val="00C80267"/>
    <w:rsid w:val="00C80792"/>
    <w:rsid w:val="00C80813"/>
    <w:rsid w:val="00C80A21"/>
    <w:rsid w:val="00C80B3D"/>
    <w:rsid w:val="00C80EC1"/>
    <w:rsid w:val="00C80FE7"/>
    <w:rsid w:val="00C811AF"/>
    <w:rsid w:val="00C8164E"/>
    <w:rsid w:val="00C81FFD"/>
    <w:rsid w:val="00C820C5"/>
    <w:rsid w:val="00C820D4"/>
    <w:rsid w:val="00C824B3"/>
    <w:rsid w:val="00C82553"/>
    <w:rsid w:val="00C825B1"/>
    <w:rsid w:val="00C82C45"/>
    <w:rsid w:val="00C82FA1"/>
    <w:rsid w:val="00C82FC0"/>
    <w:rsid w:val="00C834CD"/>
    <w:rsid w:val="00C83567"/>
    <w:rsid w:val="00C83866"/>
    <w:rsid w:val="00C83971"/>
    <w:rsid w:val="00C83BAC"/>
    <w:rsid w:val="00C83ECC"/>
    <w:rsid w:val="00C83FE9"/>
    <w:rsid w:val="00C84439"/>
    <w:rsid w:val="00C845A7"/>
    <w:rsid w:val="00C84618"/>
    <w:rsid w:val="00C84740"/>
    <w:rsid w:val="00C84B46"/>
    <w:rsid w:val="00C84D7E"/>
    <w:rsid w:val="00C8507C"/>
    <w:rsid w:val="00C850C2"/>
    <w:rsid w:val="00C8534D"/>
    <w:rsid w:val="00C855C9"/>
    <w:rsid w:val="00C85790"/>
    <w:rsid w:val="00C85AEF"/>
    <w:rsid w:val="00C8621C"/>
    <w:rsid w:val="00C86365"/>
    <w:rsid w:val="00C86962"/>
    <w:rsid w:val="00C86A29"/>
    <w:rsid w:val="00C86B90"/>
    <w:rsid w:val="00C86D34"/>
    <w:rsid w:val="00C87070"/>
    <w:rsid w:val="00C8708B"/>
    <w:rsid w:val="00C872F8"/>
    <w:rsid w:val="00C87568"/>
    <w:rsid w:val="00C8760A"/>
    <w:rsid w:val="00C87CD8"/>
    <w:rsid w:val="00C87E4E"/>
    <w:rsid w:val="00C87F98"/>
    <w:rsid w:val="00C900A0"/>
    <w:rsid w:val="00C90A3D"/>
    <w:rsid w:val="00C90A94"/>
    <w:rsid w:val="00C90BAA"/>
    <w:rsid w:val="00C90D08"/>
    <w:rsid w:val="00C90E2D"/>
    <w:rsid w:val="00C90E7C"/>
    <w:rsid w:val="00C90F4B"/>
    <w:rsid w:val="00C91CB1"/>
    <w:rsid w:val="00C92016"/>
    <w:rsid w:val="00C92204"/>
    <w:rsid w:val="00C92279"/>
    <w:rsid w:val="00C925A6"/>
    <w:rsid w:val="00C9262C"/>
    <w:rsid w:val="00C926CC"/>
    <w:rsid w:val="00C92CEE"/>
    <w:rsid w:val="00C92DAF"/>
    <w:rsid w:val="00C930B1"/>
    <w:rsid w:val="00C931EC"/>
    <w:rsid w:val="00C93558"/>
    <w:rsid w:val="00C9358A"/>
    <w:rsid w:val="00C936F9"/>
    <w:rsid w:val="00C93805"/>
    <w:rsid w:val="00C93CDC"/>
    <w:rsid w:val="00C93FE1"/>
    <w:rsid w:val="00C94671"/>
    <w:rsid w:val="00C9493C"/>
    <w:rsid w:val="00C949C6"/>
    <w:rsid w:val="00C94AA8"/>
    <w:rsid w:val="00C94B0A"/>
    <w:rsid w:val="00C94C10"/>
    <w:rsid w:val="00C94DAE"/>
    <w:rsid w:val="00C94E65"/>
    <w:rsid w:val="00C9507D"/>
    <w:rsid w:val="00C95346"/>
    <w:rsid w:val="00C954AC"/>
    <w:rsid w:val="00C956EA"/>
    <w:rsid w:val="00C95702"/>
    <w:rsid w:val="00C95AC5"/>
    <w:rsid w:val="00C95CBD"/>
    <w:rsid w:val="00C95D8F"/>
    <w:rsid w:val="00C95DA9"/>
    <w:rsid w:val="00C960F7"/>
    <w:rsid w:val="00C961DD"/>
    <w:rsid w:val="00C96225"/>
    <w:rsid w:val="00C9644D"/>
    <w:rsid w:val="00C966A9"/>
    <w:rsid w:val="00C9694D"/>
    <w:rsid w:val="00C96A9D"/>
    <w:rsid w:val="00C96BBB"/>
    <w:rsid w:val="00C96EC4"/>
    <w:rsid w:val="00C97488"/>
    <w:rsid w:val="00C97520"/>
    <w:rsid w:val="00C977A8"/>
    <w:rsid w:val="00C977AE"/>
    <w:rsid w:val="00C97911"/>
    <w:rsid w:val="00C97AD5"/>
    <w:rsid w:val="00C97E40"/>
    <w:rsid w:val="00CA008E"/>
    <w:rsid w:val="00CA0933"/>
    <w:rsid w:val="00CA09FE"/>
    <w:rsid w:val="00CA0A76"/>
    <w:rsid w:val="00CA0AC1"/>
    <w:rsid w:val="00CA0B54"/>
    <w:rsid w:val="00CA0BEB"/>
    <w:rsid w:val="00CA0C4B"/>
    <w:rsid w:val="00CA0CAF"/>
    <w:rsid w:val="00CA0F89"/>
    <w:rsid w:val="00CA1026"/>
    <w:rsid w:val="00CA111E"/>
    <w:rsid w:val="00CA1153"/>
    <w:rsid w:val="00CA1683"/>
    <w:rsid w:val="00CA16E2"/>
    <w:rsid w:val="00CA1AB1"/>
    <w:rsid w:val="00CA1AB9"/>
    <w:rsid w:val="00CA1BFB"/>
    <w:rsid w:val="00CA2238"/>
    <w:rsid w:val="00CA22E1"/>
    <w:rsid w:val="00CA24D7"/>
    <w:rsid w:val="00CA25D0"/>
    <w:rsid w:val="00CA2636"/>
    <w:rsid w:val="00CA2959"/>
    <w:rsid w:val="00CA2AE9"/>
    <w:rsid w:val="00CA2B87"/>
    <w:rsid w:val="00CA3165"/>
    <w:rsid w:val="00CA3457"/>
    <w:rsid w:val="00CA3766"/>
    <w:rsid w:val="00CA37A9"/>
    <w:rsid w:val="00CA38C2"/>
    <w:rsid w:val="00CA39E6"/>
    <w:rsid w:val="00CA3C05"/>
    <w:rsid w:val="00CA3E25"/>
    <w:rsid w:val="00CA3E6D"/>
    <w:rsid w:val="00CA408D"/>
    <w:rsid w:val="00CA41D5"/>
    <w:rsid w:val="00CA461E"/>
    <w:rsid w:val="00CA46D9"/>
    <w:rsid w:val="00CA478F"/>
    <w:rsid w:val="00CA4835"/>
    <w:rsid w:val="00CA4C2B"/>
    <w:rsid w:val="00CA4C37"/>
    <w:rsid w:val="00CA4C94"/>
    <w:rsid w:val="00CA4CF2"/>
    <w:rsid w:val="00CA4F33"/>
    <w:rsid w:val="00CA515F"/>
    <w:rsid w:val="00CA53C4"/>
    <w:rsid w:val="00CA571D"/>
    <w:rsid w:val="00CA5A0A"/>
    <w:rsid w:val="00CA5B0A"/>
    <w:rsid w:val="00CA5C33"/>
    <w:rsid w:val="00CA61C4"/>
    <w:rsid w:val="00CA636E"/>
    <w:rsid w:val="00CA659D"/>
    <w:rsid w:val="00CA670D"/>
    <w:rsid w:val="00CA67DC"/>
    <w:rsid w:val="00CA6C8E"/>
    <w:rsid w:val="00CA6D62"/>
    <w:rsid w:val="00CA6E06"/>
    <w:rsid w:val="00CA712B"/>
    <w:rsid w:val="00CA71E7"/>
    <w:rsid w:val="00CA73A1"/>
    <w:rsid w:val="00CA774F"/>
    <w:rsid w:val="00CA7EDF"/>
    <w:rsid w:val="00CB0593"/>
    <w:rsid w:val="00CB0866"/>
    <w:rsid w:val="00CB0A82"/>
    <w:rsid w:val="00CB0C58"/>
    <w:rsid w:val="00CB0E82"/>
    <w:rsid w:val="00CB11C0"/>
    <w:rsid w:val="00CB1592"/>
    <w:rsid w:val="00CB194B"/>
    <w:rsid w:val="00CB1A5F"/>
    <w:rsid w:val="00CB1A78"/>
    <w:rsid w:val="00CB1B69"/>
    <w:rsid w:val="00CB1DC3"/>
    <w:rsid w:val="00CB3146"/>
    <w:rsid w:val="00CB3466"/>
    <w:rsid w:val="00CB34F3"/>
    <w:rsid w:val="00CB3519"/>
    <w:rsid w:val="00CB3B77"/>
    <w:rsid w:val="00CB3E14"/>
    <w:rsid w:val="00CB4153"/>
    <w:rsid w:val="00CB41D3"/>
    <w:rsid w:val="00CB41D9"/>
    <w:rsid w:val="00CB463C"/>
    <w:rsid w:val="00CB4806"/>
    <w:rsid w:val="00CB48D4"/>
    <w:rsid w:val="00CB4905"/>
    <w:rsid w:val="00CB4DAA"/>
    <w:rsid w:val="00CB4E46"/>
    <w:rsid w:val="00CB543B"/>
    <w:rsid w:val="00CB5618"/>
    <w:rsid w:val="00CB569A"/>
    <w:rsid w:val="00CB58FF"/>
    <w:rsid w:val="00CB596F"/>
    <w:rsid w:val="00CB59A0"/>
    <w:rsid w:val="00CB5A86"/>
    <w:rsid w:val="00CB5B9F"/>
    <w:rsid w:val="00CB5DC6"/>
    <w:rsid w:val="00CB63BD"/>
    <w:rsid w:val="00CB643C"/>
    <w:rsid w:val="00CB646A"/>
    <w:rsid w:val="00CB677E"/>
    <w:rsid w:val="00CB67E4"/>
    <w:rsid w:val="00CB6989"/>
    <w:rsid w:val="00CB6C8B"/>
    <w:rsid w:val="00CB6F93"/>
    <w:rsid w:val="00CB7237"/>
    <w:rsid w:val="00CB7395"/>
    <w:rsid w:val="00CB75CD"/>
    <w:rsid w:val="00CB780C"/>
    <w:rsid w:val="00CB7CCE"/>
    <w:rsid w:val="00CC00DB"/>
    <w:rsid w:val="00CC051A"/>
    <w:rsid w:val="00CC11AA"/>
    <w:rsid w:val="00CC12E7"/>
    <w:rsid w:val="00CC1563"/>
    <w:rsid w:val="00CC16B6"/>
    <w:rsid w:val="00CC19A8"/>
    <w:rsid w:val="00CC1B01"/>
    <w:rsid w:val="00CC2127"/>
    <w:rsid w:val="00CC222F"/>
    <w:rsid w:val="00CC23BA"/>
    <w:rsid w:val="00CC24DF"/>
    <w:rsid w:val="00CC2776"/>
    <w:rsid w:val="00CC293B"/>
    <w:rsid w:val="00CC2B49"/>
    <w:rsid w:val="00CC2BCC"/>
    <w:rsid w:val="00CC2ECF"/>
    <w:rsid w:val="00CC2EEB"/>
    <w:rsid w:val="00CC31F8"/>
    <w:rsid w:val="00CC3238"/>
    <w:rsid w:val="00CC377C"/>
    <w:rsid w:val="00CC3ACC"/>
    <w:rsid w:val="00CC3BE4"/>
    <w:rsid w:val="00CC3C3F"/>
    <w:rsid w:val="00CC3CCD"/>
    <w:rsid w:val="00CC43A6"/>
    <w:rsid w:val="00CC469E"/>
    <w:rsid w:val="00CC473A"/>
    <w:rsid w:val="00CC47CB"/>
    <w:rsid w:val="00CC4AC0"/>
    <w:rsid w:val="00CC4B15"/>
    <w:rsid w:val="00CC4C11"/>
    <w:rsid w:val="00CC4D19"/>
    <w:rsid w:val="00CC4E09"/>
    <w:rsid w:val="00CC51AD"/>
    <w:rsid w:val="00CC581A"/>
    <w:rsid w:val="00CC58ED"/>
    <w:rsid w:val="00CC6060"/>
    <w:rsid w:val="00CC610C"/>
    <w:rsid w:val="00CC6226"/>
    <w:rsid w:val="00CC628F"/>
    <w:rsid w:val="00CC629B"/>
    <w:rsid w:val="00CC63BF"/>
    <w:rsid w:val="00CC6493"/>
    <w:rsid w:val="00CC6841"/>
    <w:rsid w:val="00CC69C6"/>
    <w:rsid w:val="00CC6A60"/>
    <w:rsid w:val="00CC6C5B"/>
    <w:rsid w:val="00CC706A"/>
    <w:rsid w:val="00CC70F5"/>
    <w:rsid w:val="00CC7480"/>
    <w:rsid w:val="00CC7641"/>
    <w:rsid w:val="00CC77A9"/>
    <w:rsid w:val="00CC7B3D"/>
    <w:rsid w:val="00CC7BDD"/>
    <w:rsid w:val="00CC7D23"/>
    <w:rsid w:val="00CD005A"/>
    <w:rsid w:val="00CD073C"/>
    <w:rsid w:val="00CD07E9"/>
    <w:rsid w:val="00CD08EA"/>
    <w:rsid w:val="00CD0A37"/>
    <w:rsid w:val="00CD0AAD"/>
    <w:rsid w:val="00CD1127"/>
    <w:rsid w:val="00CD1162"/>
    <w:rsid w:val="00CD157D"/>
    <w:rsid w:val="00CD1AD1"/>
    <w:rsid w:val="00CD1B6C"/>
    <w:rsid w:val="00CD1DBA"/>
    <w:rsid w:val="00CD1F7B"/>
    <w:rsid w:val="00CD20A8"/>
    <w:rsid w:val="00CD2303"/>
    <w:rsid w:val="00CD279B"/>
    <w:rsid w:val="00CD2808"/>
    <w:rsid w:val="00CD2B46"/>
    <w:rsid w:val="00CD2DB0"/>
    <w:rsid w:val="00CD3230"/>
    <w:rsid w:val="00CD370F"/>
    <w:rsid w:val="00CD39E0"/>
    <w:rsid w:val="00CD3AE0"/>
    <w:rsid w:val="00CD3ED7"/>
    <w:rsid w:val="00CD3F30"/>
    <w:rsid w:val="00CD43AA"/>
    <w:rsid w:val="00CD4A0C"/>
    <w:rsid w:val="00CD4ABC"/>
    <w:rsid w:val="00CD4B9A"/>
    <w:rsid w:val="00CD4DFD"/>
    <w:rsid w:val="00CD4E4A"/>
    <w:rsid w:val="00CD4FCA"/>
    <w:rsid w:val="00CD5275"/>
    <w:rsid w:val="00CD5358"/>
    <w:rsid w:val="00CD55D9"/>
    <w:rsid w:val="00CD5604"/>
    <w:rsid w:val="00CD57D4"/>
    <w:rsid w:val="00CD580D"/>
    <w:rsid w:val="00CD617A"/>
    <w:rsid w:val="00CD6217"/>
    <w:rsid w:val="00CD6283"/>
    <w:rsid w:val="00CD62BA"/>
    <w:rsid w:val="00CD65A6"/>
    <w:rsid w:val="00CD6758"/>
    <w:rsid w:val="00CD6782"/>
    <w:rsid w:val="00CD6B2C"/>
    <w:rsid w:val="00CD6C9A"/>
    <w:rsid w:val="00CD6CA6"/>
    <w:rsid w:val="00CD6D01"/>
    <w:rsid w:val="00CD6F24"/>
    <w:rsid w:val="00CD70EC"/>
    <w:rsid w:val="00CD72A3"/>
    <w:rsid w:val="00CD7359"/>
    <w:rsid w:val="00CD74D0"/>
    <w:rsid w:val="00CD7632"/>
    <w:rsid w:val="00CD76EA"/>
    <w:rsid w:val="00CD7DA3"/>
    <w:rsid w:val="00CE0122"/>
    <w:rsid w:val="00CE019B"/>
    <w:rsid w:val="00CE07F6"/>
    <w:rsid w:val="00CE09B4"/>
    <w:rsid w:val="00CE0A51"/>
    <w:rsid w:val="00CE0A89"/>
    <w:rsid w:val="00CE0AB1"/>
    <w:rsid w:val="00CE0AEB"/>
    <w:rsid w:val="00CE0C6B"/>
    <w:rsid w:val="00CE0F8B"/>
    <w:rsid w:val="00CE1270"/>
    <w:rsid w:val="00CE1402"/>
    <w:rsid w:val="00CE15BE"/>
    <w:rsid w:val="00CE16A9"/>
    <w:rsid w:val="00CE1738"/>
    <w:rsid w:val="00CE1747"/>
    <w:rsid w:val="00CE18E6"/>
    <w:rsid w:val="00CE1993"/>
    <w:rsid w:val="00CE1AE7"/>
    <w:rsid w:val="00CE1E45"/>
    <w:rsid w:val="00CE2010"/>
    <w:rsid w:val="00CE220B"/>
    <w:rsid w:val="00CE2243"/>
    <w:rsid w:val="00CE22E1"/>
    <w:rsid w:val="00CE25A3"/>
    <w:rsid w:val="00CE25F6"/>
    <w:rsid w:val="00CE2776"/>
    <w:rsid w:val="00CE2852"/>
    <w:rsid w:val="00CE29F1"/>
    <w:rsid w:val="00CE2BCE"/>
    <w:rsid w:val="00CE2C2B"/>
    <w:rsid w:val="00CE2CE1"/>
    <w:rsid w:val="00CE2CFB"/>
    <w:rsid w:val="00CE2EA3"/>
    <w:rsid w:val="00CE2FD4"/>
    <w:rsid w:val="00CE33A2"/>
    <w:rsid w:val="00CE347C"/>
    <w:rsid w:val="00CE36D7"/>
    <w:rsid w:val="00CE3C32"/>
    <w:rsid w:val="00CE3CC3"/>
    <w:rsid w:val="00CE4164"/>
    <w:rsid w:val="00CE4371"/>
    <w:rsid w:val="00CE467F"/>
    <w:rsid w:val="00CE47A7"/>
    <w:rsid w:val="00CE4828"/>
    <w:rsid w:val="00CE4A01"/>
    <w:rsid w:val="00CE4D05"/>
    <w:rsid w:val="00CE4F09"/>
    <w:rsid w:val="00CE50F6"/>
    <w:rsid w:val="00CE5147"/>
    <w:rsid w:val="00CE5239"/>
    <w:rsid w:val="00CE54CA"/>
    <w:rsid w:val="00CE56E0"/>
    <w:rsid w:val="00CE5726"/>
    <w:rsid w:val="00CE5864"/>
    <w:rsid w:val="00CE5942"/>
    <w:rsid w:val="00CE5DBB"/>
    <w:rsid w:val="00CE5F23"/>
    <w:rsid w:val="00CE6003"/>
    <w:rsid w:val="00CE614D"/>
    <w:rsid w:val="00CE6449"/>
    <w:rsid w:val="00CE64A0"/>
    <w:rsid w:val="00CE6789"/>
    <w:rsid w:val="00CE67EC"/>
    <w:rsid w:val="00CE6BFA"/>
    <w:rsid w:val="00CE6F85"/>
    <w:rsid w:val="00CE72CA"/>
    <w:rsid w:val="00CE7422"/>
    <w:rsid w:val="00CE765D"/>
    <w:rsid w:val="00CE7766"/>
    <w:rsid w:val="00CE790A"/>
    <w:rsid w:val="00CE7BE1"/>
    <w:rsid w:val="00CE7E63"/>
    <w:rsid w:val="00CE7F5C"/>
    <w:rsid w:val="00CF019B"/>
    <w:rsid w:val="00CF025C"/>
    <w:rsid w:val="00CF05B6"/>
    <w:rsid w:val="00CF0678"/>
    <w:rsid w:val="00CF075F"/>
    <w:rsid w:val="00CF0953"/>
    <w:rsid w:val="00CF0969"/>
    <w:rsid w:val="00CF0CD6"/>
    <w:rsid w:val="00CF0D7B"/>
    <w:rsid w:val="00CF0F41"/>
    <w:rsid w:val="00CF0FE4"/>
    <w:rsid w:val="00CF1486"/>
    <w:rsid w:val="00CF17F1"/>
    <w:rsid w:val="00CF18A6"/>
    <w:rsid w:val="00CF1EC0"/>
    <w:rsid w:val="00CF1F1B"/>
    <w:rsid w:val="00CF2388"/>
    <w:rsid w:val="00CF23A2"/>
    <w:rsid w:val="00CF2402"/>
    <w:rsid w:val="00CF25DF"/>
    <w:rsid w:val="00CF2723"/>
    <w:rsid w:val="00CF27A8"/>
    <w:rsid w:val="00CF2826"/>
    <w:rsid w:val="00CF2A83"/>
    <w:rsid w:val="00CF2AF5"/>
    <w:rsid w:val="00CF2DFC"/>
    <w:rsid w:val="00CF2E05"/>
    <w:rsid w:val="00CF2E08"/>
    <w:rsid w:val="00CF2EF9"/>
    <w:rsid w:val="00CF2FF4"/>
    <w:rsid w:val="00CF3030"/>
    <w:rsid w:val="00CF3615"/>
    <w:rsid w:val="00CF38CD"/>
    <w:rsid w:val="00CF3B44"/>
    <w:rsid w:val="00CF3DCB"/>
    <w:rsid w:val="00CF3E59"/>
    <w:rsid w:val="00CF3E64"/>
    <w:rsid w:val="00CF422F"/>
    <w:rsid w:val="00CF423A"/>
    <w:rsid w:val="00CF430A"/>
    <w:rsid w:val="00CF4352"/>
    <w:rsid w:val="00CF43F3"/>
    <w:rsid w:val="00CF4442"/>
    <w:rsid w:val="00CF44C3"/>
    <w:rsid w:val="00CF4694"/>
    <w:rsid w:val="00CF4D1D"/>
    <w:rsid w:val="00CF4FDF"/>
    <w:rsid w:val="00CF4FEF"/>
    <w:rsid w:val="00CF5109"/>
    <w:rsid w:val="00CF5336"/>
    <w:rsid w:val="00CF5699"/>
    <w:rsid w:val="00CF5CEC"/>
    <w:rsid w:val="00CF60FB"/>
    <w:rsid w:val="00CF6654"/>
    <w:rsid w:val="00CF6C44"/>
    <w:rsid w:val="00CF6E0A"/>
    <w:rsid w:val="00CF70A7"/>
    <w:rsid w:val="00CF7353"/>
    <w:rsid w:val="00CF743B"/>
    <w:rsid w:val="00CF76EB"/>
    <w:rsid w:val="00CF7812"/>
    <w:rsid w:val="00CF7F65"/>
    <w:rsid w:val="00D000D7"/>
    <w:rsid w:val="00D002F1"/>
    <w:rsid w:val="00D005AD"/>
    <w:rsid w:val="00D006AB"/>
    <w:rsid w:val="00D00E49"/>
    <w:rsid w:val="00D00E8A"/>
    <w:rsid w:val="00D00F08"/>
    <w:rsid w:val="00D0101C"/>
    <w:rsid w:val="00D0128B"/>
    <w:rsid w:val="00D0147E"/>
    <w:rsid w:val="00D01576"/>
    <w:rsid w:val="00D0195A"/>
    <w:rsid w:val="00D019BA"/>
    <w:rsid w:val="00D01F7A"/>
    <w:rsid w:val="00D02132"/>
    <w:rsid w:val="00D021B8"/>
    <w:rsid w:val="00D026AD"/>
    <w:rsid w:val="00D029A0"/>
    <w:rsid w:val="00D02BC9"/>
    <w:rsid w:val="00D02C1B"/>
    <w:rsid w:val="00D03773"/>
    <w:rsid w:val="00D037E6"/>
    <w:rsid w:val="00D03976"/>
    <w:rsid w:val="00D039A0"/>
    <w:rsid w:val="00D03C56"/>
    <w:rsid w:val="00D03D20"/>
    <w:rsid w:val="00D03EA4"/>
    <w:rsid w:val="00D03F35"/>
    <w:rsid w:val="00D0445A"/>
    <w:rsid w:val="00D04590"/>
    <w:rsid w:val="00D0463B"/>
    <w:rsid w:val="00D04695"/>
    <w:rsid w:val="00D04726"/>
    <w:rsid w:val="00D04B9F"/>
    <w:rsid w:val="00D04D16"/>
    <w:rsid w:val="00D05525"/>
    <w:rsid w:val="00D055D8"/>
    <w:rsid w:val="00D059B9"/>
    <w:rsid w:val="00D05A25"/>
    <w:rsid w:val="00D05A6A"/>
    <w:rsid w:val="00D05F6A"/>
    <w:rsid w:val="00D0610B"/>
    <w:rsid w:val="00D0614B"/>
    <w:rsid w:val="00D06277"/>
    <w:rsid w:val="00D06637"/>
    <w:rsid w:val="00D06765"/>
    <w:rsid w:val="00D069E6"/>
    <w:rsid w:val="00D06E02"/>
    <w:rsid w:val="00D06EB3"/>
    <w:rsid w:val="00D071B4"/>
    <w:rsid w:val="00D072D4"/>
    <w:rsid w:val="00D0742C"/>
    <w:rsid w:val="00D07595"/>
    <w:rsid w:val="00D07793"/>
    <w:rsid w:val="00D07925"/>
    <w:rsid w:val="00D0798A"/>
    <w:rsid w:val="00D07ADC"/>
    <w:rsid w:val="00D07CAD"/>
    <w:rsid w:val="00D07CFB"/>
    <w:rsid w:val="00D07F0C"/>
    <w:rsid w:val="00D10043"/>
    <w:rsid w:val="00D101AD"/>
    <w:rsid w:val="00D104F8"/>
    <w:rsid w:val="00D10C40"/>
    <w:rsid w:val="00D10F7F"/>
    <w:rsid w:val="00D11118"/>
    <w:rsid w:val="00D111F9"/>
    <w:rsid w:val="00D115A8"/>
    <w:rsid w:val="00D11791"/>
    <w:rsid w:val="00D11CFE"/>
    <w:rsid w:val="00D11EEE"/>
    <w:rsid w:val="00D12010"/>
    <w:rsid w:val="00D1203D"/>
    <w:rsid w:val="00D12052"/>
    <w:rsid w:val="00D120D0"/>
    <w:rsid w:val="00D124B9"/>
    <w:rsid w:val="00D125B8"/>
    <w:rsid w:val="00D12B7F"/>
    <w:rsid w:val="00D12EF8"/>
    <w:rsid w:val="00D12FDA"/>
    <w:rsid w:val="00D13498"/>
    <w:rsid w:val="00D13936"/>
    <w:rsid w:val="00D13D84"/>
    <w:rsid w:val="00D14020"/>
    <w:rsid w:val="00D14335"/>
    <w:rsid w:val="00D14480"/>
    <w:rsid w:val="00D14774"/>
    <w:rsid w:val="00D1558D"/>
    <w:rsid w:val="00D159E2"/>
    <w:rsid w:val="00D15A7C"/>
    <w:rsid w:val="00D15A9D"/>
    <w:rsid w:val="00D15E26"/>
    <w:rsid w:val="00D161DE"/>
    <w:rsid w:val="00D1638D"/>
    <w:rsid w:val="00D163CA"/>
    <w:rsid w:val="00D16689"/>
    <w:rsid w:val="00D166F7"/>
    <w:rsid w:val="00D16CCC"/>
    <w:rsid w:val="00D1710A"/>
    <w:rsid w:val="00D171BF"/>
    <w:rsid w:val="00D1748F"/>
    <w:rsid w:val="00D17539"/>
    <w:rsid w:val="00D1761A"/>
    <w:rsid w:val="00D17711"/>
    <w:rsid w:val="00D178A5"/>
    <w:rsid w:val="00D179F7"/>
    <w:rsid w:val="00D17E40"/>
    <w:rsid w:val="00D200CD"/>
    <w:rsid w:val="00D201C8"/>
    <w:rsid w:val="00D2045B"/>
    <w:rsid w:val="00D204CC"/>
    <w:rsid w:val="00D2062E"/>
    <w:rsid w:val="00D2072E"/>
    <w:rsid w:val="00D207AE"/>
    <w:rsid w:val="00D20810"/>
    <w:rsid w:val="00D20950"/>
    <w:rsid w:val="00D2131A"/>
    <w:rsid w:val="00D2152B"/>
    <w:rsid w:val="00D21531"/>
    <w:rsid w:val="00D2168E"/>
    <w:rsid w:val="00D21E7C"/>
    <w:rsid w:val="00D21EBC"/>
    <w:rsid w:val="00D220D8"/>
    <w:rsid w:val="00D221A9"/>
    <w:rsid w:val="00D221E3"/>
    <w:rsid w:val="00D2253D"/>
    <w:rsid w:val="00D22A5D"/>
    <w:rsid w:val="00D22D14"/>
    <w:rsid w:val="00D22E0A"/>
    <w:rsid w:val="00D22E3B"/>
    <w:rsid w:val="00D230A5"/>
    <w:rsid w:val="00D235C5"/>
    <w:rsid w:val="00D23656"/>
    <w:rsid w:val="00D239C7"/>
    <w:rsid w:val="00D240C8"/>
    <w:rsid w:val="00D248CF"/>
    <w:rsid w:val="00D24B2A"/>
    <w:rsid w:val="00D24C7F"/>
    <w:rsid w:val="00D24D74"/>
    <w:rsid w:val="00D254AD"/>
    <w:rsid w:val="00D2571D"/>
    <w:rsid w:val="00D2577A"/>
    <w:rsid w:val="00D25BE8"/>
    <w:rsid w:val="00D25EC0"/>
    <w:rsid w:val="00D25FE1"/>
    <w:rsid w:val="00D261CE"/>
    <w:rsid w:val="00D261EB"/>
    <w:rsid w:val="00D2654A"/>
    <w:rsid w:val="00D265E8"/>
    <w:rsid w:val="00D27122"/>
    <w:rsid w:val="00D271D3"/>
    <w:rsid w:val="00D2731C"/>
    <w:rsid w:val="00D27C18"/>
    <w:rsid w:val="00D27CF5"/>
    <w:rsid w:val="00D3013A"/>
    <w:rsid w:val="00D30451"/>
    <w:rsid w:val="00D3050C"/>
    <w:rsid w:val="00D3077B"/>
    <w:rsid w:val="00D3086F"/>
    <w:rsid w:val="00D30908"/>
    <w:rsid w:val="00D31249"/>
    <w:rsid w:val="00D3136E"/>
    <w:rsid w:val="00D3148E"/>
    <w:rsid w:val="00D318CE"/>
    <w:rsid w:val="00D31C67"/>
    <w:rsid w:val="00D320E8"/>
    <w:rsid w:val="00D32165"/>
    <w:rsid w:val="00D3223E"/>
    <w:rsid w:val="00D32393"/>
    <w:rsid w:val="00D32496"/>
    <w:rsid w:val="00D324C8"/>
    <w:rsid w:val="00D3251E"/>
    <w:rsid w:val="00D32607"/>
    <w:rsid w:val="00D32744"/>
    <w:rsid w:val="00D32749"/>
    <w:rsid w:val="00D32CA0"/>
    <w:rsid w:val="00D32F30"/>
    <w:rsid w:val="00D338EE"/>
    <w:rsid w:val="00D33CD2"/>
    <w:rsid w:val="00D33DCB"/>
    <w:rsid w:val="00D33FF6"/>
    <w:rsid w:val="00D3421E"/>
    <w:rsid w:val="00D34288"/>
    <w:rsid w:val="00D342B6"/>
    <w:rsid w:val="00D344F0"/>
    <w:rsid w:val="00D346D2"/>
    <w:rsid w:val="00D3486B"/>
    <w:rsid w:val="00D348B4"/>
    <w:rsid w:val="00D348BF"/>
    <w:rsid w:val="00D34C41"/>
    <w:rsid w:val="00D34F86"/>
    <w:rsid w:val="00D350FA"/>
    <w:rsid w:val="00D35216"/>
    <w:rsid w:val="00D35250"/>
    <w:rsid w:val="00D3536E"/>
    <w:rsid w:val="00D35510"/>
    <w:rsid w:val="00D3553C"/>
    <w:rsid w:val="00D35955"/>
    <w:rsid w:val="00D35D02"/>
    <w:rsid w:val="00D35D37"/>
    <w:rsid w:val="00D35DD0"/>
    <w:rsid w:val="00D3604C"/>
    <w:rsid w:val="00D36229"/>
    <w:rsid w:val="00D36236"/>
    <w:rsid w:val="00D36573"/>
    <w:rsid w:val="00D365CD"/>
    <w:rsid w:val="00D367CB"/>
    <w:rsid w:val="00D367D0"/>
    <w:rsid w:val="00D36B17"/>
    <w:rsid w:val="00D36BF9"/>
    <w:rsid w:val="00D36C54"/>
    <w:rsid w:val="00D36F15"/>
    <w:rsid w:val="00D36FF4"/>
    <w:rsid w:val="00D3703A"/>
    <w:rsid w:val="00D372FF"/>
    <w:rsid w:val="00D374A1"/>
    <w:rsid w:val="00D37791"/>
    <w:rsid w:val="00D37BCF"/>
    <w:rsid w:val="00D37C71"/>
    <w:rsid w:val="00D37D23"/>
    <w:rsid w:val="00D40021"/>
    <w:rsid w:val="00D4071C"/>
    <w:rsid w:val="00D4078C"/>
    <w:rsid w:val="00D407E3"/>
    <w:rsid w:val="00D40A92"/>
    <w:rsid w:val="00D40D62"/>
    <w:rsid w:val="00D40D6B"/>
    <w:rsid w:val="00D40E59"/>
    <w:rsid w:val="00D40FBB"/>
    <w:rsid w:val="00D4107C"/>
    <w:rsid w:val="00D4142D"/>
    <w:rsid w:val="00D419F0"/>
    <w:rsid w:val="00D4203D"/>
    <w:rsid w:val="00D42049"/>
    <w:rsid w:val="00D42282"/>
    <w:rsid w:val="00D423A3"/>
    <w:rsid w:val="00D425A1"/>
    <w:rsid w:val="00D4265A"/>
    <w:rsid w:val="00D426DC"/>
    <w:rsid w:val="00D429B3"/>
    <w:rsid w:val="00D42A82"/>
    <w:rsid w:val="00D42B94"/>
    <w:rsid w:val="00D42D2C"/>
    <w:rsid w:val="00D43181"/>
    <w:rsid w:val="00D4329E"/>
    <w:rsid w:val="00D432E4"/>
    <w:rsid w:val="00D43814"/>
    <w:rsid w:val="00D438E0"/>
    <w:rsid w:val="00D4396B"/>
    <w:rsid w:val="00D43BAA"/>
    <w:rsid w:val="00D43C1A"/>
    <w:rsid w:val="00D43CB6"/>
    <w:rsid w:val="00D43F03"/>
    <w:rsid w:val="00D44010"/>
    <w:rsid w:val="00D44248"/>
    <w:rsid w:val="00D4437F"/>
    <w:rsid w:val="00D4458A"/>
    <w:rsid w:val="00D44634"/>
    <w:rsid w:val="00D44739"/>
    <w:rsid w:val="00D44F0D"/>
    <w:rsid w:val="00D44F98"/>
    <w:rsid w:val="00D44FBD"/>
    <w:rsid w:val="00D450D1"/>
    <w:rsid w:val="00D450E5"/>
    <w:rsid w:val="00D4520A"/>
    <w:rsid w:val="00D45238"/>
    <w:rsid w:val="00D45391"/>
    <w:rsid w:val="00D455D3"/>
    <w:rsid w:val="00D45696"/>
    <w:rsid w:val="00D457AC"/>
    <w:rsid w:val="00D46353"/>
    <w:rsid w:val="00D469DB"/>
    <w:rsid w:val="00D46C3F"/>
    <w:rsid w:val="00D46E94"/>
    <w:rsid w:val="00D46EA9"/>
    <w:rsid w:val="00D46F5A"/>
    <w:rsid w:val="00D473E0"/>
    <w:rsid w:val="00D475B1"/>
    <w:rsid w:val="00D47709"/>
    <w:rsid w:val="00D47ECD"/>
    <w:rsid w:val="00D47F41"/>
    <w:rsid w:val="00D5016D"/>
    <w:rsid w:val="00D5046D"/>
    <w:rsid w:val="00D50684"/>
    <w:rsid w:val="00D50AF0"/>
    <w:rsid w:val="00D50B6C"/>
    <w:rsid w:val="00D50C95"/>
    <w:rsid w:val="00D50FED"/>
    <w:rsid w:val="00D51077"/>
    <w:rsid w:val="00D5117C"/>
    <w:rsid w:val="00D51244"/>
    <w:rsid w:val="00D51794"/>
    <w:rsid w:val="00D51937"/>
    <w:rsid w:val="00D519DA"/>
    <w:rsid w:val="00D51A7B"/>
    <w:rsid w:val="00D51AA9"/>
    <w:rsid w:val="00D51B16"/>
    <w:rsid w:val="00D52085"/>
    <w:rsid w:val="00D5212B"/>
    <w:rsid w:val="00D523F8"/>
    <w:rsid w:val="00D52AE1"/>
    <w:rsid w:val="00D52DF5"/>
    <w:rsid w:val="00D530ED"/>
    <w:rsid w:val="00D53164"/>
    <w:rsid w:val="00D532D1"/>
    <w:rsid w:val="00D5330B"/>
    <w:rsid w:val="00D5331D"/>
    <w:rsid w:val="00D533EC"/>
    <w:rsid w:val="00D534ED"/>
    <w:rsid w:val="00D536A2"/>
    <w:rsid w:val="00D53890"/>
    <w:rsid w:val="00D542D1"/>
    <w:rsid w:val="00D54357"/>
    <w:rsid w:val="00D543EF"/>
    <w:rsid w:val="00D54691"/>
    <w:rsid w:val="00D54BD4"/>
    <w:rsid w:val="00D54CA4"/>
    <w:rsid w:val="00D54CC6"/>
    <w:rsid w:val="00D5505C"/>
    <w:rsid w:val="00D55120"/>
    <w:rsid w:val="00D5513E"/>
    <w:rsid w:val="00D552EE"/>
    <w:rsid w:val="00D5597E"/>
    <w:rsid w:val="00D55AB8"/>
    <w:rsid w:val="00D560F2"/>
    <w:rsid w:val="00D561B5"/>
    <w:rsid w:val="00D5654A"/>
    <w:rsid w:val="00D565A8"/>
    <w:rsid w:val="00D5687B"/>
    <w:rsid w:val="00D569B9"/>
    <w:rsid w:val="00D56B57"/>
    <w:rsid w:val="00D56BF4"/>
    <w:rsid w:val="00D56DC8"/>
    <w:rsid w:val="00D56F1A"/>
    <w:rsid w:val="00D57089"/>
    <w:rsid w:val="00D572F3"/>
    <w:rsid w:val="00D576AB"/>
    <w:rsid w:val="00D5773A"/>
    <w:rsid w:val="00D57A51"/>
    <w:rsid w:val="00D57B4D"/>
    <w:rsid w:val="00D57D5B"/>
    <w:rsid w:val="00D57F3F"/>
    <w:rsid w:val="00D57FCB"/>
    <w:rsid w:val="00D60125"/>
    <w:rsid w:val="00D601A8"/>
    <w:rsid w:val="00D60AF5"/>
    <w:rsid w:val="00D60E4D"/>
    <w:rsid w:val="00D611F5"/>
    <w:rsid w:val="00D618D3"/>
    <w:rsid w:val="00D619A8"/>
    <w:rsid w:val="00D61BC7"/>
    <w:rsid w:val="00D61CAF"/>
    <w:rsid w:val="00D61CEC"/>
    <w:rsid w:val="00D61D52"/>
    <w:rsid w:val="00D61E74"/>
    <w:rsid w:val="00D6292C"/>
    <w:rsid w:val="00D62E94"/>
    <w:rsid w:val="00D634C4"/>
    <w:rsid w:val="00D63524"/>
    <w:rsid w:val="00D638AC"/>
    <w:rsid w:val="00D63F54"/>
    <w:rsid w:val="00D63FB8"/>
    <w:rsid w:val="00D64038"/>
    <w:rsid w:val="00D64759"/>
    <w:rsid w:val="00D64B5D"/>
    <w:rsid w:val="00D64EF4"/>
    <w:rsid w:val="00D65165"/>
    <w:rsid w:val="00D65836"/>
    <w:rsid w:val="00D65D23"/>
    <w:rsid w:val="00D65E3B"/>
    <w:rsid w:val="00D6612E"/>
    <w:rsid w:val="00D66303"/>
    <w:rsid w:val="00D666E5"/>
    <w:rsid w:val="00D6671C"/>
    <w:rsid w:val="00D66729"/>
    <w:rsid w:val="00D66CE4"/>
    <w:rsid w:val="00D66ED1"/>
    <w:rsid w:val="00D670FA"/>
    <w:rsid w:val="00D671B7"/>
    <w:rsid w:val="00D67344"/>
    <w:rsid w:val="00D674A2"/>
    <w:rsid w:val="00D675B1"/>
    <w:rsid w:val="00D6774D"/>
    <w:rsid w:val="00D677C4"/>
    <w:rsid w:val="00D67939"/>
    <w:rsid w:val="00D67A99"/>
    <w:rsid w:val="00D67B69"/>
    <w:rsid w:val="00D67FD7"/>
    <w:rsid w:val="00D70041"/>
    <w:rsid w:val="00D702F7"/>
    <w:rsid w:val="00D70332"/>
    <w:rsid w:val="00D703A9"/>
    <w:rsid w:val="00D703D6"/>
    <w:rsid w:val="00D707E9"/>
    <w:rsid w:val="00D7084E"/>
    <w:rsid w:val="00D708D7"/>
    <w:rsid w:val="00D70BED"/>
    <w:rsid w:val="00D70CFD"/>
    <w:rsid w:val="00D71291"/>
    <w:rsid w:val="00D7143B"/>
    <w:rsid w:val="00D71FEC"/>
    <w:rsid w:val="00D7207A"/>
    <w:rsid w:val="00D721ED"/>
    <w:rsid w:val="00D72288"/>
    <w:rsid w:val="00D72453"/>
    <w:rsid w:val="00D72597"/>
    <w:rsid w:val="00D7266A"/>
    <w:rsid w:val="00D72B8E"/>
    <w:rsid w:val="00D72C70"/>
    <w:rsid w:val="00D72D7D"/>
    <w:rsid w:val="00D7307D"/>
    <w:rsid w:val="00D7316A"/>
    <w:rsid w:val="00D73563"/>
    <w:rsid w:val="00D73834"/>
    <w:rsid w:val="00D73ACF"/>
    <w:rsid w:val="00D741D4"/>
    <w:rsid w:val="00D742A0"/>
    <w:rsid w:val="00D742FE"/>
    <w:rsid w:val="00D7431E"/>
    <w:rsid w:val="00D74339"/>
    <w:rsid w:val="00D7487E"/>
    <w:rsid w:val="00D748F3"/>
    <w:rsid w:val="00D74911"/>
    <w:rsid w:val="00D74BF6"/>
    <w:rsid w:val="00D74CE9"/>
    <w:rsid w:val="00D75208"/>
    <w:rsid w:val="00D7558A"/>
    <w:rsid w:val="00D7574A"/>
    <w:rsid w:val="00D75760"/>
    <w:rsid w:val="00D75C3F"/>
    <w:rsid w:val="00D75D77"/>
    <w:rsid w:val="00D75DB1"/>
    <w:rsid w:val="00D75FD5"/>
    <w:rsid w:val="00D761A2"/>
    <w:rsid w:val="00D7684F"/>
    <w:rsid w:val="00D7695E"/>
    <w:rsid w:val="00D76B19"/>
    <w:rsid w:val="00D76BFF"/>
    <w:rsid w:val="00D76E8B"/>
    <w:rsid w:val="00D772A6"/>
    <w:rsid w:val="00D7736F"/>
    <w:rsid w:val="00D77B96"/>
    <w:rsid w:val="00D801DE"/>
    <w:rsid w:val="00D80242"/>
    <w:rsid w:val="00D803FD"/>
    <w:rsid w:val="00D8050E"/>
    <w:rsid w:val="00D80623"/>
    <w:rsid w:val="00D806F5"/>
    <w:rsid w:val="00D80939"/>
    <w:rsid w:val="00D80B3E"/>
    <w:rsid w:val="00D80D56"/>
    <w:rsid w:val="00D8100D"/>
    <w:rsid w:val="00D8108D"/>
    <w:rsid w:val="00D8132E"/>
    <w:rsid w:val="00D81573"/>
    <w:rsid w:val="00D81B31"/>
    <w:rsid w:val="00D81C2B"/>
    <w:rsid w:val="00D81C2D"/>
    <w:rsid w:val="00D81C3A"/>
    <w:rsid w:val="00D81E2F"/>
    <w:rsid w:val="00D8252B"/>
    <w:rsid w:val="00D82C33"/>
    <w:rsid w:val="00D82E35"/>
    <w:rsid w:val="00D82EE9"/>
    <w:rsid w:val="00D83237"/>
    <w:rsid w:val="00D83443"/>
    <w:rsid w:val="00D8367F"/>
    <w:rsid w:val="00D83CCC"/>
    <w:rsid w:val="00D84154"/>
    <w:rsid w:val="00D844F6"/>
    <w:rsid w:val="00D846B7"/>
    <w:rsid w:val="00D847B8"/>
    <w:rsid w:val="00D84813"/>
    <w:rsid w:val="00D84A39"/>
    <w:rsid w:val="00D84C7C"/>
    <w:rsid w:val="00D84DC9"/>
    <w:rsid w:val="00D84DCE"/>
    <w:rsid w:val="00D84F86"/>
    <w:rsid w:val="00D85185"/>
    <w:rsid w:val="00D851E6"/>
    <w:rsid w:val="00D8540D"/>
    <w:rsid w:val="00D855A4"/>
    <w:rsid w:val="00D8586E"/>
    <w:rsid w:val="00D85A56"/>
    <w:rsid w:val="00D85C39"/>
    <w:rsid w:val="00D85F01"/>
    <w:rsid w:val="00D86131"/>
    <w:rsid w:val="00D861AD"/>
    <w:rsid w:val="00D861EE"/>
    <w:rsid w:val="00D86325"/>
    <w:rsid w:val="00D8635F"/>
    <w:rsid w:val="00D864D0"/>
    <w:rsid w:val="00D865B8"/>
    <w:rsid w:val="00D867A9"/>
    <w:rsid w:val="00D86888"/>
    <w:rsid w:val="00D86C7D"/>
    <w:rsid w:val="00D86E11"/>
    <w:rsid w:val="00D8708A"/>
    <w:rsid w:val="00D87185"/>
    <w:rsid w:val="00D874A9"/>
    <w:rsid w:val="00D877A7"/>
    <w:rsid w:val="00D87B46"/>
    <w:rsid w:val="00D87BA0"/>
    <w:rsid w:val="00D87C21"/>
    <w:rsid w:val="00D87D04"/>
    <w:rsid w:val="00D9022C"/>
    <w:rsid w:val="00D90982"/>
    <w:rsid w:val="00D90B44"/>
    <w:rsid w:val="00D90B87"/>
    <w:rsid w:val="00D90BFA"/>
    <w:rsid w:val="00D90CF2"/>
    <w:rsid w:val="00D90D08"/>
    <w:rsid w:val="00D90EB9"/>
    <w:rsid w:val="00D9102B"/>
    <w:rsid w:val="00D91080"/>
    <w:rsid w:val="00D9123D"/>
    <w:rsid w:val="00D91292"/>
    <w:rsid w:val="00D913B9"/>
    <w:rsid w:val="00D91501"/>
    <w:rsid w:val="00D91656"/>
    <w:rsid w:val="00D91899"/>
    <w:rsid w:val="00D91939"/>
    <w:rsid w:val="00D91A63"/>
    <w:rsid w:val="00D91F42"/>
    <w:rsid w:val="00D923BD"/>
    <w:rsid w:val="00D923D2"/>
    <w:rsid w:val="00D92C60"/>
    <w:rsid w:val="00D92D71"/>
    <w:rsid w:val="00D92E86"/>
    <w:rsid w:val="00D92F5C"/>
    <w:rsid w:val="00D93162"/>
    <w:rsid w:val="00D9339D"/>
    <w:rsid w:val="00D93FD0"/>
    <w:rsid w:val="00D9409E"/>
    <w:rsid w:val="00D943DE"/>
    <w:rsid w:val="00D94829"/>
    <w:rsid w:val="00D94981"/>
    <w:rsid w:val="00D94C05"/>
    <w:rsid w:val="00D94E8F"/>
    <w:rsid w:val="00D9504C"/>
    <w:rsid w:val="00D95096"/>
    <w:rsid w:val="00D9527A"/>
    <w:rsid w:val="00D9528F"/>
    <w:rsid w:val="00D953A1"/>
    <w:rsid w:val="00D953DA"/>
    <w:rsid w:val="00D95448"/>
    <w:rsid w:val="00D9559B"/>
    <w:rsid w:val="00D955B2"/>
    <w:rsid w:val="00D95603"/>
    <w:rsid w:val="00D95ACF"/>
    <w:rsid w:val="00D95C28"/>
    <w:rsid w:val="00D95D24"/>
    <w:rsid w:val="00D95D44"/>
    <w:rsid w:val="00D95E23"/>
    <w:rsid w:val="00D95F19"/>
    <w:rsid w:val="00D95FFC"/>
    <w:rsid w:val="00D96194"/>
    <w:rsid w:val="00D9636A"/>
    <w:rsid w:val="00D96402"/>
    <w:rsid w:val="00D9665D"/>
    <w:rsid w:val="00D96D66"/>
    <w:rsid w:val="00D96F26"/>
    <w:rsid w:val="00D9730D"/>
    <w:rsid w:val="00D97684"/>
    <w:rsid w:val="00DA010A"/>
    <w:rsid w:val="00DA01B7"/>
    <w:rsid w:val="00DA060D"/>
    <w:rsid w:val="00DA0850"/>
    <w:rsid w:val="00DA0A89"/>
    <w:rsid w:val="00DA0AA9"/>
    <w:rsid w:val="00DA0DA2"/>
    <w:rsid w:val="00DA10E3"/>
    <w:rsid w:val="00DA1220"/>
    <w:rsid w:val="00DA1260"/>
    <w:rsid w:val="00DA1380"/>
    <w:rsid w:val="00DA14A2"/>
    <w:rsid w:val="00DA1660"/>
    <w:rsid w:val="00DA16AF"/>
    <w:rsid w:val="00DA1787"/>
    <w:rsid w:val="00DA1A2A"/>
    <w:rsid w:val="00DA1FE1"/>
    <w:rsid w:val="00DA22C3"/>
    <w:rsid w:val="00DA2431"/>
    <w:rsid w:val="00DA269B"/>
    <w:rsid w:val="00DA29B7"/>
    <w:rsid w:val="00DA2C09"/>
    <w:rsid w:val="00DA2DE2"/>
    <w:rsid w:val="00DA32EA"/>
    <w:rsid w:val="00DA33D5"/>
    <w:rsid w:val="00DA33DA"/>
    <w:rsid w:val="00DA3A66"/>
    <w:rsid w:val="00DA3D35"/>
    <w:rsid w:val="00DA3EE6"/>
    <w:rsid w:val="00DA433C"/>
    <w:rsid w:val="00DA463C"/>
    <w:rsid w:val="00DA49E9"/>
    <w:rsid w:val="00DA4B6B"/>
    <w:rsid w:val="00DA4CD8"/>
    <w:rsid w:val="00DA530B"/>
    <w:rsid w:val="00DA55AC"/>
    <w:rsid w:val="00DA575D"/>
    <w:rsid w:val="00DA57A6"/>
    <w:rsid w:val="00DA58A0"/>
    <w:rsid w:val="00DA596B"/>
    <w:rsid w:val="00DA5F98"/>
    <w:rsid w:val="00DA694F"/>
    <w:rsid w:val="00DA6B6A"/>
    <w:rsid w:val="00DA75F4"/>
    <w:rsid w:val="00DA7897"/>
    <w:rsid w:val="00DA7942"/>
    <w:rsid w:val="00DA79FF"/>
    <w:rsid w:val="00DA7B21"/>
    <w:rsid w:val="00DA7CFA"/>
    <w:rsid w:val="00DA7D4B"/>
    <w:rsid w:val="00DA7FE8"/>
    <w:rsid w:val="00DB014C"/>
    <w:rsid w:val="00DB01E4"/>
    <w:rsid w:val="00DB0211"/>
    <w:rsid w:val="00DB0230"/>
    <w:rsid w:val="00DB025A"/>
    <w:rsid w:val="00DB02D8"/>
    <w:rsid w:val="00DB04B5"/>
    <w:rsid w:val="00DB075F"/>
    <w:rsid w:val="00DB0D90"/>
    <w:rsid w:val="00DB0E8D"/>
    <w:rsid w:val="00DB104E"/>
    <w:rsid w:val="00DB11AB"/>
    <w:rsid w:val="00DB1273"/>
    <w:rsid w:val="00DB1754"/>
    <w:rsid w:val="00DB1A19"/>
    <w:rsid w:val="00DB1AB1"/>
    <w:rsid w:val="00DB1DB9"/>
    <w:rsid w:val="00DB2150"/>
    <w:rsid w:val="00DB21D1"/>
    <w:rsid w:val="00DB2484"/>
    <w:rsid w:val="00DB2644"/>
    <w:rsid w:val="00DB2646"/>
    <w:rsid w:val="00DB264F"/>
    <w:rsid w:val="00DB2918"/>
    <w:rsid w:val="00DB2C88"/>
    <w:rsid w:val="00DB3114"/>
    <w:rsid w:val="00DB3271"/>
    <w:rsid w:val="00DB3293"/>
    <w:rsid w:val="00DB34CE"/>
    <w:rsid w:val="00DB353E"/>
    <w:rsid w:val="00DB36B6"/>
    <w:rsid w:val="00DB403E"/>
    <w:rsid w:val="00DB4174"/>
    <w:rsid w:val="00DB427E"/>
    <w:rsid w:val="00DB4469"/>
    <w:rsid w:val="00DB449B"/>
    <w:rsid w:val="00DB487D"/>
    <w:rsid w:val="00DB4970"/>
    <w:rsid w:val="00DB4D7A"/>
    <w:rsid w:val="00DB4FA7"/>
    <w:rsid w:val="00DB5059"/>
    <w:rsid w:val="00DB51EB"/>
    <w:rsid w:val="00DB524A"/>
    <w:rsid w:val="00DB550B"/>
    <w:rsid w:val="00DB57E4"/>
    <w:rsid w:val="00DB58BC"/>
    <w:rsid w:val="00DB5944"/>
    <w:rsid w:val="00DB5B76"/>
    <w:rsid w:val="00DB5B7C"/>
    <w:rsid w:val="00DB5C15"/>
    <w:rsid w:val="00DB5C45"/>
    <w:rsid w:val="00DB5FEA"/>
    <w:rsid w:val="00DB606E"/>
    <w:rsid w:val="00DB60A0"/>
    <w:rsid w:val="00DB6182"/>
    <w:rsid w:val="00DB6225"/>
    <w:rsid w:val="00DB633E"/>
    <w:rsid w:val="00DB6344"/>
    <w:rsid w:val="00DB64B5"/>
    <w:rsid w:val="00DB6695"/>
    <w:rsid w:val="00DB6B67"/>
    <w:rsid w:val="00DB6ED0"/>
    <w:rsid w:val="00DB70FE"/>
    <w:rsid w:val="00DB7107"/>
    <w:rsid w:val="00DB7197"/>
    <w:rsid w:val="00DB7335"/>
    <w:rsid w:val="00DB7351"/>
    <w:rsid w:val="00DB739E"/>
    <w:rsid w:val="00DC00C4"/>
    <w:rsid w:val="00DC0304"/>
    <w:rsid w:val="00DC07AE"/>
    <w:rsid w:val="00DC0900"/>
    <w:rsid w:val="00DC0B89"/>
    <w:rsid w:val="00DC0B8F"/>
    <w:rsid w:val="00DC0D9E"/>
    <w:rsid w:val="00DC0F03"/>
    <w:rsid w:val="00DC0F05"/>
    <w:rsid w:val="00DC0F79"/>
    <w:rsid w:val="00DC0FE1"/>
    <w:rsid w:val="00DC11FF"/>
    <w:rsid w:val="00DC12C5"/>
    <w:rsid w:val="00DC142E"/>
    <w:rsid w:val="00DC1687"/>
    <w:rsid w:val="00DC1700"/>
    <w:rsid w:val="00DC174D"/>
    <w:rsid w:val="00DC1751"/>
    <w:rsid w:val="00DC181C"/>
    <w:rsid w:val="00DC186B"/>
    <w:rsid w:val="00DC1951"/>
    <w:rsid w:val="00DC1A25"/>
    <w:rsid w:val="00DC1C8F"/>
    <w:rsid w:val="00DC1D07"/>
    <w:rsid w:val="00DC1D34"/>
    <w:rsid w:val="00DC1EC5"/>
    <w:rsid w:val="00DC2137"/>
    <w:rsid w:val="00DC2155"/>
    <w:rsid w:val="00DC2646"/>
    <w:rsid w:val="00DC2D77"/>
    <w:rsid w:val="00DC2DB8"/>
    <w:rsid w:val="00DC3399"/>
    <w:rsid w:val="00DC33EA"/>
    <w:rsid w:val="00DC35E1"/>
    <w:rsid w:val="00DC3628"/>
    <w:rsid w:val="00DC36D1"/>
    <w:rsid w:val="00DC36D5"/>
    <w:rsid w:val="00DC3C7E"/>
    <w:rsid w:val="00DC3E83"/>
    <w:rsid w:val="00DC41BA"/>
    <w:rsid w:val="00DC45E5"/>
    <w:rsid w:val="00DC4861"/>
    <w:rsid w:val="00DC48F1"/>
    <w:rsid w:val="00DC4958"/>
    <w:rsid w:val="00DC4AD9"/>
    <w:rsid w:val="00DC4D09"/>
    <w:rsid w:val="00DC4D33"/>
    <w:rsid w:val="00DC4DB7"/>
    <w:rsid w:val="00DC4F00"/>
    <w:rsid w:val="00DC53A6"/>
    <w:rsid w:val="00DC54F4"/>
    <w:rsid w:val="00DC57E7"/>
    <w:rsid w:val="00DC5ACB"/>
    <w:rsid w:val="00DC5F6F"/>
    <w:rsid w:val="00DC6123"/>
    <w:rsid w:val="00DC655C"/>
    <w:rsid w:val="00DC6DCB"/>
    <w:rsid w:val="00DC6E73"/>
    <w:rsid w:val="00DC718B"/>
    <w:rsid w:val="00DC76AE"/>
    <w:rsid w:val="00DC778A"/>
    <w:rsid w:val="00DC7812"/>
    <w:rsid w:val="00DC7E85"/>
    <w:rsid w:val="00DD000D"/>
    <w:rsid w:val="00DD0123"/>
    <w:rsid w:val="00DD0297"/>
    <w:rsid w:val="00DD043A"/>
    <w:rsid w:val="00DD0723"/>
    <w:rsid w:val="00DD08DE"/>
    <w:rsid w:val="00DD0939"/>
    <w:rsid w:val="00DD0AB6"/>
    <w:rsid w:val="00DD1068"/>
    <w:rsid w:val="00DD1116"/>
    <w:rsid w:val="00DD1232"/>
    <w:rsid w:val="00DD1780"/>
    <w:rsid w:val="00DD1913"/>
    <w:rsid w:val="00DD1D0D"/>
    <w:rsid w:val="00DD1E9A"/>
    <w:rsid w:val="00DD2305"/>
    <w:rsid w:val="00DD2782"/>
    <w:rsid w:val="00DD2985"/>
    <w:rsid w:val="00DD2B43"/>
    <w:rsid w:val="00DD2F63"/>
    <w:rsid w:val="00DD30D8"/>
    <w:rsid w:val="00DD31A2"/>
    <w:rsid w:val="00DD332F"/>
    <w:rsid w:val="00DD38D7"/>
    <w:rsid w:val="00DD3C8B"/>
    <w:rsid w:val="00DD4177"/>
    <w:rsid w:val="00DD41D9"/>
    <w:rsid w:val="00DD424A"/>
    <w:rsid w:val="00DD4669"/>
    <w:rsid w:val="00DD4B29"/>
    <w:rsid w:val="00DD4B53"/>
    <w:rsid w:val="00DD51DC"/>
    <w:rsid w:val="00DD53DC"/>
    <w:rsid w:val="00DD56CA"/>
    <w:rsid w:val="00DD5875"/>
    <w:rsid w:val="00DD5C41"/>
    <w:rsid w:val="00DD5FEE"/>
    <w:rsid w:val="00DD63D9"/>
    <w:rsid w:val="00DD6533"/>
    <w:rsid w:val="00DD661F"/>
    <w:rsid w:val="00DD68A3"/>
    <w:rsid w:val="00DD68E4"/>
    <w:rsid w:val="00DD6968"/>
    <w:rsid w:val="00DD69C3"/>
    <w:rsid w:val="00DD6CFA"/>
    <w:rsid w:val="00DD6D42"/>
    <w:rsid w:val="00DD6E5E"/>
    <w:rsid w:val="00DD6F7E"/>
    <w:rsid w:val="00DD70CA"/>
    <w:rsid w:val="00DD7303"/>
    <w:rsid w:val="00DD7447"/>
    <w:rsid w:val="00DD7504"/>
    <w:rsid w:val="00DD761B"/>
    <w:rsid w:val="00DD7626"/>
    <w:rsid w:val="00DD7709"/>
    <w:rsid w:val="00DD7774"/>
    <w:rsid w:val="00DD7DE1"/>
    <w:rsid w:val="00DD7E3C"/>
    <w:rsid w:val="00DE023D"/>
    <w:rsid w:val="00DE029C"/>
    <w:rsid w:val="00DE0487"/>
    <w:rsid w:val="00DE0608"/>
    <w:rsid w:val="00DE09EB"/>
    <w:rsid w:val="00DE09EC"/>
    <w:rsid w:val="00DE0A05"/>
    <w:rsid w:val="00DE0A4D"/>
    <w:rsid w:val="00DE0AA1"/>
    <w:rsid w:val="00DE0E0B"/>
    <w:rsid w:val="00DE1155"/>
    <w:rsid w:val="00DE1437"/>
    <w:rsid w:val="00DE1445"/>
    <w:rsid w:val="00DE14DE"/>
    <w:rsid w:val="00DE17FD"/>
    <w:rsid w:val="00DE1AAD"/>
    <w:rsid w:val="00DE1DED"/>
    <w:rsid w:val="00DE1E2B"/>
    <w:rsid w:val="00DE2009"/>
    <w:rsid w:val="00DE215E"/>
    <w:rsid w:val="00DE2232"/>
    <w:rsid w:val="00DE25EB"/>
    <w:rsid w:val="00DE2BB9"/>
    <w:rsid w:val="00DE2DFF"/>
    <w:rsid w:val="00DE305A"/>
    <w:rsid w:val="00DE31ED"/>
    <w:rsid w:val="00DE3266"/>
    <w:rsid w:val="00DE32C9"/>
    <w:rsid w:val="00DE352F"/>
    <w:rsid w:val="00DE36BC"/>
    <w:rsid w:val="00DE37A4"/>
    <w:rsid w:val="00DE3BB8"/>
    <w:rsid w:val="00DE3BD1"/>
    <w:rsid w:val="00DE3ED7"/>
    <w:rsid w:val="00DE3F5C"/>
    <w:rsid w:val="00DE42B1"/>
    <w:rsid w:val="00DE460D"/>
    <w:rsid w:val="00DE485C"/>
    <w:rsid w:val="00DE48C3"/>
    <w:rsid w:val="00DE49BC"/>
    <w:rsid w:val="00DE4E65"/>
    <w:rsid w:val="00DE50B5"/>
    <w:rsid w:val="00DE51B8"/>
    <w:rsid w:val="00DE51EA"/>
    <w:rsid w:val="00DE5B9E"/>
    <w:rsid w:val="00DE5E22"/>
    <w:rsid w:val="00DE5F7D"/>
    <w:rsid w:val="00DE6137"/>
    <w:rsid w:val="00DE623E"/>
    <w:rsid w:val="00DE6964"/>
    <w:rsid w:val="00DE6C1D"/>
    <w:rsid w:val="00DE6C5D"/>
    <w:rsid w:val="00DE6E5E"/>
    <w:rsid w:val="00DE6EFD"/>
    <w:rsid w:val="00DE7178"/>
    <w:rsid w:val="00DE71FD"/>
    <w:rsid w:val="00DE73B3"/>
    <w:rsid w:val="00DE7AAF"/>
    <w:rsid w:val="00DE7AB3"/>
    <w:rsid w:val="00DE7B23"/>
    <w:rsid w:val="00DE7D3D"/>
    <w:rsid w:val="00DF017F"/>
    <w:rsid w:val="00DF01D2"/>
    <w:rsid w:val="00DF0458"/>
    <w:rsid w:val="00DF04BD"/>
    <w:rsid w:val="00DF05CE"/>
    <w:rsid w:val="00DF0699"/>
    <w:rsid w:val="00DF0905"/>
    <w:rsid w:val="00DF0B27"/>
    <w:rsid w:val="00DF0D60"/>
    <w:rsid w:val="00DF0E22"/>
    <w:rsid w:val="00DF0F15"/>
    <w:rsid w:val="00DF124B"/>
    <w:rsid w:val="00DF16B9"/>
    <w:rsid w:val="00DF1727"/>
    <w:rsid w:val="00DF1991"/>
    <w:rsid w:val="00DF1D5B"/>
    <w:rsid w:val="00DF2023"/>
    <w:rsid w:val="00DF230C"/>
    <w:rsid w:val="00DF2563"/>
    <w:rsid w:val="00DF25D7"/>
    <w:rsid w:val="00DF268D"/>
    <w:rsid w:val="00DF2891"/>
    <w:rsid w:val="00DF2B74"/>
    <w:rsid w:val="00DF2E0D"/>
    <w:rsid w:val="00DF30A6"/>
    <w:rsid w:val="00DF30A8"/>
    <w:rsid w:val="00DF34CD"/>
    <w:rsid w:val="00DF34E5"/>
    <w:rsid w:val="00DF3664"/>
    <w:rsid w:val="00DF3908"/>
    <w:rsid w:val="00DF3BE7"/>
    <w:rsid w:val="00DF3D9C"/>
    <w:rsid w:val="00DF3DFE"/>
    <w:rsid w:val="00DF43E8"/>
    <w:rsid w:val="00DF47EA"/>
    <w:rsid w:val="00DF5045"/>
    <w:rsid w:val="00DF52F4"/>
    <w:rsid w:val="00DF57C5"/>
    <w:rsid w:val="00DF5818"/>
    <w:rsid w:val="00DF5964"/>
    <w:rsid w:val="00DF5AE2"/>
    <w:rsid w:val="00DF5D68"/>
    <w:rsid w:val="00DF5D7A"/>
    <w:rsid w:val="00DF5E1C"/>
    <w:rsid w:val="00DF5EF1"/>
    <w:rsid w:val="00DF6015"/>
    <w:rsid w:val="00DF651B"/>
    <w:rsid w:val="00DF67AD"/>
    <w:rsid w:val="00DF6963"/>
    <w:rsid w:val="00DF69AB"/>
    <w:rsid w:val="00DF6B4E"/>
    <w:rsid w:val="00DF6BD2"/>
    <w:rsid w:val="00DF6D2E"/>
    <w:rsid w:val="00DF7254"/>
    <w:rsid w:val="00DF734A"/>
    <w:rsid w:val="00DF79B1"/>
    <w:rsid w:val="00E0010A"/>
    <w:rsid w:val="00E0016E"/>
    <w:rsid w:val="00E00318"/>
    <w:rsid w:val="00E00394"/>
    <w:rsid w:val="00E005E0"/>
    <w:rsid w:val="00E007F9"/>
    <w:rsid w:val="00E00973"/>
    <w:rsid w:val="00E00C0A"/>
    <w:rsid w:val="00E01087"/>
    <w:rsid w:val="00E010BF"/>
    <w:rsid w:val="00E01145"/>
    <w:rsid w:val="00E01512"/>
    <w:rsid w:val="00E01664"/>
    <w:rsid w:val="00E01721"/>
    <w:rsid w:val="00E01A4D"/>
    <w:rsid w:val="00E01D0B"/>
    <w:rsid w:val="00E01E53"/>
    <w:rsid w:val="00E01FD4"/>
    <w:rsid w:val="00E0230F"/>
    <w:rsid w:val="00E02B12"/>
    <w:rsid w:val="00E02D60"/>
    <w:rsid w:val="00E02D9C"/>
    <w:rsid w:val="00E02E9A"/>
    <w:rsid w:val="00E0366C"/>
    <w:rsid w:val="00E037D6"/>
    <w:rsid w:val="00E039B1"/>
    <w:rsid w:val="00E03ABC"/>
    <w:rsid w:val="00E03AC3"/>
    <w:rsid w:val="00E03FB2"/>
    <w:rsid w:val="00E040EC"/>
    <w:rsid w:val="00E045CC"/>
    <w:rsid w:val="00E0471D"/>
    <w:rsid w:val="00E049F9"/>
    <w:rsid w:val="00E04B96"/>
    <w:rsid w:val="00E04BEF"/>
    <w:rsid w:val="00E04E38"/>
    <w:rsid w:val="00E04F91"/>
    <w:rsid w:val="00E05623"/>
    <w:rsid w:val="00E05871"/>
    <w:rsid w:val="00E05CD4"/>
    <w:rsid w:val="00E05E49"/>
    <w:rsid w:val="00E05F7E"/>
    <w:rsid w:val="00E06290"/>
    <w:rsid w:val="00E06452"/>
    <w:rsid w:val="00E064CA"/>
    <w:rsid w:val="00E06A29"/>
    <w:rsid w:val="00E06A69"/>
    <w:rsid w:val="00E06F32"/>
    <w:rsid w:val="00E06F65"/>
    <w:rsid w:val="00E0703C"/>
    <w:rsid w:val="00E074D1"/>
    <w:rsid w:val="00E0797F"/>
    <w:rsid w:val="00E079A7"/>
    <w:rsid w:val="00E079D4"/>
    <w:rsid w:val="00E07DF1"/>
    <w:rsid w:val="00E103FB"/>
    <w:rsid w:val="00E10531"/>
    <w:rsid w:val="00E10744"/>
    <w:rsid w:val="00E10D50"/>
    <w:rsid w:val="00E11334"/>
    <w:rsid w:val="00E113EC"/>
    <w:rsid w:val="00E11657"/>
    <w:rsid w:val="00E1166E"/>
    <w:rsid w:val="00E117F6"/>
    <w:rsid w:val="00E11881"/>
    <w:rsid w:val="00E1196E"/>
    <w:rsid w:val="00E119EA"/>
    <w:rsid w:val="00E119F8"/>
    <w:rsid w:val="00E11B49"/>
    <w:rsid w:val="00E11B77"/>
    <w:rsid w:val="00E11DF6"/>
    <w:rsid w:val="00E12161"/>
    <w:rsid w:val="00E121A9"/>
    <w:rsid w:val="00E12206"/>
    <w:rsid w:val="00E12457"/>
    <w:rsid w:val="00E12493"/>
    <w:rsid w:val="00E12C03"/>
    <w:rsid w:val="00E12F3B"/>
    <w:rsid w:val="00E12FB9"/>
    <w:rsid w:val="00E13016"/>
    <w:rsid w:val="00E13151"/>
    <w:rsid w:val="00E131E9"/>
    <w:rsid w:val="00E13518"/>
    <w:rsid w:val="00E136A3"/>
    <w:rsid w:val="00E139A4"/>
    <w:rsid w:val="00E13A71"/>
    <w:rsid w:val="00E13B8D"/>
    <w:rsid w:val="00E13C46"/>
    <w:rsid w:val="00E13EC5"/>
    <w:rsid w:val="00E143F9"/>
    <w:rsid w:val="00E1448C"/>
    <w:rsid w:val="00E144AA"/>
    <w:rsid w:val="00E14512"/>
    <w:rsid w:val="00E14995"/>
    <w:rsid w:val="00E14AA8"/>
    <w:rsid w:val="00E15058"/>
    <w:rsid w:val="00E15442"/>
    <w:rsid w:val="00E154F6"/>
    <w:rsid w:val="00E155AB"/>
    <w:rsid w:val="00E15899"/>
    <w:rsid w:val="00E15EF4"/>
    <w:rsid w:val="00E16038"/>
    <w:rsid w:val="00E162EF"/>
    <w:rsid w:val="00E16308"/>
    <w:rsid w:val="00E16CAE"/>
    <w:rsid w:val="00E17404"/>
    <w:rsid w:val="00E17454"/>
    <w:rsid w:val="00E17831"/>
    <w:rsid w:val="00E17850"/>
    <w:rsid w:val="00E1786A"/>
    <w:rsid w:val="00E17AB6"/>
    <w:rsid w:val="00E17D4E"/>
    <w:rsid w:val="00E20103"/>
    <w:rsid w:val="00E201CE"/>
    <w:rsid w:val="00E2035E"/>
    <w:rsid w:val="00E2046B"/>
    <w:rsid w:val="00E205CC"/>
    <w:rsid w:val="00E20BD0"/>
    <w:rsid w:val="00E21155"/>
    <w:rsid w:val="00E211D6"/>
    <w:rsid w:val="00E21267"/>
    <w:rsid w:val="00E2181E"/>
    <w:rsid w:val="00E219F3"/>
    <w:rsid w:val="00E21FC1"/>
    <w:rsid w:val="00E22420"/>
    <w:rsid w:val="00E22842"/>
    <w:rsid w:val="00E2287A"/>
    <w:rsid w:val="00E22B54"/>
    <w:rsid w:val="00E22B92"/>
    <w:rsid w:val="00E22EB2"/>
    <w:rsid w:val="00E22F07"/>
    <w:rsid w:val="00E230ED"/>
    <w:rsid w:val="00E23AC9"/>
    <w:rsid w:val="00E23C24"/>
    <w:rsid w:val="00E23FA2"/>
    <w:rsid w:val="00E24013"/>
    <w:rsid w:val="00E2401A"/>
    <w:rsid w:val="00E241FD"/>
    <w:rsid w:val="00E24210"/>
    <w:rsid w:val="00E24326"/>
    <w:rsid w:val="00E2441A"/>
    <w:rsid w:val="00E24536"/>
    <w:rsid w:val="00E24580"/>
    <w:rsid w:val="00E24AC2"/>
    <w:rsid w:val="00E24C94"/>
    <w:rsid w:val="00E24E9C"/>
    <w:rsid w:val="00E250A3"/>
    <w:rsid w:val="00E2536E"/>
    <w:rsid w:val="00E259DC"/>
    <w:rsid w:val="00E25A65"/>
    <w:rsid w:val="00E25AC3"/>
    <w:rsid w:val="00E25D7F"/>
    <w:rsid w:val="00E25F33"/>
    <w:rsid w:val="00E25F63"/>
    <w:rsid w:val="00E2606F"/>
    <w:rsid w:val="00E260BB"/>
    <w:rsid w:val="00E260CB"/>
    <w:rsid w:val="00E26213"/>
    <w:rsid w:val="00E26277"/>
    <w:rsid w:val="00E26440"/>
    <w:rsid w:val="00E264E1"/>
    <w:rsid w:val="00E26536"/>
    <w:rsid w:val="00E2659D"/>
    <w:rsid w:val="00E266C3"/>
    <w:rsid w:val="00E26741"/>
    <w:rsid w:val="00E269E7"/>
    <w:rsid w:val="00E26A7A"/>
    <w:rsid w:val="00E26C21"/>
    <w:rsid w:val="00E26C3E"/>
    <w:rsid w:val="00E26D45"/>
    <w:rsid w:val="00E26DEB"/>
    <w:rsid w:val="00E26EFA"/>
    <w:rsid w:val="00E27423"/>
    <w:rsid w:val="00E276B5"/>
    <w:rsid w:val="00E27707"/>
    <w:rsid w:val="00E27DB7"/>
    <w:rsid w:val="00E27EEA"/>
    <w:rsid w:val="00E27FC5"/>
    <w:rsid w:val="00E30131"/>
    <w:rsid w:val="00E3014E"/>
    <w:rsid w:val="00E301D8"/>
    <w:rsid w:val="00E30449"/>
    <w:rsid w:val="00E3047B"/>
    <w:rsid w:val="00E304F2"/>
    <w:rsid w:val="00E30744"/>
    <w:rsid w:val="00E30809"/>
    <w:rsid w:val="00E30BE9"/>
    <w:rsid w:val="00E310DF"/>
    <w:rsid w:val="00E3121C"/>
    <w:rsid w:val="00E3122C"/>
    <w:rsid w:val="00E312C6"/>
    <w:rsid w:val="00E318DB"/>
    <w:rsid w:val="00E3197E"/>
    <w:rsid w:val="00E31A80"/>
    <w:rsid w:val="00E31D63"/>
    <w:rsid w:val="00E32080"/>
    <w:rsid w:val="00E321E0"/>
    <w:rsid w:val="00E327EE"/>
    <w:rsid w:val="00E3283D"/>
    <w:rsid w:val="00E32915"/>
    <w:rsid w:val="00E32ACE"/>
    <w:rsid w:val="00E32C03"/>
    <w:rsid w:val="00E32D59"/>
    <w:rsid w:val="00E32E02"/>
    <w:rsid w:val="00E32F99"/>
    <w:rsid w:val="00E331AE"/>
    <w:rsid w:val="00E3347A"/>
    <w:rsid w:val="00E335C6"/>
    <w:rsid w:val="00E335ED"/>
    <w:rsid w:val="00E335FD"/>
    <w:rsid w:val="00E3394E"/>
    <w:rsid w:val="00E33968"/>
    <w:rsid w:val="00E33CC9"/>
    <w:rsid w:val="00E33CD1"/>
    <w:rsid w:val="00E33FE7"/>
    <w:rsid w:val="00E345D8"/>
    <w:rsid w:val="00E34A81"/>
    <w:rsid w:val="00E34B66"/>
    <w:rsid w:val="00E350BE"/>
    <w:rsid w:val="00E35A2F"/>
    <w:rsid w:val="00E35E72"/>
    <w:rsid w:val="00E360D6"/>
    <w:rsid w:val="00E362B8"/>
    <w:rsid w:val="00E36841"/>
    <w:rsid w:val="00E373B0"/>
    <w:rsid w:val="00E37877"/>
    <w:rsid w:val="00E378FF"/>
    <w:rsid w:val="00E37A84"/>
    <w:rsid w:val="00E37BEC"/>
    <w:rsid w:val="00E37EB3"/>
    <w:rsid w:val="00E400E7"/>
    <w:rsid w:val="00E401B5"/>
    <w:rsid w:val="00E40734"/>
    <w:rsid w:val="00E4080D"/>
    <w:rsid w:val="00E4083B"/>
    <w:rsid w:val="00E409FA"/>
    <w:rsid w:val="00E40AC2"/>
    <w:rsid w:val="00E40C80"/>
    <w:rsid w:val="00E40CDD"/>
    <w:rsid w:val="00E40D9A"/>
    <w:rsid w:val="00E41048"/>
    <w:rsid w:val="00E4115A"/>
    <w:rsid w:val="00E411D2"/>
    <w:rsid w:val="00E414D1"/>
    <w:rsid w:val="00E41CCB"/>
    <w:rsid w:val="00E41EB0"/>
    <w:rsid w:val="00E4238E"/>
    <w:rsid w:val="00E42481"/>
    <w:rsid w:val="00E4251F"/>
    <w:rsid w:val="00E4261B"/>
    <w:rsid w:val="00E4263E"/>
    <w:rsid w:val="00E42888"/>
    <w:rsid w:val="00E4289A"/>
    <w:rsid w:val="00E42900"/>
    <w:rsid w:val="00E42B43"/>
    <w:rsid w:val="00E42DC9"/>
    <w:rsid w:val="00E431D3"/>
    <w:rsid w:val="00E43235"/>
    <w:rsid w:val="00E4337A"/>
    <w:rsid w:val="00E433E7"/>
    <w:rsid w:val="00E43407"/>
    <w:rsid w:val="00E43502"/>
    <w:rsid w:val="00E4375F"/>
    <w:rsid w:val="00E437AC"/>
    <w:rsid w:val="00E439E3"/>
    <w:rsid w:val="00E43AAB"/>
    <w:rsid w:val="00E43DEC"/>
    <w:rsid w:val="00E44182"/>
    <w:rsid w:val="00E4447A"/>
    <w:rsid w:val="00E44671"/>
    <w:rsid w:val="00E44840"/>
    <w:rsid w:val="00E44911"/>
    <w:rsid w:val="00E44CAF"/>
    <w:rsid w:val="00E44E26"/>
    <w:rsid w:val="00E45581"/>
    <w:rsid w:val="00E455A4"/>
    <w:rsid w:val="00E45AFF"/>
    <w:rsid w:val="00E45C8C"/>
    <w:rsid w:val="00E45F4A"/>
    <w:rsid w:val="00E460C1"/>
    <w:rsid w:val="00E4619F"/>
    <w:rsid w:val="00E462C3"/>
    <w:rsid w:val="00E462F4"/>
    <w:rsid w:val="00E463AA"/>
    <w:rsid w:val="00E46528"/>
    <w:rsid w:val="00E466BA"/>
    <w:rsid w:val="00E46859"/>
    <w:rsid w:val="00E469B5"/>
    <w:rsid w:val="00E469F0"/>
    <w:rsid w:val="00E46A40"/>
    <w:rsid w:val="00E46BB2"/>
    <w:rsid w:val="00E46CB8"/>
    <w:rsid w:val="00E46EEE"/>
    <w:rsid w:val="00E472FD"/>
    <w:rsid w:val="00E47476"/>
    <w:rsid w:val="00E4748D"/>
    <w:rsid w:val="00E4751E"/>
    <w:rsid w:val="00E475B0"/>
    <w:rsid w:val="00E47C77"/>
    <w:rsid w:val="00E47F36"/>
    <w:rsid w:val="00E50069"/>
    <w:rsid w:val="00E5027E"/>
    <w:rsid w:val="00E50395"/>
    <w:rsid w:val="00E50570"/>
    <w:rsid w:val="00E505EF"/>
    <w:rsid w:val="00E50731"/>
    <w:rsid w:val="00E50786"/>
    <w:rsid w:val="00E507BC"/>
    <w:rsid w:val="00E5080C"/>
    <w:rsid w:val="00E508B4"/>
    <w:rsid w:val="00E50A60"/>
    <w:rsid w:val="00E50A66"/>
    <w:rsid w:val="00E50B6E"/>
    <w:rsid w:val="00E50F22"/>
    <w:rsid w:val="00E50F64"/>
    <w:rsid w:val="00E5133C"/>
    <w:rsid w:val="00E51974"/>
    <w:rsid w:val="00E51991"/>
    <w:rsid w:val="00E51E07"/>
    <w:rsid w:val="00E51EC1"/>
    <w:rsid w:val="00E51EED"/>
    <w:rsid w:val="00E51F4A"/>
    <w:rsid w:val="00E52103"/>
    <w:rsid w:val="00E52197"/>
    <w:rsid w:val="00E5229C"/>
    <w:rsid w:val="00E525BF"/>
    <w:rsid w:val="00E52754"/>
    <w:rsid w:val="00E527AD"/>
    <w:rsid w:val="00E52994"/>
    <w:rsid w:val="00E52A00"/>
    <w:rsid w:val="00E52AC2"/>
    <w:rsid w:val="00E52DAD"/>
    <w:rsid w:val="00E52FC0"/>
    <w:rsid w:val="00E53110"/>
    <w:rsid w:val="00E531DB"/>
    <w:rsid w:val="00E53541"/>
    <w:rsid w:val="00E536DE"/>
    <w:rsid w:val="00E53C00"/>
    <w:rsid w:val="00E53D94"/>
    <w:rsid w:val="00E53EC8"/>
    <w:rsid w:val="00E5455D"/>
    <w:rsid w:val="00E54664"/>
    <w:rsid w:val="00E546B0"/>
    <w:rsid w:val="00E546C0"/>
    <w:rsid w:val="00E547E2"/>
    <w:rsid w:val="00E548B5"/>
    <w:rsid w:val="00E54AC3"/>
    <w:rsid w:val="00E54B94"/>
    <w:rsid w:val="00E54BA9"/>
    <w:rsid w:val="00E54BFA"/>
    <w:rsid w:val="00E54E56"/>
    <w:rsid w:val="00E54EE2"/>
    <w:rsid w:val="00E54F1A"/>
    <w:rsid w:val="00E54F8F"/>
    <w:rsid w:val="00E55230"/>
    <w:rsid w:val="00E554C9"/>
    <w:rsid w:val="00E557EA"/>
    <w:rsid w:val="00E558A6"/>
    <w:rsid w:val="00E55C26"/>
    <w:rsid w:val="00E56204"/>
    <w:rsid w:val="00E562CC"/>
    <w:rsid w:val="00E56360"/>
    <w:rsid w:val="00E565EE"/>
    <w:rsid w:val="00E5662A"/>
    <w:rsid w:val="00E56A13"/>
    <w:rsid w:val="00E56D40"/>
    <w:rsid w:val="00E56F4E"/>
    <w:rsid w:val="00E573F1"/>
    <w:rsid w:val="00E575B4"/>
    <w:rsid w:val="00E576F3"/>
    <w:rsid w:val="00E57A8D"/>
    <w:rsid w:val="00E57AE3"/>
    <w:rsid w:val="00E57F4E"/>
    <w:rsid w:val="00E60173"/>
    <w:rsid w:val="00E603DF"/>
    <w:rsid w:val="00E6086D"/>
    <w:rsid w:val="00E60F9C"/>
    <w:rsid w:val="00E610D9"/>
    <w:rsid w:val="00E611F7"/>
    <w:rsid w:val="00E6140D"/>
    <w:rsid w:val="00E61552"/>
    <w:rsid w:val="00E6169A"/>
    <w:rsid w:val="00E618FD"/>
    <w:rsid w:val="00E61C8E"/>
    <w:rsid w:val="00E61CBD"/>
    <w:rsid w:val="00E61F57"/>
    <w:rsid w:val="00E62013"/>
    <w:rsid w:val="00E62016"/>
    <w:rsid w:val="00E62174"/>
    <w:rsid w:val="00E62507"/>
    <w:rsid w:val="00E625BB"/>
    <w:rsid w:val="00E6296E"/>
    <w:rsid w:val="00E62B44"/>
    <w:rsid w:val="00E62D37"/>
    <w:rsid w:val="00E6316B"/>
    <w:rsid w:val="00E63800"/>
    <w:rsid w:val="00E63804"/>
    <w:rsid w:val="00E639E1"/>
    <w:rsid w:val="00E639EC"/>
    <w:rsid w:val="00E63ADB"/>
    <w:rsid w:val="00E63B38"/>
    <w:rsid w:val="00E64019"/>
    <w:rsid w:val="00E6407C"/>
    <w:rsid w:val="00E64318"/>
    <w:rsid w:val="00E64334"/>
    <w:rsid w:val="00E643BA"/>
    <w:rsid w:val="00E644D5"/>
    <w:rsid w:val="00E6469B"/>
    <w:rsid w:val="00E64B52"/>
    <w:rsid w:val="00E64E0C"/>
    <w:rsid w:val="00E650D5"/>
    <w:rsid w:val="00E65193"/>
    <w:rsid w:val="00E65518"/>
    <w:rsid w:val="00E65F21"/>
    <w:rsid w:val="00E65F5E"/>
    <w:rsid w:val="00E65F91"/>
    <w:rsid w:val="00E66114"/>
    <w:rsid w:val="00E66147"/>
    <w:rsid w:val="00E66189"/>
    <w:rsid w:val="00E66729"/>
    <w:rsid w:val="00E66A4E"/>
    <w:rsid w:val="00E66E33"/>
    <w:rsid w:val="00E66FD5"/>
    <w:rsid w:val="00E67569"/>
    <w:rsid w:val="00E6769F"/>
    <w:rsid w:val="00E676A0"/>
    <w:rsid w:val="00E67964"/>
    <w:rsid w:val="00E67F64"/>
    <w:rsid w:val="00E67F72"/>
    <w:rsid w:val="00E70066"/>
    <w:rsid w:val="00E70280"/>
    <w:rsid w:val="00E70595"/>
    <w:rsid w:val="00E70602"/>
    <w:rsid w:val="00E707F7"/>
    <w:rsid w:val="00E70953"/>
    <w:rsid w:val="00E70E8D"/>
    <w:rsid w:val="00E710EA"/>
    <w:rsid w:val="00E71176"/>
    <w:rsid w:val="00E711D2"/>
    <w:rsid w:val="00E71998"/>
    <w:rsid w:val="00E719B9"/>
    <w:rsid w:val="00E720E0"/>
    <w:rsid w:val="00E727BD"/>
    <w:rsid w:val="00E72CA5"/>
    <w:rsid w:val="00E73143"/>
    <w:rsid w:val="00E735F3"/>
    <w:rsid w:val="00E7362F"/>
    <w:rsid w:val="00E736C3"/>
    <w:rsid w:val="00E73C7C"/>
    <w:rsid w:val="00E74367"/>
    <w:rsid w:val="00E743CE"/>
    <w:rsid w:val="00E7445B"/>
    <w:rsid w:val="00E74DBA"/>
    <w:rsid w:val="00E74DD8"/>
    <w:rsid w:val="00E74DFE"/>
    <w:rsid w:val="00E7508D"/>
    <w:rsid w:val="00E751B2"/>
    <w:rsid w:val="00E751D0"/>
    <w:rsid w:val="00E75215"/>
    <w:rsid w:val="00E75231"/>
    <w:rsid w:val="00E752AF"/>
    <w:rsid w:val="00E7550D"/>
    <w:rsid w:val="00E758F5"/>
    <w:rsid w:val="00E759FD"/>
    <w:rsid w:val="00E75F51"/>
    <w:rsid w:val="00E76146"/>
    <w:rsid w:val="00E76163"/>
    <w:rsid w:val="00E76271"/>
    <w:rsid w:val="00E763E2"/>
    <w:rsid w:val="00E7641B"/>
    <w:rsid w:val="00E766B7"/>
    <w:rsid w:val="00E7675E"/>
    <w:rsid w:val="00E76803"/>
    <w:rsid w:val="00E7689E"/>
    <w:rsid w:val="00E76B40"/>
    <w:rsid w:val="00E76E89"/>
    <w:rsid w:val="00E76F14"/>
    <w:rsid w:val="00E771D9"/>
    <w:rsid w:val="00E774AE"/>
    <w:rsid w:val="00E774ED"/>
    <w:rsid w:val="00E775B3"/>
    <w:rsid w:val="00E7772E"/>
    <w:rsid w:val="00E77C50"/>
    <w:rsid w:val="00E77CD2"/>
    <w:rsid w:val="00E80234"/>
    <w:rsid w:val="00E803F0"/>
    <w:rsid w:val="00E80A2B"/>
    <w:rsid w:val="00E80D4A"/>
    <w:rsid w:val="00E80DFF"/>
    <w:rsid w:val="00E80EB7"/>
    <w:rsid w:val="00E81279"/>
    <w:rsid w:val="00E8141F"/>
    <w:rsid w:val="00E8182B"/>
    <w:rsid w:val="00E81CDE"/>
    <w:rsid w:val="00E81FF8"/>
    <w:rsid w:val="00E8208B"/>
    <w:rsid w:val="00E8222A"/>
    <w:rsid w:val="00E82427"/>
    <w:rsid w:val="00E827BA"/>
    <w:rsid w:val="00E82C72"/>
    <w:rsid w:val="00E82CA1"/>
    <w:rsid w:val="00E83FDF"/>
    <w:rsid w:val="00E842F9"/>
    <w:rsid w:val="00E845C7"/>
    <w:rsid w:val="00E846A6"/>
    <w:rsid w:val="00E846C0"/>
    <w:rsid w:val="00E84BB3"/>
    <w:rsid w:val="00E84D64"/>
    <w:rsid w:val="00E84ED6"/>
    <w:rsid w:val="00E85007"/>
    <w:rsid w:val="00E850BA"/>
    <w:rsid w:val="00E85474"/>
    <w:rsid w:val="00E85520"/>
    <w:rsid w:val="00E85579"/>
    <w:rsid w:val="00E859A5"/>
    <w:rsid w:val="00E85C65"/>
    <w:rsid w:val="00E85C7E"/>
    <w:rsid w:val="00E85CE2"/>
    <w:rsid w:val="00E85D34"/>
    <w:rsid w:val="00E86005"/>
    <w:rsid w:val="00E86023"/>
    <w:rsid w:val="00E8642F"/>
    <w:rsid w:val="00E8652A"/>
    <w:rsid w:val="00E86D89"/>
    <w:rsid w:val="00E874BF"/>
    <w:rsid w:val="00E87525"/>
    <w:rsid w:val="00E8781A"/>
    <w:rsid w:val="00E87A1C"/>
    <w:rsid w:val="00E87FB1"/>
    <w:rsid w:val="00E901A3"/>
    <w:rsid w:val="00E90250"/>
    <w:rsid w:val="00E90358"/>
    <w:rsid w:val="00E909A7"/>
    <w:rsid w:val="00E90A6C"/>
    <w:rsid w:val="00E90AA4"/>
    <w:rsid w:val="00E90BC5"/>
    <w:rsid w:val="00E90C18"/>
    <w:rsid w:val="00E90D2A"/>
    <w:rsid w:val="00E90D2E"/>
    <w:rsid w:val="00E90FB0"/>
    <w:rsid w:val="00E9107A"/>
    <w:rsid w:val="00E910DA"/>
    <w:rsid w:val="00E9114F"/>
    <w:rsid w:val="00E9135A"/>
    <w:rsid w:val="00E91A15"/>
    <w:rsid w:val="00E91AE7"/>
    <w:rsid w:val="00E91C79"/>
    <w:rsid w:val="00E92122"/>
    <w:rsid w:val="00E922B6"/>
    <w:rsid w:val="00E9256F"/>
    <w:rsid w:val="00E9277A"/>
    <w:rsid w:val="00E92E32"/>
    <w:rsid w:val="00E931FE"/>
    <w:rsid w:val="00E93238"/>
    <w:rsid w:val="00E932B7"/>
    <w:rsid w:val="00E9380A"/>
    <w:rsid w:val="00E93874"/>
    <w:rsid w:val="00E93A23"/>
    <w:rsid w:val="00E93A6D"/>
    <w:rsid w:val="00E93B47"/>
    <w:rsid w:val="00E93BAC"/>
    <w:rsid w:val="00E9407F"/>
    <w:rsid w:val="00E94106"/>
    <w:rsid w:val="00E941F2"/>
    <w:rsid w:val="00E9435D"/>
    <w:rsid w:val="00E945D0"/>
    <w:rsid w:val="00E949C7"/>
    <w:rsid w:val="00E94A73"/>
    <w:rsid w:val="00E94EDE"/>
    <w:rsid w:val="00E9519C"/>
    <w:rsid w:val="00E95401"/>
    <w:rsid w:val="00E9545B"/>
    <w:rsid w:val="00E954AF"/>
    <w:rsid w:val="00E957B4"/>
    <w:rsid w:val="00E95850"/>
    <w:rsid w:val="00E95D0B"/>
    <w:rsid w:val="00E961E2"/>
    <w:rsid w:val="00E962D7"/>
    <w:rsid w:val="00E965FE"/>
    <w:rsid w:val="00E96619"/>
    <w:rsid w:val="00E96AB5"/>
    <w:rsid w:val="00E96C6F"/>
    <w:rsid w:val="00E96F73"/>
    <w:rsid w:val="00E97342"/>
    <w:rsid w:val="00E97351"/>
    <w:rsid w:val="00E97443"/>
    <w:rsid w:val="00E97554"/>
    <w:rsid w:val="00E975F0"/>
    <w:rsid w:val="00E9763D"/>
    <w:rsid w:val="00E97725"/>
    <w:rsid w:val="00E97943"/>
    <w:rsid w:val="00E97A51"/>
    <w:rsid w:val="00E97A84"/>
    <w:rsid w:val="00E97F6D"/>
    <w:rsid w:val="00EA002A"/>
    <w:rsid w:val="00EA00E4"/>
    <w:rsid w:val="00EA0112"/>
    <w:rsid w:val="00EA012D"/>
    <w:rsid w:val="00EA026F"/>
    <w:rsid w:val="00EA03B8"/>
    <w:rsid w:val="00EA03BF"/>
    <w:rsid w:val="00EA0411"/>
    <w:rsid w:val="00EA050F"/>
    <w:rsid w:val="00EA09B5"/>
    <w:rsid w:val="00EA0A20"/>
    <w:rsid w:val="00EA0C0A"/>
    <w:rsid w:val="00EA0C8B"/>
    <w:rsid w:val="00EA0DDD"/>
    <w:rsid w:val="00EA0E3A"/>
    <w:rsid w:val="00EA1738"/>
    <w:rsid w:val="00EA1779"/>
    <w:rsid w:val="00EA193C"/>
    <w:rsid w:val="00EA1C43"/>
    <w:rsid w:val="00EA207B"/>
    <w:rsid w:val="00EA236B"/>
    <w:rsid w:val="00EA247F"/>
    <w:rsid w:val="00EA2CCF"/>
    <w:rsid w:val="00EA2F47"/>
    <w:rsid w:val="00EA2FDB"/>
    <w:rsid w:val="00EA3027"/>
    <w:rsid w:val="00EA3035"/>
    <w:rsid w:val="00EA31B2"/>
    <w:rsid w:val="00EA3252"/>
    <w:rsid w:val="00EA33A3"/>
    <w:rsid w:val="00EA33B7"/>
    <w:rsid w:val="00EA3484"/>
    <w:rsid w:val="00EA37F7"/>
    <w:rsid w:val="00EA3AB0"/>
    <w:rsid w:val="00EA3ADA"/>
    <w:rsid w:val="00EA3B8B"/>
    <w:rsid w:val="00EA3F01"/>
    <w:rsid w:val="00EA4544"/>
    <w:rsid w:val="00EA4794"/>
    <w:rsid w:val="00EA47BD"/>
    <w:rsid w:val="00EA4A5D"/>
    <w:rsid w:val="00EA4DEE"/>
    <w:rsid w:val="00EA5187"/>
    <w:rsid w:val="00EA5298"/>
    <w:rsid w:val="00EA563F"/>
    <w:rsid w:val="00EA57C6"/>
    <w:rsid w:val="00EA584E"/>
    <w:rsid w:val="00EA5917"/>
    <w:rsid w:val="00EA5CB0"/>
    <w:rsid w:val="00EA5E08"/>
    <w:rsid w:val="00EA5F57"/>
    <w:rsid w:val="00EA5FDD"/>
    <w:rsid w:val="00EA65AB"/>
    <w:rsid w:val="00EA67B3"/>
    <w:rsid w:val="00EA689D"/>
    <w:rsid w:val="00EA6ADA"/>
    <w:rsid w:val="00EA6B09"/>
    <w:rsid w:val="00EA6DDD"/>
    <w:rsid w:val="00EA7142"/>
    <w:rsid w:val="00EA727C"/>
    <w:rsid w:val="00EA790A"/>
    <w:rsid w:val="00EA7973"/>
    <w:rsid w:val="00EA7A59"/>
    <w:rsid w:val="00EA7ADF"/>
    <w:rsid w:val="00EA7B74"/>
    <w:rsid w:val="00EA7D02"/>
    <w:rsid w:val="00EA7D41"/>
    <w:rsid w:val="00EB02D7"/>
    <w:rsid w:val="00EB05CE"/>
    <w:rsid w:val="00EB066E"/>
    <w:rsid w:val="00EB071A"/>
    <w:rsid w:val="00EB0C16"/>
    <w:rsid w:val="00EB1616"/>
    <w:rsid w:val="00EB17DF"/>
    <w:rsid w:val="00EB1EA0"/>
    <w:rsid w:val="00EB2311"/>
    <w:rsid w:val="00EB2477"/>
    <w:rsid w:val="00EB2510"/>
    <w:rsid w:val="00EB2850"/>
    <w:rsid w:val="00EB2AD0"/>
    <w:rsid w:val="00EB2C0E"/>
    <w:rsid w:val="00EB2EC0"/>
    <w:rsid w:val="00EB2F40"/>
    <w:rsid w:val="00EB31A4"/>
    <w:rsid w:val="00EB31B5"/>
    <w:rsid w:val="00EB37D2"/>
    <w:rsid w:val="00EB3B00"/>
    <w:rsid w:val="00EB3CAC"/>
    <w:rsid w:val="00EB3F41"/>
    <w:rsid w:val="00EB42CC"/>
    <w:rsid w:val="00EB46F6"/>
    <w:rsid w:val="00EB4766"/>
    <w:rsid w:val="00EB479E"/>
    <w:rsid w:val="00EB4D41"/>
    <w:rsid w:val="00EB5157"/>
    <w:rsid w:val="00EB531A"/>
    <w:rsid w:val="00EB549E"/>
    <w:rsid w:val="00EB5569"/>
    <w:rsid w:val="00EB55F8"/>
    <w:rsid w:val="00EB5B10"/>
    <w:rsid w:val="00EB5D54"/>
    <w:rsid w:val="00EB6130"/>
    <w:rsid w:val="00EB6189"/>
    <w:rsid w:val="00EB62AA"/>
    <w:rsid w:val="00EB6971"/>
    <w:rsid w:val="00EB6B5F"/>
    <w:rsid w:val="00EB6F14"/>
    <w:rsid w:val="00EB71A6"/>
    <w:rsid w:val="00EB7210"/>
    <w:rsid w:val="00EB7258"/>
    <w:rsid w:val="00EB732C"/>
    <w:rsid w:val="00EB767F"/>
    <w:rsid w:val="00EB779F"/>
    <w:rsid w:val="00EB7B36"/>
    <w:rsid w:val="00EB7BD9"/>
    <w:rsid w:val="00EB7C4F"/>
    <w:rsid w:val="00EB7CEB"/>
    <w:rsid w:val="00EB7D36"/>
    <w:rsid w:val="00EC0015"/>
    <w:rsid w:val="00EC0236"/>
    <w:rsid w:val="00EC0A28"/>
    <w:rsid w:val="00EC0DB8"/>
    <w:rsid w:val="00EC12FB"/>
    <w:rsid w:val="00EC13AA"/>
    <w:rsid w:val="00EC1447"/>
    <w:rsid w:val="00EC1549"/>
    <w:rsid w:val="00EC15F0"/>
    <w:rsid w:val="00EC1612"/>
    <w:rsid w:val="00EC162A"/>
    <w:rsid w:val="00EC1644"/>
    <w:rsid w:val="00EC172B"/>
    <w:rsid w:val="00EC1B41"/>
    <w:rsid w:val="00EC1C16"/>
    <w:rsid w:val="00EC21DF"/>
    <w:rsid w:val="00EC29E4"/>
    <w:rsid w:val="00EC2A06"/>
    <w:rsid w:val="00EC2D10"/>
    <w:rsid w:val="00EC2E7D"/>
    <w:rsid w:val="00EC3019"/>
    <w:rsid w:val="00EC31A3"/>
    <w:rsid w:val="00EC36FE"/>
    <w:rsid w:val="00EC3768"/>
    <w:rsid w:val="00EC379E"/>
    <w:rsid w:val="00EC3939"/>
    <w:rsid w:val="00EC3BA7"/>
    <w:rsid w:val="00EC3CC4"/>
    <w:rsid w:val="00EC3E4A"/>
    <w:rsid w:val="00EC3FF0"/>
    <w:rsid w:val="00EC415C"/>
    <w:rsid w:val="00EC4514"/>
    <w:rsid w:val="00EC4A78"/>
    <w:rsid w:val="00EC4B0A"/>
    <w:rsid w:val="00EC4B1B"/>
    <w:rsid w:val="00EC4F57"/>
    <w:rsid w:val="00EC50CC"/>
    <w:rsid w:val="00EC517F"/>
    <w:rsid w:val="00EC529C"/>
    <w:rsid w:val="00EC55DA"/>
    <w:rsid w:val="00EC56AB"/>
    <w:rsid w:val="00EC5775"/>
    <w:rsid w:val="00EC580E"/>
    <w:rsid w:val="00EC5AF3"/>
    <w:rsid w:val="00EC5EF7"/>
    <w:rsid w:val="00EC5FAA"/>
    <w:rsid w:val="00EC6265"/>
    <w:rsid w:val="00EC687D"/>
    <w:rsid w:val="00EC6AB5"/>
    <w:rsid w:val="00EC6DA3"/>
    <w:rsid w:val="00EC7055"/>
    <w:rsid w:val="00EC73BA"/>
    <w:rsid w:val="00EC7542"/>
    <w:rsid w:val="00EC76D8"/>
    <w:rsid w:val="00EC7A70"/>
    <w:rsid w:val="00EC7BC2"/>
    <w:rsid w:val="00EC7D7B"/>
    <w:rsid w:val="00EC7FD3"/>
    <w:rsid w:val="00ED035B"/>
    <w:rsid w:val="00ED0535"/>
    <w:rsid w:val="00ED099D"/>
    <w:rsid w:val="00ED0C79"/>
    <w:rsid w:val="00ED0E6F"/>
    <w:rsid w:val="00ED1052"/>
    <w:rsid w:val="00ED17E6"/>
    <w:rsid w:val="00ED1871"/>
    <w:rsid w:val="00ED1A1A"/>
    <w:rsid w:val="00ED23A8"/>
    <w:rsid w:val="00ED245D"/>
    <w:rsid w:val="00ED26A4"/>
    <w:rsid w:val="00ED2CF2"/>
    <w:rsid w:val="00ED2DBD"/>
    <w:rsid w:val="00ED2F44"/>
    <w:rsid w:val="00ED31D9"/>
    <w:rsid w:val="00ED36FB"/>
    <w:rsid w:val="00ED37D5"/>
    <w:rsid w:val="00ED380E"/>
    <w:rsid w:val="00ED3E94"/>
    <w:rsid w:val="00ED3FE4"/>
    <w:rsid w:val="00ED41A5"/>
    <w:rsid w:val="00ED427A"/>
    <w:rsid w:val="00ED4333"/>
    <w:rsid w:val="00ED4429"/>
    <w:rsid w:val="00ED4553"/>
    <w:rsid w:val="00ED4695"/>
    <w:rsid w:val="00ED4924"/>
    <w:rsid w:val="00ED4DE8"/>
    <w:rsid w:val="00ED4F16"/>
    <w:rsid w:val="00ED52F1"/>
    <w:rsid w:val="00ED5443"/>
    <w:rsid w:val="00ED5646"/>
    <w:rsid w:val="00ED57CA"/>
    <w:rsid w:val="00ED5936"/>
    <w:rsid w:val="00ED5AA7"/>
    <w:rsid w:val="00ED5CE9"/>
    <w:rsid w:val="00ED5D6C"/>
    <w:rsid w:val="00ED62F8"/>
    <w:rsid w:val="00ED6363"/>
    <w:rsid w:val="00ED66BB"/>
    <w:rsid w:val="00ED676F"/>
    <w:rsid w:val="00ED679B"/>
    <w:rsid w:val="00ED6B08"/>
    <w:rsid w:val="00ED6B15"/>
    <w:rsid w:val="00ED6D42"/>
    <w:rsid w:val="00ED70BD"/>
    <w:rsid w:val="00ED7186"/>
    <w:rsid w:val="00ED72F1"/>
    <w:rsid w:val="00ED762E"/>
    <w:rsid w:val="00ED773F"/>
    <w:rsid w:val="00ED7CDA"/>
    <w:rsid w:val="00ED7E2F"/>
    <w:rsid w:val="00EE0283"/>
    <w:rsid w:val="00EE0285"/>
    <w:rsid w:val="00EE0346"/>
    <w:rsid w:val="00EE091A"/>
    <w:rsid w:val="00EE0AC5"/>
    <w:rsid w:val="00EE0E13"/>
    <w:rsid w:val="00EE0F11"/>
    <w:rsid w:val="00EE1024"/>
    <w:rsid w:val="00EE10AD"/>
    <w:rsid w:val="00EE1381"/>
    <w:rsid w:val="00EE1645"/>
    <w:rsid w:val="00EE1894"/>
    <w:rsid w:val="00EE1940"/>
    <w:rsid w:val="00EE19C7"/>
    <w:rsid w:val="00EE1C4E"/>
    <w:rsid w:val="00EE226C"/>
    <w:rsid w:val="00EE2B00"/>
    <w:rsid w:val="00EE2D3A"/>
    <w:rsid w:val="00EE2D56"/>
    <w:rsid w:val="00EE2F7A"/>
    <w:rsid w:val="00EE30F5"/>
    <w:rsid w:val="00EE3115"/>
    <w:rsid w:val="00EE317B"/>
    <w:rsid w:val="00EE3280"/>
    <w:rsid w:val="00EE32CB"/>
    <w:rsid w:val="00EE34C4"/>
    <w:rsid w:val="00EE3B08"/>
    <w:rsid w:val="00EE3B14"/>
    <w:rsid w:val="00EE3B64"/>
    <w:rsid w:val="00EE3FEB"/>
    <w:rsid w:val="00EE40AF"/>
    <w:rsid w:val="00EE41CF"/>
    <w:rsid w:val="00EE427A"/>
    <w:rsid w:val="00EE42A2"/>
    <w:rsid w:val="00EE4348"/>
    <w:rsid w:val="00EE436F"/>
    <w:rsid w:val="00EE44A2"/>
    <w:rsid w:val="00EE48C2"/>
    <w:rsid w:val="00EE499B"/>
    <w:rsid w:val="00EE4A91"/>
    <w:rsid w:val="00EE4BEA"/>
    <w:rsid w:val="00EE4F85"/>
    <w:rsid w:val="00EE4F99"/>
    <w:rsid w:val="00EE4FBA"/>
    <w:rsid w:val="00EE5166"/>
    <w:rsid w:val="00EE5A6C"/>
    <w:rsid w:val="00EE5D1B"/>
    <w:rsid w:val="00EE5DD6"/>
    <w:rsid w:val="00EE5FDD"/>
    <w:rsid w:val="00EE610B"/>
    <w:rsid w:val="00EE62A0"/>
    <w:rsid w:val="00EE6A80"/>
    <w:rsid w:val="00EE6AB8"/>
    <w:rsid w:val="00EE6C25"/>
    <w:rsid w:val="00EE6C5E"/>
    <w:rsid w:val="00EE6C7F"/>
    <w:rsid w:val="00EE6DE5"/>
    <w:rsid w:val="00EE6E7D"/>
    <w:rsid w:val="00EE70BF"/>
    <w:rsid w:val="00EE7B8D"/>
    <w:rsid w:val="00EF0332"/>
    <w:rsid w:val="00EF033E"/>
    <w:rsid w:val="00EF049D"/>
    <w:rsid w:val="00EF04A9"/>
    <w:rsid w:val="00EF04EF"/>
    <w:rsid w:val="00EF0CDD"/>
    <w:rsid w:val="00EF0CEA"/>
    <w:rsid w:val="00EF0DA3"/>
    <w:rsid w:val="00EF0F78"/>
    <w:rsid w:val="00EF14BF"/>
    <w:rsid w:val="00EF1505"/>
    <w:rsid w:val="00EF176A"/>
    <w:rsid w:val="00EF17B7"/>
    <w:rsid w:val="00EF1CFB"/>
    <w:rsid w:val="00EF1D0E"/>
    <w:rsid w:val="00EF1D3B"/>
    <w:rsid w:val="00EF2171"/>
    <w:rsid w:val="00EF2681"/>
    <w:rsid w:val="00EF2927"/>
    <w:rsid w:val="00EF29A1"/>
    <w:rsid w:val="00EF2ABD"/>
    <w:rsid w:val="00EF2E94"/>
    <w:rsid w:val="00EF2FC1"/>
    <w:rsid w:val="00EF3476"/>
    <w:rsid w:val="00EF36A6"/>
    <w:rsid w:val="00EF3C08"/>
    <w:rsid w:val="00EF40B5"/>
    <w:rsid w:val="00EF41C2"/>
    <w:rsid w:val="00EF423B"/>
    <w:rsid w:val="00EF428A"/>
    <w:rsid w:val="00EF429C"/>
    <w:rsid w:val="00EF43E8"/>
    <w:rsid w:val="00EF46D2"/>
    <w:rsid w:val="00EF4779"/>
    <w:rsid w:val="00EF4883"/>
    <w:rsid w:val="00EF4BA3"/>
    <w:rsid w:val="00EF542B"/>
    <w:rsid w:val="00EF5485"/>
    <w:rsid w:val="00EF54C5"/>
    <w:rsid w:val="00EF57F6"/>
    <w:rsid w:val="00EF6011"/>
    <w:rsid w:val="00EF60B5"/>
    <w:rsid w:val="00EF616F"/>
    <w:rsid w:val="00EF63D0"/>
    <w:rsid w:val="00EF6866"/>
    <w:rsid w:val="00EF698F"/>
    <w:rsid w:val="00EF6A4F"/>
    <w:rsid w:val="00EF6AA1"/>
    <w:rsid w:val="00EF6E00"/>
    <w:rsid w:val="00EF6E52"/>
    <w:rsid w:val="00EF6FA6"/>
    <w:rsid w:val="00EF74EA"/>
    <w:rsid w:val="00EF7706"/>
    <w:rsid w:val="00EF78EB"/>
    <w:rsid w:val="00EF7F7B"/>
    <w:rsid w:val="00F00C86"/>
    <w:rsid w:val="00F00CF6"/>
    <w:rsid w:val="00F00FA4"/>
    <w:rsid w:val="00F011D4"/>
    <w:rsid w:val="00F014CC"/>
    <w:rsid w:val="00F015E2"/>
    <w:rsid w:val="00F015E6"/>
    <w:rsid w:val="00F01827"/>
    <w:rsid w:val="00F01A4D"/>
    <w:rsid w:val="00F02078"/>
    <w:rsid w:val="00F02548"/>
    <w:rsid w:val="00F0277D"/>
    <w:rsid w:val="00F027F1"/>
    <w:rsid w:val="00F02805"/>
    <w:rsid w:val="00F028FF"/>
    <w:rsid w:val="00F02950"/>
    <w:rsid w:val="00F02C16"/>
    <w:rsid w:val="00F02CB2"/>
    <w:rsid w:val="00F02CE0"/>
    <w:rsid w:val="00F02EF0"/>
    <w:rsid w:val="00F032BD"/>
    <w:rsid w:val="00F035C9"/>
    <w:rsid w:val="00F036CA"/>
    <w:rsid w:val="00F04277"/>
    <w:rsid w:val="00F04307"/>
    <w:rsid w:val="00F044A6"/>
    <w:rsid w:val="00F046D8"/>
    <w:rsid w:val="00F04B05"/>
    <w:rsid w:val="00F04ECA"/>
    <w:rsid w:val="00F04FDF"/>
    <w:rsid w:val="00F05094"/>
    <w:rsid w:val="00F05116"/>
    <w:rsid w:val="00F054D3"/>
    <w:rsid w:val="00F0558D"/>
    <w:rsid w:val="00F056D5"/>
    <w:rsid w:val="00F05791"/>
    <w:rsid w:val="00F059AF"/>
    <w:rsid w:val="00F05C28"/>
    <w:rsid w:val="00F05D6E"/>
    <w:rsid w:val="00F05DAC"/>
    <w:rsid w:val="00F06564"/>
    <w:rsid w:val="00F06674"/>
    <w:rsid w:val="00F07105"/>
    <w:rsid w:val="00F0759B"/>
    <w:rsid w:val="00F07626"/>
    <w:rsid w:val="00F076AF"/>
    <w:rsid w:val="00F0788E"/>
    <w:rsid w:val="00F07C70"/>
    <w:rsid w:val="00F07D9A"/>
    <w:rsid w:val="00F07FDD"/>
    <w:rsid w:val="00F07FE5"/>
    <w:rsid w:val="00F10079"/>
    <w:rsid w:val="00F10FDD"/>
    <w:rsid w:val="00F1108E"/>
    <w:rsid w:val="00F113FE"/>
    <w:rsid w:val="00F11487"/>
    <w:rsid w:val="00F11908"/>
    <w:rsid w:val="00F11959"/>
    <w:rsid w:val="00F11F60"/>
    <w:rsid w:val="00F11F97"/>
    <w:rsid w:val="00F121D6"/>
    <w:rsid w:val="00F12496"/>
    <w:rsid w:val="00F1259C"/>
    <w:rsid w:val="00F12813"/>
    <w:rsid w:val="00F12CB4"/>
    <w:rsid w:val="00F135EA"/>
    <w:rsid w:val="00F13742"/>
    <w:rsid w:val="00F137C0"/>
    <w:rsid w:val="00F13BC9"/>
    <w:rsid w:val="00F13CA4"/>
    <w:rsid w:val="00F13E30"/>
    <w:rsid w:val="00F13E45"/>
    <w:rsid w:val="00F143C0"/>
    <w:rsid w:val="00F146A5"/>
    <w:rsid w:val="00F146E4"/>
    <w:rsid w:val="00F146FC"/>
    <w:rsid w:val="00F14807"/>
    <w:rsid w:val="00F14D4D"/>
    <w:rsid w:val="00F14DF0"/>
    <w:rsid w:val="00F1501B"/>
    <w:rsid w:val="00F151E1"/>
    <w:rsid w:val="00F1522B"/>
    <w:rsid w:val="00F15526"/>
    <w:rsid w:val="00F1604A"/>
    <w:rsid w:val="00F162AB"/>
    <w:rsid w:val="00F163D1"/>
    <w:rsid w:val="00F163DE"/>
    <w:rsid w:val="00F1650D"/>
    <w:rsid w:val="00F1681A"/>
    <w:rsid w:val="00F16A2F"/>
    <w:rsid w:val="00F16AF8"/>
    <w:rsid w:val="00F16BBC"/>
    <w:rsid w:val="00F16E2D"/>
    <w:rsid w:val="00F16ED3"/>
    <w:rsid w:val="00F16F53"/>
    <w:rsid w:val="00F17684"/>
    <w:rsid w:val="00F176BD"/>
    <w:rsid w:val="00F17831"/>
    <w:rsid w:val="00F179CB"/>
    <w:rsid w:val="00F17CF0"/>
    <w:rsid w:val="00F17D44"/>
    <w:rsid w:val="00F17FFD"/>
    <w:rsid w:val="00F2028B"/>
    <w:rsid w:val="00F20764"/>
    <w:rsid w:val="00F2088A"/>
    <w:rsid w:val="00F20A9F"/>
    <w:rsid w:val="00F20DAD"/>
    <w:rsid w:val="00F20FB3"/>
    <w:rsid w:val="00F21314"/>
    <w:rsid w:val="00F21355"/>
    <w:rsid w:val="00F216BC"/>
    <w:rsid w:val="00F2189F"/>
    <w:rsid w:val="00F21AAF"/>
    <w:rsid w:val="00F21C28"/>
    <w:rsid w:val="00F21EE3"/>
    <w:rsid w:val="00F21F72"/>
    <w:rsid w:val="00F2235C"/>
    <w:rsid w:val="00F223E8"/>
    <w:rsid w:val="00F2278A"/>
    <w:rsid w:val="00F22810"/>
    <w:rsid w:val="00F2296A"/>
    <w:rsid w:val="00F230FE"/>
    <w:rsid w:val="00F233F7"/>
    <w:rsid w:val="00F236BB"/>
    <w:rsid w:val="00F23D13"/>
    <w:rsid w:val="00F23E84"/>
    <w:rsid w:val="00F23F14"/>
    <w:rsid w:val="00F24430"/>
    <w:rsid w:val="00F24907"/>
    <w:rsid w:val="00F24A27"/>
    <w:rsid w:val="00F24CFB"/>
    <w:rsid w:val="00F2591D"/>
    <w:rsid w:val="00F2592B"/>
    <w:rsid w:val="00F25972"/>
    <w:rsid w:val="00F25BE7"/>
    <w:rsid w:val="00F25C0C"/>
    <w:rsid w:val="00F25F10"/>
    <w:rsid w:val="00F25FD5"/>
    <w:rsid w:val="00F2634C"/>
    <w:rsid w:val="00F2653F"/>
    <w:rsid w:val="00F26ACF"/>
    <w:rsid w:val="00F27226"/>
    <w:rsid w:val="00F2729A"/>
    <w:rsid w:val="00F27B45"/>
    <w:rsid w:val="00F27CCF"/>
    <w:rsid w:val="00F27EE5"/>
    <w:rsid w:val="00F30124"/>
    <w:rsid w:val="00F306E4"/>
    <w:rsid w:val="00F30923"/>
    <w:rsid w:val="00F3092A"/>
    <w:rsid w:val="00F30AEB"/>
    <w:rsid w:val="00F30E12"/>
    <w:rsid w:val="00F31063"/>
    <w:rsid w:val="00F311A1"/>
    <w:rsid w:val="00F3182F"/>
    <w:rsid w:val="00F31C41"/>
    <w:rsid w:val="00F31DE8"/>
    <w:rsid w:val="00F32120"/>
    <w:rsid w:val="00F321E1"/>
    <w:rsid w:val="00F322B8"/>
    <w:rsid w:val="00F32A79"/>
    <w:rsid w:val="00F32AE7"/>
    <w:rsid w:val="00F32BC2"/>
    <w:rsid w:val="00F3317B"/>
    <w:rsid w:val="00F337B8"/>
    <w:rsid w:val="00F33895"/>
    <w:rsid w:val="00F33967"/>
    <w:rsid w:val="00F33D51"/>
    <w:rsid w:val="00F33D9C"/>
    <w:rsid w:val="00F341E6"/>
    <w:rsid w:val="00F34290"/>
    <w:rsid w:val="00F343B1"/>
    <w:rsid w:val="00F343F1"/>
    <w:rsid w:val="00F344E3"/>
    <w:rsid w:val="00F3456C"/>
    <w:rsid w:val="00F34733"/>
    <w:rsid w:val="00F34897"/>
    <w:rsid w:val="00F34CA1"/>
    <w:rsid w:val="00F34D05"/>
    <w:rsid w:val="00F3525D"/>
    <w:rsid w:val="00F3539B"/>
    <w:rsid w:val="00F35504"/>
    <w:rsid w:val="00F356AE"/>
    <w:rsid w:val="00F35934"/>
    <w:rsid w:val="00F359A8"/>
    <w:rsid w:val="00F35E18"/>
    <w:rsid w:val="00F36196"/>
    <w:rsid w:val="00F3622F"/>
    <w:rsid w:val="00F364C8"/>
    <w:rsid w:val="00F364EB"/>
    <w:rsid w:val="00F36800"/>
    <w:rsid w:val="00F368AF"/>
    <w:rsid w:val="00F369B4"/>
    <w:rsid w:val="00F36B61"/>
    <w:rsid w:val="00F36DA5"/>
    <w:rsid w:val="00F36E48"/>
    <w:rsid w:val="00F36F2D"/>
    <w:rsid w:val="00F37085"/>
    <w:rsid w:val="00F3719B"/>
    <w:rsid w:val="00F375CB"/>
    <w:rsid w:val="00F37638"/>
    <w:rsid w:val="00F377F8"/>
    <w:rsid w:val="00F37A03"/>
    <w:rsid w:val="00F37A83"/>
    <w:rsid w:val="00F37DA2"/>
    <w:rsid w:val="00F37E62"/>
    <w:rsid w:val="00F40136"/>
    <w:rsid w:val="00F40193"/>
    <w:rsid w:val="00F4031E"/>
    <w:rsid w:val="00F405A4"/>
    <w:rsid w:val="00F40ED1"/>
    <w:rsid w:val="00F41247"/>
    <w:rsid w:val="00F415C4"/>
    <w:rsid w:val="00F4165A"/>
    <w:rsid w:val="00F416D3"/>
    <w:rsid w:val="00F41E65"/>
    <w:rsid w:val="00F42825"/>
    <w:rsid w:val="00F42DFB"/>
    <w:rsid w:val="00F432F2"/>
    <w:rsid w:val="00F432FB"/>
    <w:rsid w:val="00F4334A"/>
    <w:rsid w:val="00F435D2"/>
    <w:rsid w:val="00F4367D"/>
    <w:rsid w:val="00F436AB"/>
    <w:rsid w:val="00F4388F"/>
    <w:rsid w:val="00F439F5"/>
    <w:rsid w:val="00F43A10"/>
    <w:rsid w:val="00F43A97"/>
    <w:rsid w:val="00F43E14"/>
    <w:rsid w:val="00F43F88"/>
    <w:rsid w:val="00F43F93"/>
    <w:rsid w:val="00F4420F"/>
    <w:rsid w:val="00F442B4"/>
    <w:rsid w:val="00F4439F"/>
    <w:rsid w:val="00F4442C"/>
    <w:rsid w:val="00F447DB"/>
    <w:rsid w:val="00F448F7"/>
    <w:rsid w:val="00F449E1"/>
    <w:rsid w:val="00F44C00"/>
    <w:rsid w:val="00F44EDE"/>
    <w:rsid w:val="00F45053"/>
    <w:rsid w:val="00F45114"/>
    <w:rsid w:val="00F452A5"/>
    <w:rsid w:val="00F452FD"/>
    <w:rsid w:val="00F45622"/>
    <w:rsid w:val="00F457CF"/>
    <w:rsid w:val="00F45A80"/>
    <w:rsid w:val="00F45AEF"/>
    <w:rsid w:val="00F45BAA"/>
    <w:rsid w:val="00F45D6B"/>
    <w:rsid w:val="00F45F4C"/>
    <w:rsid w:val="00F461A6"/>
    <w:rsid w:val="00F46478"/>
    <w:rsid w:val="00F46677"/>
    <w:rsid w:val="00F468BB"/>
    <w:rsid w:val="00F468C1"/>
    <w:rsid w:val="00F46A3F"/>
    <w:rsid w:val="00F46AB3"/>
    <w:rsid w:val="00F46C8A"/>
    <w:rsid w:val="00F46C9B"/>
    <w:rsid w:val="00F46E4A"/>
    <w:rsid w:val="00F4707B"/>
    <w:rsid w:val="00F4723A"/>
    <w:rsid w:val="00F472F1"/>
    <w:rsid w:val="00F473A1"/>
    <w:rsid w:val="00F473FF"/>
    <w:rsid w:val="00F475D7"/>
    <w:rsid w:val="00F47781"/>
    <w:rsid w:val="00F47B3A"/>
    <w:rsid w:val="00F47DF4"/>
    <w:rsid w:val="00F5013B"/>
    <w:rsid w:val="00F501E2"/>
    <w:rsid w:val="00F501EF"/>
    <w:rsid w:val="00F50451"/>
    <w:rsid w:val="00F508BE"/>
    <w:rsid w:val="00F50C19"/>
    <w:rsid w:val="00F50E6F"/>
    <w:rsid w:val="00F50EBD"/>
    <w:rsid w:val="00F513BB"/>
    <w:rsid w:val="00F516A9"/>
    <w:rsid w:val="00F51920"/>
    <w:rsid w:val="00F51ABF"/>
    <w:rsid w:val="00F52720"/>
    <w:rsid w:val="00F52746"/>
    <w:rsid w:val="00F52BEF"/>
    <w:rsid w:val="00F52C98"/>
    <w:rsid w:val="00F52F82"/>
    <w:rsid w:val="00F535EB"/>
    <w:rsid w:val="00F5383C"/>
    <w:rsid w:val="00F53A76"/>
    <w:rsid w:val="00F53A8C"/>
    <w:rsid w:val="00F53C16"/>
    <w:rsid w:val="00F53D3E"/>
    <w:rsid w:val="00F53D81"/>
    <w:rsid w:val="00F54155"/>
    <w:rsid w:val="00F5415F"/>
    <w:rsid w:val="00F541B2"/>
    <w:rsid w:val="00F5439E"/>
    <w:rsid w:val="00F543C2"/>
    <w:rsid w:val="00F546C2"/>
    <w:rsid w:val="00F5508E"/>
    <w:rsid w:val="00F55580"/>
    <w:rsid w:val="00F557CC"/>
    <w:rsid w:val="00F558DE"/>
    <w:rsid w:val="00F55987"/>
    <w:rsid w:val="00F55C58"/>
    <w:rsid w:val="00F55D30"/>
    <w:rsid w:val="00F55D9C"/>
    <w:rsid w:val="00F55EC9"/>
    <w:rsid w:val="00F5682F"/>
    <w:rsid w:val="00F569F8"/>
    <w:rsid w:val="00F56A09"/>
    <w:rsid w:val="00F56ACA"/>
    <w:rsid w:val="00F56B14"/>
    <w:rsid w:val="00F56C49"/>
    <w:rsid w:val="00F56E46"/>
    <w:rsid w:val="00F57198"/>
    <w:rsid w:val="00F572AF"/>
    <w:rsid w:val="00F57F51"/>
    <w:rsid w:val="00F57F7C"/>
    <w:rsid w:val="00F57F7E"/>
    <w:rsid w:val="00F600E5"/>
    <w:rsid w:val="00F6036F"/>
    <w:rsid w:val="00F605D6"/>
    <w:rsid w:val="00F605E4"/>
    <w:rsid w:val="00F608D2"/>
    <w:rsid w:val="00F60A95"/>
    <w:rsid w:val="00F60B1F"/>
    <w:rsid w:val="00F60B9C"/>
    <w:rsid w:val="00F60FC7"/>
    <w:rsid w:val="00F61107"/>
    <w:rsid w:val="00F61394"/>
    <w:rsid w:val="00F6159F"/>
    <w:rsid w:val="00F61764"/>
    <w:rsid w:val="00F61CA8"/>
    <w:rsid w:val="00F6212E"/>
    <w:rsid w:val="00F62324"/>
    <w:rsid w:val="00F623BE"/>
    <w:rsid w:val="00F62994"/>
    <w:rsid w:val="00F62E88"/>
    <w:rsid w:val="00F63420"/>
    <w:rsid w:val="00F6369F"/>
    <w:rsid w:val="00F6374A"/>
    <w:rsid w:val="00F643D0"/>
    <w:rsid w:val="00F643ED"/>
    <w:rsid w:val="00F64856"/>
    <w:rsid w:val="00F64960"/>
    <w:rsid w:val="00F64978"/>
    <w:rsid w:val="00F649DB"/>
    <w:rsid w:val="00F64A9D"/>
    <w:rsid w:val="00F652A1"/>
    <w:rsid w:val="00F653ED"/>
    <w:rsid w:val="00F6547D"/>
    <w:rsid w:val="00F657B9"/>
    <w:rsid w:val="00F6586E"/>
    <w:rsid w:val="00F6595D"/>
    <w:rsid w:val="00F65FF3"/>
    <w:rsid w:val="00F6603B"/>
    <w:rsid w:val="00F66061"/>
    <w:rsid w:val="00F667DE"/>
    <w:rsid w:val="00F668B1"/>
    <w:rsid w:val="00F6720D"/>
    <w:rsid w:val="00F673CA"/>
    <w:rsid w:val="00F674A4"/>
    <w:rsid w:val="00F676D5"/>
    <w:rsid w:val="00F67933"/>
    <w:rsid w:val="00F679C0"/>
    <w:rsid w:val="00F67AC0"/>
    <w:rsid w:val="00F67C8A"/>
    <w:rsid w:val="00F67E5E"/>
    <w:rsid w:val="00F67FDA"/>
    <w:rsid w:val="00F700A2"/>
    <w:rsid w:val="00F70314"/>
    <w:rsid w:val="00F70630"/>
    <w:rsid w:val="00F7078B"/>
    <w:rsid w:val="00F708A5"/>
    <w:rsid w:val="00F70944"/>
    <w:rsid w:val="00F70950"/>
    <w:rsid w:val="00F70B52"/>
    <w:rsid w:val="00F70CD1"/>
    <w:rsid w:val="00F70D1E"/>
    <w:rsid w:val="00F713A8"/>
    <w:rsid w:val="00F715BF"/>
    <w:rsid w:val="00F71658"/>
    <w:rsid w:val="00F716C8"/>
    <w:rsid w:val="00F716E8"/>
    <w:rsid w:val="00F71877"/>
    <w:rsid w:val="00F71C8B"/>
    <w:rsid w:val="00F71FEC"/>
    <w:rsid w:val="00F72070"/>
    <w:rsid w:val="00F7256E"/>
    <w:rsid w:val="00F7274F"/>
    <w:rsid w:val="00F72924"/>
    <w:rsid w:val="00F72A65"/>
    <w:rsid w:val="00F72C77"/>
    <w:rsid w:val="00F72CAE"/>
    <w:rsid w:val="00F72D06"/>
    <w:rsid w:val="00F734AC"/>
    <w:rsid w:val="00F73544"/>
    <w:rsid w:val="00F73643"/>
    <w:rsid w:val="00F737E9"/>
    <w:rsid w:val="00F73C66"/>
    <w:rsid w:val="00F73CDF"/>
    <w:rsid w:val="00F7423D"/>
    <w:rsid w:val="00F74738"/>
    <w:rsid w:val="00F748B0"/>
    <w:rsid w:val="00F74CAE"/>
    <w:rsid w:val="00F7502D"/>
    <w:rsid w:val="00F75073"/>
    <w:rsid w:val="00F7508D"/>
    <w:rsid w:val="00F753F4"/>
    <w:rsid w:val="00F76011"/>
    <w:rsid w:val="00F7612F"/>
    <w:rsid w:val="00F76769"/>
    <w:rsid w:val="00F76816"/>
    <w:rsid w:val="00F76849"/>
    <w:rsid w:val="00F7697B"/>
    <w:rsid w:val="00F76990"/>
    <w:rsid w:val="00F76A9D"/>
    <w:rsid w:val="00F76AF3"/>
    <w:rsid w:val="00F76B1C"/>
    <w:rsid w:val="00F76B57"/>
    <w:rsid w:val="00F76B7D"/>
    <w:rsid w:val="00F76F14"/>
    <w:rsid w:val="00F77257"/>
    <w:rsid w:val="00F77304"/>
    <w:rsid w:val="00F7794F"/>
    <w:rsid w:val="00F77BC7"/>
    <w:rsid w:val="00F77DD2"/>
    <w:rsid w:val="00F80275"/>
    <w:rsid w:val="00F80681"/>
    <w:rsid w:val="00F80B31"/>
    <w:rsid w:val="00F80BF4"/>
    <w:rsid w:val="00F80EB9"/>
    <w:rsid w:val="00F8119E"/>
    <w:rsid w:val="00F81656"/>
    <w:rsid w:val="00F81793"/>
    <w:rsid w:val="00F81B95"/>
    <w:rsid w:val="00F81E02"/>
    <w:rsid w:val="00F82010"/>
    <w:rsid w:val="00F827CF"/>
    <w:rsid w:val="00F82810"/>
    <w:rsid w:val="00F82C2D"/>
    <w:rsid w:val="00F82CAF"/>
    <w:rsid w:val="00F82CEC"/>
    <w:rsid w:val="00F831BD"/>
    <w:rsid w:val="00F83439"/>
    <w:rsid w:val="00F83516"/>
    <w:rsid w:val="00F83569"/>
    <w:rsid w:val="00F838D9"/>
    <w:rsid w:val="00F839B9"/>
    <w:rsid w:val="00F83C50"/>
    <w:rsid w:val="00F83CE5"/>
    <w:rsid w:val="00F83F0A"/>
    <w:rsid w:val="00F8402C"/>
    <w:rsid w:val="00F84356"/>
    <w:rsid w:val="00F84608"/>
    <w:rsid w:val="00F84766"/>
    <w:rsid w:val="00F8480F"/>
    <w:rsid w:val="00F84D82"/>
    <w:rsid w:val="00F84DF9"/>
    <w:rsid w:val="00F84E3F"/>
    <w:rsid w:val="00F84EFC"/>
    <w:rsid w:val="00F84FD6"/>
    <w:rsid w:val="00F8566A"/>
    <w:rsid w:val="00F8581A"/>
    <w:rsid w:val="00F858D5"/>
    <w:rsid w:val="00F85D61"/>
    <w:rsid w:val="00F85E01"/>
    <w:rsid w:val="00F86019"/>
    <w:rsid w:val="00F861F1"/>
    <w:rsid w:val="00F862D2"/>
    <w:rsid w:val="00F863D2"/>
    <w:rsid w:val="00F86453"/>
    <w:rsid w:val="00F86BE7"/>
    <w:rsid w:val="00F87004"/>
    <w:rsid w:val="00F871B1"/>
    <w:rsid w:val="00F8765B"/>
    <w:rsid w:val="00F878CD"/>
    <w:rsid w:val="00F87F70"/>
    <w:rsid w:val="00F90075"/>
    <w:rsid w:val="00F90087"/>
    <w:rsid w:val="00F90365"/>
    <w:rsid w:val="00F90530"/>
    <w:rsid w:val="00F905BF"/>
    <w:rsid w:val="00F90BC8"/>
    <w:rsid w:val="00F90C67"/>
    <w:rsid w:val="00F91171"/>
    <w:rsid w:val="00F9164F"/>
    <w:rsid w:val="00F91A14"/>
    <w:rsid w:val="00F91E5C"/>
    <w:rsid w:val="00F91FD1"/>
    <w:rsid w:val="00F920B8"/>
    <w:rsid w:val="00F92182"/>
    <w:rsid w:val="00F92354"/>
    <w:rsid w:val="00F92A96"/>
    <w:rsid w:val="00F92B40"/>
    <w:rsid w:val="00F9305F"/>
    <w:rsid w:val="00F93355"/>
    <w:rsid w:val="00F93A93"/>
    <w:rsid w:val="00F93E05"/>
    <w:rsid w:val="00F93E59"/>
    <w:rsid w:val="00F93EB7"/>
    <w:rsid w:val="00F9403F"/>
    <w:rsid w:val="00F941FC"/>
    <w:rsid w:val="00F94211"/>
    <w:rsid w:val="00F94270"/>
    <w:rsid w:val="00F942F2"/>
    <w:rsid w:val="00F94306"/>
    <w:rsid w:val="00F943BE"/>
    <w:rsid w:val="00F948CC"/>
    <w:rsid w:val="00F94FA9"/>
    <w:rsid w:val="00F9508F"/>
    <w:rsid w:val="00F9512A"/>
    <w:rsid w:val="00F9595E"/>
    <w:rsid w:val="00F95B3F"/>
    <w:rsid w:val="00F95D6D"/>
    <w:rsid w:val="00F9621A"/>
    <w:rsid w:val="00F96469"/>
    <w:rsid w:val="00F965A7"/>
    <w:rsid w:val="00F96666"/>
    <w:rsid w:val="00F9683F"/>
    <w:rsid w:val="00F96A62"/>
    <w:rsid w:val="00F96B64"/>
    <w:rsid w:val="00F96E3E"/>
    <w:rsid w:val="00F971A9"/>
    <w:rsid w:val="00F9725D"/>
    <w:rsid w:val="00F975CB"/>
    <w:rsid w:val="00F975D4"/>
    <w:rsid w:val="00F975E2"/>
    <w:rsid w:val="00F979DC"/>
    <w:rsid w:val="00F97B73"/>
    <w:rsid w:val="00F97C55"/>
    <w:rsid w:val="00F97D62"/>
    <w:rsid w:val="00F97F1F"/>
    <w:rsid w:val="00F97FA8"/>
    <w:rsid w:val="00F97FF5"/>
    <w:rsid w:val="00FA00C8"/>
    <w:rsid w:val="00FA02BA"/>
    <w:rsid w:val="00FA0381"/>
    <w:rsid w:val="00FA03ED"/>
    <w:rsid w:val="00FA0697"/>
    <w:rsid w:val="00FA07B3"/>
    <w:rsid w:val="00FA0F1C"/>
    <w:rsid w:val="00FA0F36"/>
    <w:rsid w:val="00FA13AB"/>
    <w:rsid w:val="00FA1478"/>
    <w:rsid w:val="00FA1C11"/>
    <w:rsid w:val="00FA2204"/>
    <w:rsid w:val="00FA2475"/>
    <w:rsid w:val="00FA255F"/>
    <w:rsid w:val="00FA25B9"/>
    <w:rsid w:val="00FA2664"/>
    <w:rsid w:val="00FA2992"/>
    <w:rsid w:val="00FA2CEA"/>
    <w:rsid w:val="00FA2D60"/>
    <w:rsid w:val="00FA3450"/>
    <w:rsid w:val="00FA3548"/>
    <w:rsid w:val="00FA391D"/>
    <w:rsid w:val="00FA3A2C"/>
    <w:rsid w:val="00FA3D8F"/>
    <w:rsid w:val="00FA3EF4"/>
    <w:rsid w:val="00FA4265"/>
    <w:rsid w:val="00FA4466"/>
    <w:rsid w:val="00FA4539"/>
    <w:rsid w:val="00FA4E5F"/>
    <w:rsid w:val="00FA4FB5"/>
    <w:rsid w:val="00FA5161"/>
    <w:rsid w:val="00FA53BE"/>
    <w:rsid w:val="00FA5403"/>
    <w:rsid w:val="00FA5435"/>
    <w:rsid w:val="00FA5611"/>
    <w:rsid w:val="00FA5742"/>
    <w:rsid w:val="00FA5A3F"/>
    <w:rsid w:val="00FA6193"/>
    <w:rsid w:val="00FA6203"/>
    <w:rsid w:val="00FA653B"/>
    <w:rsid w:val="00FA65BA"/>
    <w:rsid w:val="00FA6BC5"/>
    <w:rsid w:val="00FA6CBA"/>
    <w:rsid w:val="00FA6F39"/>
    <w:rsid w:val="00FA7283"/>
    <w:rsid w:val="00FA72D1"/>
    <w:rsid w:val="00FA75D2"/>
    <w:rsid w:val="00FA7E5F"/>
    <w:rsid w:val="00FB0196"/>
    <w:rsid w:val="00FB0408"/>
    <w:rsid w:val="00FB0444"/>
    <w:rsid w:val="00FB0852"/>
    <w:rsid w:val="00FB0893"/>
    <w:rsid w:val="00FB0945"/>
    <w:rsid w:val="00FB099C"/>
    <w:rsid w:val="00FB0C0F"/>
    <w:rsid w:val="00FB0EF2"/>
    <w:rsid w:val="00FB104E"/>
    <w:rsid w:val="00FB1068"/>
    <w:rsid w:val="00FB1683"/>
    <w:rsid w:val="00FB1A4D"/>
    <w:rsid w:val="00FB1AAC"/>
    <w:rsid w:val="00FB1AE9"/>
    <w:rsid w:val="00FB1C35"/>
    <w:rsid w:val="00FB1C82"/>
    <w:rsid w:val="00FB1C99"/>
    <w:rsid w:val="00FB1CE7"/>
    <w:rsid w:val="00FB20DB"/>
    <w:rsid w:val="00FB230A"/>
    <w:rsid w:val="00FB2362"/>
    <w:rsid w:val="00FB2413"/>
    <w:rsid w:val="00FB24E0"/>
    <w:rsid w:val="00FB2506"/>
    <w:rsid w:val="00FB26EA"/>
    <w:rsid w:val="00FB27BD"/>
    <w:rsid w:val="00FB28D2"/>
    <w:rsid w:val="00FB2C51"/>
    <w:rsid w:val="00FB30E1"/>
    <w:rsid w:val="00FB3531"/>
    <w:rsid w:val="00FB39FC"/>
    <w:rsid w:val="00FB3EAC"/>
    <w:rsid w:val="00FB405B"/>
    <w:rsid w:val="00FB490F"/>
    <w:rsid w:val="00FB496F"/>
    <w:rsid w:val="00FB4CB1"/>
    <w:rsid w:val="00FB4D0E"/>
    <w:rsid w:val="00FB4DBF"/>
    <w:rsid w:val="00FB5090"/>
    <w:rsid w:val="00FB57F9"/>
    <w:rsid w:val="00FB5E24"/>
    <w:rsid w:val="00FB654E"/>
    <w:rsid w:val="00FB657E"/>
    <w:rsid w:val="00FB65A0"/>
    <w:rsid w:val="00FB66B6"/>
    <w:rsid w:val="00FB6AAB"/>
    <w:rsid w:val="00FB6CCF"/>
    <w:rsid w:val="00FB6F5C"/>
    <w:rsid w:val="00FB7000"/>
    <w:rsid w:val="00FB7122"/>
    <w:rsid w:val="00FB729E"/>
    <w:rsid w:val="00FB7791"/>
    <w:rsid w:val="00FB7837"/>
    <w:rsid w:val="00FB7E02"/>
    <w:rsid w:val="00FB7F3C"/>
    <w:rsid w:val="00FB7FAA"/>
    <w:rsid w:val="00FC007A"/>
    <w:rsid w:val="00FC0383"/>
    <w:rsid w:val="00FC03D2"/>
    <w:rsid w:val="00FC0411"/>
    <w:rsid w:val="00FC0426"/>
    <w:rsid w:val="00FC04AA"/>
    <w:rsid w:val="00FC07ED"/>
    <w:rsid w:val="00FC0A2E"/>
    <w:rsid w:val="00FC0AAE"/>
    <w:rsid w:val="00FC0B27"/>
    <w:rsid w:val="00FC0BB5"/>
    <w:rsid w:val="00FC0DEF"/>
    <w:rsid w:val="00FC0F56"/>
    <w:rsid w:val="00FC1015"/>
    <w:rsid w:val="00FC1137"/>
    <w:rsid w:val="00FC131B"/>
    <w:rsid w:val="00FC1459"/>
    <w:rsid w:val="00FC14F5"/>
    <w:rsid w:val="00FC18BE"/>
    <w:rsid w:val="00FC2311"/>
    <w:rsid w:val="00FC2432"/>
    <w:rsid w:val="00FC2444"/>
    <w:rsid w:val="00FC25FB"/>
    <w:rsid w:val="00FC2635"/>
    <w:rsid w:val="00FC276D"/>
    <w:rsid w:val="00FC2864"/>
    <w:rsid w:val="00FC29DF"/>
    <w:rsid w:val="00FC2B56"/>
    <w:rsid w:val="00FC2DBD"/>
    <w:rsid w:val="00FC31F4"/>
    <w:rsid w:val="00FC349E"/>
    <w:rsid w:val="00FC3956"/>
    <w:rsid w:val="00FC398B"/>
    <w:rsid w:val="00FC3B00"/>
    <w:rsid w:val="00FC3C5B"/>
    <w:rsid w:val="00FC3EB2"/>
    <w:rsid w:val="00FC40A2"/>
    <w:rsid w:val="00FC410F"/>
    <w:rsid w:val="00FC4626"/>
    <w:rsid w:val="00FC4663"/>
    <w:rsid w:val="00FC47FC"/>
    <w:rsid w:val="00FC4974"/>
    <w:rsid w:val="00FC4ADF"/>
    <w:rsid w:val="00FC4CE7"/>
    <w:rsid w:val="00FC5037"/>
    <w:rsid w:val="00FC5126"/>
    <w:rsid w:val="00FC5209"/>
    <w:rsid w:val="00FC5DDC"/>
    <w:rsid w:val="00FC63B6"/>
    <w:rsid w:val="00FC6519"/>
    <w:rsid w:val="00FC66C1"/>
    <w:rsid w:val="00FC673E"/>
    <w:rsid w:val="00FC6767"/>
    <w:rsid w:val="00FC6925"/>
    <w:rsid w:val="00FC6AD7"/>
    <w:rsid w:val="00FC6CBA"/>
    <w:rsid w:val="00FC6E73"/>
    <w:rsid w:val="00FC73E3"/>
    <w:rsid w:val="00FC751B"/>
    <w:rsid w:val="00FC776C"/>
    <w:rsid w:val="00FD04E3"/>
    <w:rsid w:val="00FD089F"/>
    <w:rsid w:val="00FD0A60"/>
    <w:rsid w:val="00FD0E22"/>
    <w:rsid w:val="00FD1193"/>
    <w:rsid w:val="00FD14D5"/>
    <w:rsid w:val="00FD1592"/>
    <w:rsid w:val="00FD191D"/>
    <w:rsid w:val="00FD1CD1"/>
    <w:rsid w:val="00FD1D95"/>
    <w:rsid w:val="00FD21B7"/>
    <w:rsid w:val="00FD2518"/>
    <w:rsid w:val="00FD2643"/>
    <w:rsid w:val="00FD2AF1"/>
    <w:rsid w:val="00FD2DC9"/>
    <w:rsid w:val="00FD2FF2"/>
    <w:rsid w:val="00FD3131"/>
    <w:rsid w:val="00FD33A6"/>
    <w:rsid w:val="00FD3BB8"/>
    <w:rsid w:val="00FD402E"/>
    <w:rsid w:val="00FD40DD"/>
    <w:rsid w:val="00FD43A8"/>
    <w:rsid w:val="00FD43BC"/>
    <w:rsid w:val="00FD4888"/>
    <w:rsid w:val="00FD4999"/>
    <w:rsid w:val="00FD49C6"/>
    <w:rsid w:val="00FD4A22"/>
    <w:rsid w:val="00FD4ED2"/>
    <w:rsid w:val="00FD52BA"/>
    <w:rsid w:val="00FD542D"/>
    <w:rsid w:val="00FD54BC"/>
    <w:rsid w:val="00FD57B2"/>
    <w:rsid w:val="00FD5900"/>
    <w:rsid w:val="00FD594D"/>
    <w:rsid w:val="00FD5BA9"/>
    <w:rsid w:val="00FD5E2C"/>
    <w:rsid w:val="00FD5ED4"/>
    <w:rsid w:val="00FD6169"/>
    <w:rsid w:val="00FD62D4"/>
    <w:rsid w:val="00FD63A0"/>
    <w:rsid w:val="00FD6446"/>
    <w:rsid w:val="00FD648D"/>
    <w:rsid w:val="00FD64EE"/>
    <w:rsid w:val="00FD6673"/>
    <w:rsid w:val="00FD66D2"/>
    <w:rsid w:val="00FD6D7D"/>
    <w:rsid w:val="00FD6E3C"/>
    <w:rsid w:val="00FD6E4B"/>
    <w:rsid w:val="00FD708F"/>
    <w:rsid w:val="00FD70AB"/>
    <w:rsid w:val="00FD70E1"/>
    <w:rsid w:val="00FD7693"/>
    <w:rsid w:val="00FD7A14"/>
    <w:rsid w:val="00FD7B5A"/>
    <w:rsid w:val="00FD7CAF"/>
    <w:rsid w:val="00FD7D4E"/>
    <w:rsid w:val="00FE00EB"/>
    <w:rsid w:val="00FE0213"/>
    <w:rsid w:val="00FE04BF"/>
    <w:rsid w:val="00FE05DA"/>
    <w:rsid w:val="00FE0871"/>
    <w:rsid w:val="00FE0FAA"/>
    <w:rsid w:val="00FE0FEE"/>
    <w:rsid w:val="00FE1F56"/>
    <w:rsid w:val="00FE21D5"/>
    <w:rsid w:val="00FE22CA"/>
    <w:rsid w:val="00FE23B3"/>
    <w:rsid w:val="00FE25D7"/>
    <w:rsid w:val="00FE288F"/>
    <w:rsid w:val="00FE298A"/>
    <w:rsid w:val="00FE2C6B"/>
    <w:rsid w:val="00FE390F"/>
    <w:rsid w:val="00FE3C7D"/>
    <w:rsid w:val="00FE4296"/>
    <w:rsid w:val="00FE43C7"/>
    <w:rsid w:val="00FE446F"/>
    <w:rsid w:val="00FE4494"/>
    <w:rsid w:val="00FE456F"/>
    <w:rsid w:val="00FE46CE"/>
    <w:rsid w:val="00FE48D1"/>
    <w:rsid w:val="00FE4EB7"/>
    <w:rsid w:val="00FE4F6C"/>
    <w:rsid w:val="00FE511D"/>
    <w:rsid w:val="00FE539E"/>
    <w:rsid w:val="00FE5732"/>
    <w:rsid w:val="00FE5A62"/>
    <w:rsid w:val="00FE5D67"/>
    <w:rsid w:val="00FE620E"/>
    <w:rsid w:val="00FE6314"/>
    <w:rsid w:val="00FE6321"/>
    <w:rsid w:val="00FE64DD"/>
    <w:rsid w:val="00FE66DE"/>
    <w:rsid w:val="00FE67D4"/>
    <w:rsid w:val="00FE68BC"/>
    <w:rsid w:val="00FE69D7"/>
    <w:rsid w:val="00FE739B"/>
    <w:rsid w:val="00FE788C"/>
    <w:rsid w:val="00FE7B4B"/>
    <w:rsid w:val="00FF006D"/>
    <w:rsid w:val="00FF05CC"/>
    <w:rsid w:val="00FF0612"/>
    <w:rsid w:val="00FF06AD"/>
    <w:rsid w:val="00FF0716"/>
    <w:rsid w:val="00FF0987"/>
    <w:rsid w:val="00FF0AF4"/>
    <w:rsid w:val="00FF0E9C"/>
    <w:rsid w:val="00FF11C8"/>
    <w:rsid w:val="00FF1408"/>
    <w:rsid w:val="00FF143E"/>
    <w:rsid w:val="00FF2132"/>
    <w:rsid w:val="00FF22E9"/>
    <w:rsid w:val="00FF2B53"/>
    <w:rsid w:val="00FF2E28"/>
    <w:rsid w:val="00FF2F97"/>
    <w:rsid w:val="00FF3216"/>
    <w:rsid w:val="00FF335B"/>
    <w:rsid w:val="00FF33A3"/>
    <w:rsid w:val="00FF3B71"/>
    <w:rsid w:val="00FF3B7B"/>
    <w:rsid w:val="00FF3C2D"/>
    <w:rsid w:val="00FF3CF6"/>
    <w:rsid w:val="00FF4105"/>
    <w:rsid w:val="00FF4A99"/>
    <w:rsid w:val="00FF4C68"/>
    <w:rsid w:val="00FF4CA7"/>
    <w:rsid w:val="00FF4D0A"/>
    <w:rsid w:val="00FF5341"/>
    <w:rsid w:val="00FF547A"/>
    <w:rsid w:val="00FF56B7"/>
    <w:rsid w:val="00FF5A7C"/>
    <w:rsid w:val="00FF5AEC"/>
    <w:rsid w:val="00FF5BCD"/>
    <w:rsid w:val="00FF5C7A"/>
    <w:rsid w:val="00FF6003"/>
    <w:rsid w:val="00FF62A6"/>
    <w:rsid w:val="00FF63C2"/>
    <w:rsid w:val="00FF653B"/>
    <w:rsid w:val="00FF67E4"/>
    <w:rsid w:val="00FF68D5"/>
    <w:rsid w:val="00FF6B2E"/>
    <w:rsid w:val="00FF6BEA"/>
    <w:rsid w:val="00FF6C00"/>
    <w:rsid w:val="00FF6EA0"/>
    <w:rsid w:val="00FF6ED7"/>
    <w:rsid w:val="00FF719C"/>
    <w:rsid w:val="00FF7657"/>
    <w:rsid w:val="00FF78CF"/>
    <w:rsid w:val="00FF79D6"/>
    <w:rsid w:val="00FF7A58"/>
    <w:rsid w:val="00FF7D03"/>
    <w:rsid w:val="00FF7D4C"/>
    <w:rsid w:val="00FF7FAF"/>
    <w:rsid w:val="0159F1FA"/>
    <w:rsid w:val="016F74EA"/>
    <w:rsid w:val="01731A57"/>
    <w:rsid w:val="01D2C0F4"/>
    <w:rsid w:val="02430A94"/>
    <w:rsid w:val="026AF9BD"/>
    <w:rsid w:val="02879728"/>
    <w:rsid w:val="03468352"/>
    <w:rsid w:val="03574F85"/>
    <w:rsid w:val="039FD036"/>
    <w:rsid w:val="03C10F37"/>
    <w:rsid w:val="03F167A2"/>
    <w:rsid w:val="03FAC025"/>
    <w:rsid w:val="0464BC3E"/>
    <w:rsid w:val="04946034"/>
    <w:rsid w:val="04DAEED7"/>
    <w:rsid w:val="050C2CFE"/>
    <w:rsid w:val="0511CB55"/>
    <w:rsid w:val="052EBBC4"/>
    <w:rsid w:val="05476A10"/>
    <w:rsid w:val="0564410D"/>
    <w:rsid w:val="056B2798"/>
    <w:rsid w:val="05A7BAAF"/>
    <w:rsid w:val="05DF96C8"/>
    <w:rsid w:val="06468B7A"/>
    <w:rsid w:val="0646E703"/>
    <w:rsid w:val="06F083A5"/>
    <w:rsid w:val="071C387A"/>
    <w:rsid w:val="077379A3"/>
    <w:rsid w:val="08651D1A"/>
    <w:rsid w:val="08BC3F6C"/>
    <w:rsid w:val="08FD130E"/>
    <w:rsid w:val="091CACC3"/>
    <w:rsid w:val="09456BAD"/>
    <w:rsid w:val="09A72DAF"/>
    <w:rsid w:val="0A19C648"/>
    <w:rsid w:val="0A3C10DE"/>
    <w:rsid w:val="0A55E37B"/>
    <w:rsid w:val="0A952803"/>
    <w:rsid w:val="0AC748A7"/>
    <w:rsid w:val="0ACC1702"/>
    <w:rsid w:val="0BCE300E"/>
    <w:rsid w:val="0BF10E6C"/>
    <w:rsid w:val="0C2C0585"/>
    <w:rsid w:val="0CDCC13E"/>
    <w:rsid w:val="0CF06B52"/>
    <w:rsid w:val="0D3E6AC2"/>
    <w:rsid w:val="0D9B1361"/>
    <w:rsid w:val="0E060E2F"/>
    <w:rsid w:val="0E126E64"/>
    <w:rsid w:val="0E19FB63"/>
    <w:rsid w:val="0E1B271F"/>
    <w:rsid w:val="0E53DAB7"/>
    <w:rsid w:val="0E5BC83D"/>
    <w:rsid w:val="0E8F3E40"/>
    <w:rsid w:val="0EAE8280"/>
    <w:rsid w:val="0EF3CE9D"/>
    <w:rsid w:val="0FA94BC2"/>
    <w:rsid w:val="0FB07211"/>
    <w:rsid w:val="101458E4"/>
    <w:rsid w:val="1054752D"/>
    <w:rsid w:val="106500DE"/>
    <w:rsid w:val="10AB5732"/>
    <w:rsid w:val="10BB180A"/>
    <w:rsid w:val="10EF3CCD"/>
    <w:rsid w:val="110E38CD"/>
    <w:rsid w:val="11311480"/>
    <w:rsid w:val="1163167E"/>
    <w:rsid w:val="12800F11"/>
    <w:rsid w:val="12BAA1F5"/>
    <w:rsid w:val="12CDFEF2"/>
    <w:rsid w:val="12DBE1FD"/>
    <w:rsid w:val="12EC140D"/>
    <w:rsid w:val="12F44F51"/>
    <w:rsid w:val="130831A7"/>
    <w:rsid w:val="13101F2D"/>
    <w:rsid w:val="131E40E4"/>
    <w:rsid w:val="13A22F40"/>
    <w:rsid w:val="13E72A7D"/>
    <w:rsid w:val="13FFA918"/>
    <w:rsid w:val="1406DF99"/>
    <w:rsid w:val="14D1A92D"/>
    <w:rsid w:val="15326531"/>
    <w:rsid w:val="155B73F7"/>
    <w:rsid w:val="155CDBD3"/>
    <w:rsid w:val="157E6F41"/>
    <w:rsid w:val="158C3F8C"/>
    <w:rsid w:val="15DD493A"/>
    <w:rsid w:val="1647EBA6"/>
    <w:rsid w:val="16563D68"/>
    <w:rsid w:val="165A8652"/>
    <w:rsid w:val="17327B1B"/>
    <w:rsid w:val="173749DA"/>
    <w:rsid w:val="174353D3"/>
    <w:rsid w:val="182375E9"/>
    <w:rsid w:val="1833939B"/>
    <w:rsid w:val="18647DD1"/>
    <w:rsid w:val="188382DB"/>
    <w:rsid w:val="18D61A2B"/>
    <w:rsid w:val="1929E379"/>
    <w:rsid w:val="192B171F"/>
    <w:rsid w:val="19368907"/>
    <w:rsid w:val="1949AC5B"/>
    <w:rsid w:val="196E841E"/>
    <w:rsid w:val="197C6131"/>
    <w:rsid w:val="199C6038"/>
    <w:rsid w:val="19EEA06E"/>
    <w:rsid w:val="1A1F533C"/>
    <w:rsid w:val="1A3DD91E"/>
    <w:rsid w:val="1B6EB788"/>
    <w:rsid w:val="1B99CD43"/>
    <w:rsid w:val="1BB18947"/>
    <w:rsid w:val="1BB82EA2"/>
    <w:rsid w:val="1BFA5C50"/>
    <w:rsid w:val="1C7B266F"/>
    <w:rsid w:val="1D00B2FA"/>
    <w:rsid w:val="1D0416C3"/>
    <w:rsid w:val="1D0EA808"/>
    <w:rsid w:val="1D1D2FE4"/>
    <w:rsid w:val="1D359DA4"/>
    <w:rsid w:val="1D40E8E7"/>
    <w:rsid w:val="1D6B6EA2"/>
    <w:rsid w:val="1D878998"/>
    <w:rsid w:val="1D9A5BF9"/>
    <w:rsid w:val="1E4270DC"/>
    <w:rsid w:val="1E4C1CF3"/>
    <w:rsid w:val="1E79AE1A"/>
    <w:rsid w:val="1EA11B3D"/>
    <w:rsid w:val="1F278A69"/>
    <w:rsid w:val="1F3F3F29"/>
    <w:rsid w:val="1FCDA254"/>
    <w:rsid w:val="1FD39EB0"/>
    <w:rsid w:val="20858856"/>
    <w:rsid w:val="208F05AA"/>
    <w:rsid w:val="20F2586A"/>
    <w:rsid w:val="2135AD8D"/>
    <w:rsid w:val="2162226F"/>
    <w:rsid w:val="2182F419"/>
    <w:rsid w:val="22152C44"/>
    <w:rsid w:val="22A26301"/>
    <w:rsid w:val="22B357C0"/>
    <w:rsid w:val="22E93A10"/>
    <w:rsid w:val="230570A1"/>
    <w:rsid w:val="2310DDB9"/>
    <w:rsid w:val="23378A44"/>
    <w:rsid w:val="23390E57"/>
    <w:rsid w:val="2448F28E"/>
    <w:rsid w:val="247CC783"/>
    <w:rsid w:val="254D3396"/>
    <w:rsid w:val="2579FB47"/>
    <w:rsid w:val="25866341"/>
    <w:rsid w:val="25987832"/>
    <w:rsid w:val="26689292"/>
    <w:rsid w:val="266C3413"/>
    <w:rsid w:val="2676BDC1"/>
    <w:rsid w:val="27489EE5"/>
    <w:rsid w:val="275CA3BF"/>
    <w:rsid w:val="27CC95F7"/>
    <w:rsid w:val="284DAAA6"/>
    <w:rsid w:val="28962E40"/>
    <w:rsid w:val="28A4361B"/>
    <w:rsid w:val="28E76911"/>
    <w:rsid w:val="28F02E1E"/>
    <w:rsid w:val="2903B29D"/>
    <w:rsid w:val="2954D887"/>
    <w:rsid w:val="296196FD"/>
    <w:rsid w:val="29A3C79E"/>
    <w:rsid w:val="29A6335D"/>
    <w:rsid w:val="29ACBD10"/>
    <w:rsid w:val="29EE030E"/>
    <w:rsid w:val="29EF1EFE"/>
    <w:rsid w:val="2AA0E079"/>
    <w:rsid w:val="2B1532A8"/>
    <w:rsid w:val="2B7AD181"/>
    <w:rsid w:val="2B800989"/>
    <w:rsid w:val="2C2A1614"/>
    <w:rsid w:val="2C4E4BE1"/>
    <w:rsid w:val="2C61559D"/>
    <w:rsid w:val="2C7AD28F"/>
    <w:rsid w:val="2C8EED70"/>
    <w:rsid w:val="2CB24B45"/>
    <w:rsid w:val="2CC54B41"/>
    <w:rsid w:val="2CD5ACF4"/>
    <w:rsid w:val="2D754635"/>
    <w:rsid w:val="2DE660F7"/>
    <w:rsid w:val="2DEFDC63"/>
    <w:rsid w:val="2E0EBFB9"/>
    <w:rsid w:val="2EA25471"/>
    <w:rsid w:val="2EAA37FE"/>
    <w:rsid w:val="2EB0721B"/>
    <w:rsid w:val="2EEE12FC"/>
    <w:rsid w:val="2F164542"/>
    <w:rsid w:val="2F9A075A"/>
    <w:rsid w:val="2F9F24A3"/>
    <w:rsid w:val="2FFCEC03"/>
    <w:rsid w:val="3004C5FF"/>
    <w:rsid w:val="3112BB42"/>
    <w:rsid w:val="31CB4513"/>
    <w:rsid w:val="31D596CB"/>
    <w:rsid w:val="31D674C7"/>
    <w:rsid w:val="31DF857C"/>
    <w:rsid w:val="32299AAE"/>
    <w:rsid w:val="322FBEFE"/>
    <w:rsid w:val="32A0FAD6"/>
    <w:rsid w:val="32BF52A3"/>
    <w:rsid w:val="334DD2E4"/>
    <w:rsid w:val="336DBAD1"/>
    <w:rsid w:val="3375F251"/>
    <w:rsid w:val="33FB7C6F"/>
    <w:rsid w:val="34B018D8"/>
    <w:rsid w:val="352B9730"/>
    <w:rsid w:val="35F52E27"/>
    <w:rsid w:val="36407EAC"/>
    <w:rsid w:val="364929ED"/>
    <w:rsid w:val="364CAA2C"/>
    <w:rsid w:val="366BB0BE"/>
    <w:rsid w:val="369B4BAA"/>
    <w:rsid w:val="36C9C2C9"/>
    <w:rsid w:val="36F91636"/>
    <w:rsid w:val="36FFA2A1"/>
    <w:rsid w:val="37339E94"/>
    <w:rsid w:val="37358D46"/>
    <w:rsid w:val="3749E8BD"/>
    <w:rsid w:val="3778AE38"/>
    <w:rsid w:val="379B50FA"/>
    <w:rsid w:val="379C2B15"/>
    <w:rsid w:val="37A91FD5"/>
    <w:rsid w:val="381CAB9B"/>
    <w:rsid w:val="3827BB31"/>
    <w:rsid w:val="3849390C"/>
    <w:rsid w:val="3853AEF4"/>
    <w:rsid w:val="3899899C"/>
    <w:rsid w:val="394B692F"/>
    <w:rsid w:val="39A6CEBD"/>
    <w:rsid w:val="3A041B13"/>
    <w:rsid w:val="3A22794F"/>
    <w:rsid w:val="3A650146"/>
    <w:rsid w:val="3B0D234C"/>
    <w:rsid w:val="3B1817D5"/>
    <w:rsid w:val="3B6A6E4F"/>
    <w:rsid w:val="3B713F4E"/>
    <w:rsid w:val="3B76FC16"/>
    <w:rsid w:val="3BFF6C36"/>
    <w:rsid w:val="3C1A6943"/>
    <w:rsid w:val="3C97A36E"/>
    <w:rsid w:val="3CECA569"/>
    <w:rsid w:val="3D0D878D"/>
    <w:rsid w:val="3D8DB6DD"/>
    <w:rsid w:val="3DDC7F85"/>
    <w:rsid w:val="3DF3F04E"/>
    <w:rsid w:val="3E426F58"/>
    <w:rsid w:val="3E9CBB04"/>
    <w:rsid w:val="3EC28831"/>
    <w:rsid w:val="3F2F77B1"/>
    <w:rsid w:val="3FABB4EF"/>
    <w:rsid w:val="3FBE754B"/>
    <w:rsid w:val="3FE3003C"/>
    <w:rsid w:val="40521251"/>
    <w:rsid w:val="40655F5C"/>
    <w:rsid w:val="40A36C27"/>
    <w:rsid w:val="40CF1992"/>
    <w:rsid w:val="40EA3B5E"/>
    <w:rsid w:val="41070A95"/>
    <w:rsid w:val="41074ED5"/>
    <w:rsid w:val="412F9487"/>
    <w:rsid w:val="417BF386"/>
    <w:rsid w:val="419BBF51"/>
    <w:rsid w:val="41C01837"/>
    <w:rsid w:val="42126A94"/>
    <w:rsid w:val="424F3094"/>
    <w:rsid w:val="425BA869"/>
    <w:rsid w:val="428C7FF9"/>
    <w:rsid w:val="42E0FC51"/>
    <w:rsid w:val="433630E0"/>
    <w:rsid w:val="4352999C"/>
    <w:rsid w:val="43DC081A"/>
    <w:rsid w:val="43E6D1AD"/>
    <w:rsid w:val="441BEB38"/>
    <w:rsid w:val="4460441E"/>
    <w:rsid w:val="452224AF"/>
    <w:rsid w:val="4577C238"/>
    <w:rsid w:val="45B9CAC3"/>
    <w:rsid w:val="460BF0E3"/>
    <w:rsid w:val="460CCC92"/>
    <w:rsid w:val="460D0235"/>
    <w:rsid w:val="462DB9CC"/>
    <w:rsid w:val="470B87B2"/>
    <w:rsid w:val="4799AA81"/>
    <w:rsid w:val="48010CE3"/>
    <w:rsid w:val="481CC78B"/>
    <w:rsid w:val="4881EF60"/>
    <w:rsid w:val="48E11E0F"/>
    <w:rsid w:val="494245B2"/>
    <w:rsid w:val="4961B855"/>
    <w:rsid w:val="4A2EE568"/>
    <w:rsid w:val="4A7B8661"/>
    <w:rsid w:val="4AE03DB5"/>
    <w:rsid w:val="4AF5311D"/>
    <w:rsid w:val="4B6651AF"/>
    <w:rsid w:val="4B998A73"/>
    <w:rsid w:val="4BA38BCE"/>
    <w:rsid w:val="4BCA552B"/>
    <w:rsid w:val="4C68B03D"/>
    <w:rsid w:val="4C7C0E16"/>
    <w:rsid w:val="4C8049B0"/>
    <w:rsid w:val="4CBEC0BD"/>
    <w:rsid w:val="4CDCE8F9"/>
    <w:rsid w:val="4CEA0624"/>
    <w:rsid w:val="4D35565B"/>
    <w:rsid w:val="4D48F276"/>
    <w:rsid w:val="4D5CB691"/>
    <w:rsid w:val="4DF23013"/>
    <w:rsid w:val="4E1319CA"/>
    <w:rsid w:val="4E3D3D96"/>
    <w:rsid w:val="4E5A911E"/>
    <w:rsid w:val="4ED0ADF4"/>
    <w:rsid w:val="4EDA9BFF"/>
    <w:rsid w:val="4EEA5AC5"/>
    <w:rsid w:val="4EFA2F3C"/>
    <w:rsid w:val="4F65A865"/>
    <w:rsid w:val="4F8945AF"/>
    <w:rsid w:val="4FAFBA19"/>
    <w:rsid w:val="4FBA4746"/>
    <w:rsid w:val="4FDB6735"/>
    <w:rsid w:val="5034FE7F"/>
    <w:rsid w:val="503617B8"/>
    <w:rsid w:val="505FB855"/>
    <w:rsid w:val="5189C8E0"/>
    <w:rsid w:val="5190C587"/>
    <w:rsid w:val="51A3AED9"/>
    <w:rsid w:val="51C00AF9"/>
    <w:rsid w:val="51C97BE5"/>
    <w:rsid w:val="51EB1B63"/>
    <w:rsid w:val="5220CEF0"/>
    <w:rsid w:val="5221EFDB"/>
    <w:rsid w:val="522A3675"/>
    <w:rsid w:val="526AB19B"/>
    <w:rsid w:val="52ACDA0E"/>
    <w:rsid w:val="5332BD06"/>
    <w:rsid w:val="533CFC51"/>
    <w:rsid w:val="5356BC62"/>
    <w:rsid w:val="53DC90DC"/>
    <w:rsid w:val="54A01EBB"/>
    <w:rsid w:val="54F65783"/>
    <w:rsid w:val="55125E12"/>
    <w:rsid w:val="5553C191"/>
    <w:rsid w:val="5563D3BE"/>
    <w:rsid w:val="55A08175"/>
    <w:rsid w:val="55B12451"/>
    <w:rsid w:val="55D10921"/>
    <w:rsid w:val="561B3752"/>
    <w:rsid w:val="5632BBCC"/>
    <w:rsid w:val="566C2430"/>
    <w:rsid w:val="56CAFDCA"/>
    <w:rsid w:val="56D8BA48"/>
    <w:rsid w:val="574EE880"/>
    <w:rsid w:val="5769BDE7"/>
    <w:rsid w:val="57B19CAA"/>
    <w:rsid w:val="581207FB"/>
    <w:rsid w:val="585C38B1"/>
    <w:rsid w:val="587EA785"/>
    <w:rsid w:val="58D034B1"/>
    <w:rsid w:val="58F00B58"/>
    <w:rsid w:val="5911FDD0"/>
    <w:rsid w:val="59BF2AD1"/>
    <w:rsid w:val="59D83FD1"/>
    <w:rsid w:val="59DF9F6B"/>
    <w:rsid w:val="5A5E1F81"/>
    <w:rsid w:val="5A7BA437"/>
    <w:rsid w:val="5ACA72DA"/>
    <w:rsid w:val="5AE1BC1C"/>
    <w:rsid w:val="5B179E2A"/>
    <w:rsid w:val="5B266866"/>
    <w:rsid w:val="5B5AAB67"/>
    <w:rsid w:val="5BA65C73"/>
    <w:rsid w:val="5C31E880"/>
    <w:rsid w:val="5C935B1E"/>
    <w:rsid w:val="5CA36CB7"/>
    <w:rsid w:val="5CEC0BFB"/>
    <w:rsid w:val="5D0B9F5A"/>
    <w:rsid w:val="5D107407"/>
    <w:rsid w:val="5DC8A77A"/>
    <w:rsid w:val="5DF8F3F0"/>
    <w:rsid w:val="5E24894A"/>
    <w:rsid w:val="5E476117"/>
    <w:rsid w:val="5E907EA8"/>
    <w:rsid w:val="5EACA321"/>
    <w:rsid w:val="5EAE0FC0"/>
    <w:rsid w:val="5EB74418"/>
    <w:rsid w:val="5ED7CB7F"/>
    <w:rsid w:val="5F15D628"/>
    <w:rsid w:val="5F3FF42F"/>
    <w:rsid w:val="5F92461E"/>
    <w:rsid w:val="5F981754"/>
    <w:rsid w:val="5FAD3FB9"/>
    <w:rsid w:val="6029A897"/>
    <w:rsid w:val="6086630E"/>
    <w:rsid w:val="6121DF7D"/>
    <w:rsid w:val="616194BD"/>
    <w:rsid w:val="61B3D720"/>
    <w:rsid w:val="622F5465"/>
    <w:rsid w:val="625DE055"/>
    <w:rsid w:val="627646BB"/>
    <w:rsid w:val="6389074C"/>
    <w:rsid w:val="641DE234"/>
    <w:rsid w:val="643D0C1D"/>
    <w:rsid w:val="64417871"/>
    <w:rsid w:val="64BA82E6"/>
    <w:rsid w:val="64D0C717"/>
    <w:rsid w:val="65242126"/>
    <w:rsid w:val="65651813"/>
    <w:rsid w:val="65CF1A77"/>
    <w:rsid w:val="65F27FB8"/>
    <w:rsid w:val="660EB0F2"/>
    <w:rsid w:val="6623E7D8"/>
    <w:rsid w:val="669BEA2E"/>
    <w:rsid w:val="66BA63CD"/>
    <w:rsid w:val="66FABADB"/>
    <w:rsid w:val="67237A2C"/>
    <w:rsid w:val="67F75B44"/>
    <w:rsid w:val="68165A2A"/>
    <w:rsid w:val="6816E292"/>
    <w:rsid w:val="681AF11F"/>
    <w:rsid w:val="68555676"/>
    <w:rsid w:val="68724348"/>
    <w:rsid w:val="68C75877"/>
    <w:rsid w:val="68D82AFA"/>
    <w:rsid w:val="68FD249B"/>
    <w:rsid w:val="69066C1B"/>
    <w:rsid w:val="6907AACC"/>
    <w:rsid w:val="6916C41B"/>
    <w:rsid w:val="694E5BE0"/>
    <w:rsid w:val="6A4E2083"/>
    <w:rsid w:val="6AC74DE3"/>
    <w:rsid w:val="6AE5C782"/>
    <w:rsid w:val="6AE6E6D0"/>
    <w:rsid w:val="6AF34DDB"/>
    <w:rsid w:val="6AF9BF01"/>
    <w:rsid w:val="6B20E44A"/>
    <w:rsid w:val="6B791317"/>
    <w:rsid w:val="6BABCE3D"/>
    <w:rsid w:val="6BBD2A14"/>
    <w:rsid w:val="6BDBF2ED"/>
    <w:rsid w:val="6BF9E7CF"/>
    <w:rsid w:val="6C00DDAA"/>
    <w:rsid w:val="6C54CA63"/>
    <w:rsid w:val="6C80A65C"/>
    <w:rsid w:val="6CB682EB"/>
    <w:rsid w:val="6CE758FC"/>
    <w:rsid w:val="6D59B642"/>
    <w:rsid w:val="6D71D579"/>
    <w:rsid w:val="6DB6E55B"/>
    <w:rsid w:val="6E64989E"/>
    <w:rsid w:val="6E6BA41D"/>
    <w:rsid w:val="6E77FB14"/>
    <w:rsid w:val="6ECD6338"/>
    <w:rsid w:val="6F1DC2D1"/>
    <w:rsid w:val="6F3520EB"/>
    <w:rsid w:val="7021AAED"/>
    <w:rsid w:val="7062C1BD"/>
    <w:rsid w:val="7083C96C"/>
    <w:rsid w:val="70911668"/>
    <w:rsid w:val="70C5326E"/>
    <w:rsid w:val="70D13B85"/>
    <w:rsid w:val="715766E6"/>
    <w:rsid w:val="71774735"/>
    <w:rsid w:val="7207D172"/>
    <w:rsid w:val="72148291"/>
    <w:rsid w:val="723E21A0"/>
    <w:rsid w:val="724847C5"/>
    <w:rsid w:val="7266DC09"/>
    <w:rsid w:val="72ACA18A"/>
    <w:rsid w:val="736EBEF9"/>
    <w:rsid w:val="73D7AC0E"/>
    <w:rsid w:val="73FA9118"/>
    <w:rsid w:val="740B5264"/>
    <w:rsid w:val="74693A13"/>
    <w:rsid w:val="749536C0"/>
    <w:rsid w:val="74B939D3"/>
    <w:rsid w:val="74CB40E9"/>
    <w:rsid w:val="752DFAA7"/>
    <w:rsid w:val="75312BC9"/>
    <w:rsid w:val="7545E957"/>
    <w:rsid w:val="75586D06"/>
    <w:rsid w:val="755E4869"/>
    <w:rsid w:val="756A0106"/>
    <w:rsid w:val="75734E57"/>
    <w:rsid w:val="7577BAA0"/>
    <w:rsid w:val="757802A1"/>
    <w:rsid w:val="7598FCEB"/>
    <w:rsid w:val="75C859E0"/>
    <w:rsid w:val="75E1E349"/>
    <w:rsid w:val="75EB92E5"/>
    <w:rsid w:val="76505CF8"/>
    <w:rsid w:val="766CDAAC"/>
    <w:rsid w:val="766ECBB6"/>
    <w:rsid w:val="76C824F3"/>
    <w:rsid w:val="76C8FBC1"/>
    <w:rsid w:val="76D8751D"/>
    <w:rsid w:val="77C892A3"/>
    <w:rsid w:val="77CC3810"/>
    <w:rsid w:val="7882FFF0"/>
    <w:rsid w:val="789B0345"/>
    <w:rsid w:val="78B12D64"/>
    <w:rsid w:val="795BC2E1"/>
    <w:rsid w:val="79680871"/>
    <w:rsid w:val="79A36AA4"/>
    <w:rsid w:val="7A38A4AF"/>
    <w:rsid w:val="7A59EE30"/>
    <w:rsid w:val="7B084A2B"/>
    <w:rsid w:val="7B4CFB28"/>
    <w:rsid w:val="7B6D4CFC"/>
    <w:rsid w:val="7B837B4A"/>
    <w:rsid w:val="7B9D3C15"/>
    <w:rsid w:val="7BC5681B"/>
    <w:rsid w:val="7C15CEDC"/>
    <w:rsid w:val="7C218462"/>
    <w:rsid w:val="7C2D4F20"/>
    <w:rsid w:val="7C50BB0E"/>
    <w:rsid w:val="7C6C9A6E"/>
    <w:rsid w:val="7C7AB175"/>
    <w:rsid w:val="7CB18C92"/>
    <w:rsid w:val="7CB61214"/>
    <w:rsid w:val="7D468C00"/>
    <w:rsid w:val="7DA73BF5"/>
    <w:rsid w:val="7DE247DE"/>
    <w:rsid w:val="7DF6A204"/>
    <w:rsid w:val="7E1BA2ED"/>
    <w:rsid w:val="7E9C1E0F"/>
    <w:rsid w:val="7EC6BDB1"/>
    <w:rsid w:val="7EDC7709"/>
    <w:rsid w:val="7F0243FF"/>
    <w:rsid w:val="7F16C9E9"/>
    <w:rsid w:val="7F1EE4E7"/>
    <w:rsid w:val="7F64EFE2"/>
    <w:rsid w:val="7F7F4AED"/>
    <w:rsid w:val="7F7F8498"/>
    <w:rsid w:val="7FD7AEDD"/>
    <w:rsid w:val="7FDACFB4"/>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344A461"/>
  <w15:docId w15:val="{A4C345BB-A9A5-4778-A314-DE7F9DBC9C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lsdException w:name="heading 6" w:semiHidden="1" w:uiPriority="0"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34"/>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MIP - Normal"/>
    <w:qFormat/>
    <w:rsid w:val="001638AD"/>
    <w:pPr>
      <w:spacing w:after="0" w:line="240" w:lineRule="auto"/>
    </w:pPr>
    <w:rPr>
      <w:rFonts w:ascii="Times New Roman" w:eastAsia="Times New Roman" w:hAnsi="Times New Roman" w:cs="Times New Roman"/>
      <w:sz w:val="24"/>
      <w:szCs w:val="24"/>
      <w:lang w:eastAsia="en-GB"/>
    </w:rPr>
  </w:style>
  <w:style w:type="paragraph" w:styleId="Heading1">
    <w:name w:val="heading 1"/>
    <w:aliases w:val="H1,Heading 1 (NN),h1,h11,h:1,h:1app,Heading1,11,main title,section,Heading11,111,Heading12,112,Heading13,113,Heading111,1111,Heading121,1121,Heading14,114,Heading112,1112,Heading122,1122,Heading131,1131,Heading1111,11111,Heading1211,11211,115"/>
    <w:next w:val="Normal"/>
    <w:link w:val="Heading1Char"/>
    <w:uiPriority w:val="9"/>
    <w:qFormat/>
    <w:rsid w:val="00FB0444"/>
    <w:pPr>
      <w:keepNext/>
      <w:numPr>
        <w:ilvl w:val="1"/>
        <w:numId w:val="1"/>
      </w:numPr>
      <w:spacing w:before="300" w:line="240" w:lineRule="auto"/>
      <w:outlineLvl w:val="0"/>
    </w:pPr>
    <w:rPr>
      <w:rFonts w:ascii="Arial" w:eastAsia="Times New Roman" w:hAnsi="Arial" w:cs="Times New Roman"/>
      <w:iCs/>
      <w:color w:val="009EE3"/>
      <w:kern w:val="32"/>
      <w:sz w:val="28"/>
      <w:szCs w:val="32"/>
    </w:rPr>
  </w:style>
  <w:style w:type="paragraph" w:styleId="Heading2">
    <w:name w:val="heading 2"/>
    <w:aliases w:val="02 Tef Heading 2,~SubHeading"/>
    <w:basedOn w:val="01TefHeading1"/>
    <w:link w:val="Heading2Char"/>
    <w:uiPriority w:val="9"/>
    <w:unhideWhenUsed/>
    <w:qFormat/>
    <w:rsid w:val="007B3BC4"/>
    <w:pPr>
      <w:numPr>
        <w:ilvl w:val="1"/>
      </w:numPr>
      <w:spacing w:before="100" w:after="100"/>
      <w:outlineLvl w:val="1"/>
    </w:pPr>
    <w:rPr>
      <w:iCs/>
      <w:sz w:val="22"/>
      <w:szCs w:val="28"/>
    </w:rPr>
  </w:style>
  <w:style w:type="paragraph" w:styleId="Heading3">
    <w:name w:val="heading 3"/>
    <w:aliases w:val="Heading 3 Char1,h3 Char,h31 Char,h:3 Char,h Char,3 Char,l3 Char,level 3 heading Char,H3 Char,level 3 heading 2 Char,sub-sub Char,Underkap. Char,31 Char,Underkap.1 Char,32 Char,Underkap.2 Char,33 Char,Underkap.3 Char,34 Char,Underkap.4 Char,h3"/>
    <w:next w:val="Normal"/>
    <w:link w:val="Heading3Char"/>
    <w:uiPriority w:val="9"/>
    <w:unhideWhenUsed/>
    <w:qFormat/>
    <w:rsid w:val="00FB0444"/>
    <w:pPr>
      <w:keepNext/>
      <w:numPr>
        <w:ilvl w:val="3"/>
        <w:numId w:val="1"/>
      </w:numPr>
      <w:tabs>
        <w:tab w:val="left" w:pos="992"/>
      </w:tabs>
      <w:spacing w:before="200" w:line="240" w:lineRule="auto"/>
      <w:outlineLvl w:val="2"/>
    </w:pPr>
    <w:rPr>
      <w:rFonts w:ascii="Arial Bold" w:eastAsia="Times New Roman" w:hAnsi="Arial Bold" w:cs="Times New Roman"/>
      <w:szCs w:val="26"/>
    </w:rPr>
  </w:style>
  <w:style w:type="paragraph" w:styleId="Heading4">
    <w:name w:val="heading 4"/>
    <w:aliases w:val="h4,ph,Heading Four,h41,h:4,H4,4,Schedules,Appendices,4 dash,d,Map Title,l4,Heading 4SM,E4,l4+toc4,Normal4,I4,h4 sub sub heading,4heading,procedure,ITT t4,PA Micro Section,TE Heading 4,1.1.1.1,Head 4,heading 4,Numbered List,mh1l,Heading 4 (RFQ)"/>
    <w:basedOn w:val="Normal"/>
    <w:next w:val="Normal"/>
    <w:link w:val="Heading4Char"/>
    <w:uiPriority w:val="9"/>
    <w:unhideWhenUsed/>
    <w:qFormat/>
    <w:rsid w:val="00FB0444"/>
    <w:pPr>
      <w:keepNext/>
      <w:numPr>
        <w:ilvl w:val="4"/>
        <w:numId w:val="1"/>
      </w:numPr>
      <w:tabs>
        <w:tab w:val="left" w:pos="1134"/>
      </w:tabs>
      <w:outlineLvl w:val="3"/>
    </w:pPr>
  </w:style>
  <w:style w:type="paragraph" w:styleId="Heading5">
    <w:name w:val="heading 5"/>
    <w:basedOn w:val="Normal"/>
    <w:next w:val="Normal"/>
    <w:link w:val="Heading5Char"/>
    <w:rsid w:val="00594FBF"/>
    <w:pPr>
      <w:keepNext/>
      <w:spacing w:before="60" w:after="60"/>
      <w:ind w:left="1008" w:hanging="1008"/>
      <w:outlineLvl w:val="4"/>
    </w:pPr>
    <w:rPr>
      <w:rFonts w:asciiTheme="minorHAnsi" w:hAnsiTheme="minorHAnsi" w:cs="Sendnya"/>
      <w:b/>
      <w:bCs/>
      <w:color w:val="000000"/>
      <w:szCs w:val="22"/>
    </w:rPr>
  </w:style>
  <w:style w:type="paragraph" w:styleId="Heading6">
    <w:name w:val="heading 6"/>
    <w:basedOn w:val="Normal"/>
    <w:next w:val="Normal"/>
    <w:link w:val="Heading6Char"/>
    <w:rsid w:val="00594FBF"/>
    <w:pPr>
      <w:keepNext/>
      <w:spacing w:before="60" w:after="60"/>
      <w:ind w:left="1152" w:hanging="1152"/>
      <w:outlineLvl w:val="5"/>
    </w:pPr>
    <w:rPr>
      <w:rFonts w:asciiTheme="minorHAnsi" w:hAnsiTheme="minorHAnsi" w:cs="Sendnya"/>
      <w:b/>
      <w:bCs/>
      <w:color w:val="000000"/>
      <w:szCs w:val="22"/>
    </w:rPr>
  </w:style>
  <w:style w:type="paragraph" w:styleId="Heading7">
    <w:name w:val="heading 7"/>
    <w:basedOn w:val="Normal"/>
    <w:next w:val="Normal"/>
    <w:link w:val="Heading7Char"/>
    <w:uiPriority w:val="99"/>
    <w:rsid w:val="00594FBF"/>
    <w:pPr>
      <w:keepNext/>
      <w:spacing w:before="60" w:after="60"/>
      <w:ind w:left="1296" w:hanging="1296"/>
      <w:outlineLvl w:val="6"/>
    </w:pPr>
    <w:rPr>
      <w:rFonts w:asciiTheme="minorHAnsi" w:hAnsiTheme="minorHAnsi" w:cs="Sendnya"/>
      <w:color w:val="000000"/>
      <w:sz w:val="20"/>
      <w:szCs w:val="20"/>
    </w:rPr>
  </w:style>
  <w:style w:type="paragraph" w:styleId="Heading8">
    <w:name w:val="heading 8"/>
    <w:basedOn w:val="Normal"/>
    <w:next w:val="Normal"/>
    <w:link w:val="Heading8Char"/>
    <w:uiPriority w:val="99"/>
    <w:unhideWhenUsed/>
    <w:rsid w:val="00594FBF"/>
    <w:pPr>
      <w:keepNext/>
      <w:keepLines/>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9"/>
    <w:rsid w:val="00594FBF"/>
    <w:pPr>
      <w:keepNext/>
      <w:spacing w:before="60" w:after="60"/>
      <w:ind w:left="1584" w:hanging="1584"/>
      <w:outlineLvl w:val="8"/>
    </w:pPr>
    <w:rPr>
      <w:rFonts w:asciiTheme="minorHAnsi" w:hAnsiTheme="minorHAnsi" w:cs="Sendnya"/>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Heading 1 (NN) Char,h1 Char,h11 Char,h:1 Char,h:1app Char,Heading1 Char,11 Char,main title Char,section Char,Heading11 Char,111 Char,Heading12 Char,112 Char,Heading13 Char,113 Char,Heading111 Char,1111 Char,Heading121 Char"/>
    <w:basedOn w:val="DefaultParagraphFont"/>
    <w:link w:val="Heading1"/>
    <w:uiPriority w:val="9"/>
    <w:rsid w:val="00FB0444"/>
    <w:rPr>
      <w:rFonts w:ascii="Arial" w:eastAsia="Times New Roman" w:hAnsi="Arial" w:cs="Times New Roman"/>
      <w:iCs/>
      <w:color w:val="009EE3"/>
      <w:kern w:val="32"/>
      <w:sz w:val="28"/>
      <w:szCs w:val="32"/>
    </w:rPr>
  </w:style>
  <w:style w:type="character" w:customStyle="1" w:styleId="Heading2Char">
    <w:name w:val="Heading 2 Char"/>
    <w:aliases w:val="02 Tef Heading 2 Char,~SubHeading Char"/>
    <w:basedOn w:val="DefaultParagraphFont"/>
    <w:link w:val="Heading2"/>
    <w:uiPriority w:val="9"/>
    <w:rsid w:val="007B3BC4"/>
    <w:rPr>
      <w:rFonts w:eastAsia="Times New Roman" w:cs="Times New Roman"/>
      <w:b/>
      <w:bCs/>
      <w:iCs/>
      <w:caps/>
      <w:color w:val="4F81BD" w:themeColor="accent1"/>
      <w:kern w:val="32"/>
      <w:szCs w:val="28"/>
    </w:rPr>
  </w:style>
  <w:style w:type="character" w:customStyle="1" w:styleId="Heading3Char">
    <w:name w:val="Heading 3 Char"/>
    <w:aliases w:val="Heading 3 Char1 Char,h3 Char Char,h31 Char Char,h:3 Char Char,h Char Char,3 Char Char,l3 Char Char,level 3 heading Char Char,H3 Char Char,level 3 heading 2 Char Char,sub-sub Char Char,Underkap. Char Char,31 Char Char,Underkap.1 Char Char"/>
    <w:basedOn w:val="DefaultParagraphFont"/>
    <w:link w:val="Heading3"/>
    <w:uiPriority w:val="9"/>
    <w:rsid w:val="00FB0444"/>
    <w:rPr>
      <w:rFonts w:ascii="Arial Bold" w:eastAsia="Times New Roman" w:hAnsi="Arial Bold" w:cs="Times New Roman"/>
      <w:szCs w:val="26"/>
    </w:rPr>
  </w:style>
  <w:style w:type="character" w:customStyle="1" w:styleId="Heading4Char">
    <w:name w:val="Heading 4 Char"/>
    <w:aliases w:val="h4 Char,ph Char,Heading Four Char,h41 Char,h:4 Char,H4 Char,4 Char,Schedules Char,Appendices Char,4 dash Char,d Char,Map Title Char,l4 Char,Heading 4SM Char,E4 Char,l4+toc4 Char,Normal4 Char,I4 Char,h4 sub sub heading Char,4heading Char"/>
    <w:basedOn w:val="DefaultParagraphFont"/>
    <w:link w:val="Heading4"/>
    <w:uiPriority w:val="9"/>
    <w:rsid w:val="00FB0444"/>
    <w:rPr>
      <w:rFonts w:ascii="Times New Roman" w:eastAsia="Times New Roman" w:hAnsi="Times New Roman" w:cs="Times New Roman"/>
      <w:sz w:val="24"/>
      <w:szCs w:val="24"/>
      <w:lang w:eastAsia="en-GB"/>
    </w:rPr>
  </w:style>
  <w:style w:type="paragraph" w:styleId="TOC3">
    <w:name w:val="toc 3"/>
    <w:aliases w:val="~MinorSubheadings"/>
    <w:next w:val="Normal"/>
    <w:autoRedefine/>
    <w:uiPriority w:val="39"/>
    <w:unhideWhenUsed/>
    <w:qFormat/>
    <w:rsid w:val="001542F3"/>
    <w:pPr>
      <w:tabs>
        <w:tab w:val="left" w:pos="2098"/>
        <w:tab w:val="right" w:leader="dot" w:pos="9016"/>
      </w:tabs>
      <w:spacing w:after="0" w:line="240" w:lineRule="auto"/>
      <w:ind w:left="567"/>
    </w:pPr>
    <w:rPr>
      <w:rFonts w:ascii="Calibri" w:eastAsia="Times New Roman" w:hAnsi="Calibri" w:cs="Times New Roman"/>
      <w:i/>
      <w:iCs/>
      <w:sz w:val="20"/>
      <w:szCs w:val="20"/>
    </w:rPr>
  </w:style>
  <w:style w:type="paragraph" w:customStyle="1" w:styleId="01TefHeading1">
    <w:name w:val="01 Tef Heading 1"/>
    <w:next w:val="Normal"/>
    <w:qFormat/>
    <w:rsid w:val="0006117C"/>
    <w:pPr>
      <w:keepNext/>
      <w:numPr>
        <w:numId w:val="11"/>
      </w:numPr>
      <w:spacing w:before="200" w:line="240" w:lineRule="auto"/>
      <w:outlineLvl w:val="0"/>
    </w:pPr>
    <w:rPr>
      <w:rFonts w:eastAsia="Times New Roman" w:cs="Times New Roman"/>
      <w:b/>
      <w:bCs/>
      <w:caps/>
      <w:color w:val="4F81BD" w:themeColor="accent1"/>
      <w:kern w:val="32"/>
      <w:sz w:val="28"/>
      <w:szCs w:val="32"/>
    </w:rPr>
  </w:style>
  <w:style w:type="character" w:customStyle="1" w:styleId="03TEFHeading3Char">
    <w:name w:val="03 TEF Heading 3 Char"/>
    <w:link w:val="03TEFHeading3"/>
    <w:locked/>
    <w:rsid w:val="007B3BC4"/>
    <w:rPr>
      <w:b/>
      <w:iCs/>
      <w:caps/>
      <w:szCs w:val="28"/>
    </w:rPr>
  </w:style>
  <w:style w:type="paragraph" w:customStyle="1" w:styleId="03TEFHeading3">
    <w:name w:val="03 TEF Heading 3"/>
    <w:basedOn w:val="Heading2"/>
    <w:link w:val="03TEFHeading3Char"/>
    <w:qFormat/>
    <w:rsid w:val="007B3BC4"/>
    <w:pPr>
      <w:numPr>
        <w:ilvl w:val="2"/>
      </w:numPr>
      <w:spacing w:before="360" w:after="200"/>
      <w:outlineLvl w:val="2"/>
    </w:pPr>
    <w:rPr>
      <w:rFonts w:eastAsiaTheme="minorHAnsi" w:cstheme="minorBidi"/>
      <w:bCs w:val="0"/>
      <w:color w:val="auto"/>
      <w:kern w:val="0"/>
    </w:rPr>
  </w:style>
  <w:style w:type="character" w:customStyle="1" w:styleId="04TEFHeading4Char">
    <w:name w:val="04 TEF Heading 4 Char"/>
    <w:link w:val="04TEFHeading4"/>
    <w:locked/>
    <w:rsid w:val="00590273"/>
    <w:rPr>
      <w:iCs/>
      <w:caps/>
      <w:szCs w:val="28"/>
    </w:rPr>
  </w:style>
  <w:style w:type="paragraph" w:customStyle="1" w:styleId="04TEFHeading4">
    <w:name w:val="04 TEF Heading 4"/>
    <w:basedOn w:val="03TEFHeading3"/>
    <w:link w:val="04TEFHeading4Char"/>
    <w:qFormat/>
    <w:rsid w:val="00590273"/>
    <w:pPr>
      <w:numPr>
        <w:ilvl w:val="0"/>
        <w:numId w:val="0"/>
      </w:numPr>
      <w:tabs>
        <w:tab w:val="num" w:pos="851"/>
      </w:tabs>
      <w:spacing w:before="200"/>
      <w:outlineLvl w:val="3"/>
    </w:pPr>
    <w:rPr>
      <w:b w:val="0"/>
    </w:rPr>
  </w:style>
  <w:style w:type="character" w:customStyle="1" w:styleId="01TEFBodyTextChar">
    <w:name w:val="01 TEF Body Text Char"/>
    <w:aliases w:val="List Paragraph Char,Colorful List - Accent 11 Char,1st Bullet Point Char,arvato answer Char,bullet point 1 Char,Bullet List Char,FooterText Char,lp1 Char,TOC style Char,Table Char,Bullet OSM Char,Proposal Bullet List Char,b1 Char"/>
    <w:link w:val="01TEFBodyText"/>
    <w:qFormat/>
    <w:locked/>
    <w:rsid w:val="009C5D17"/>
    <w:rPr>
      <w:lang w:eastAsia="en-GB"/>
    </w:rPr>
  </w:style>
  <w:style w:type="paragraph" w:customStyle="1" w:styleId="01TEFBodyText">
    <w:name w:val="01 TEF Body Text"/>
    <w:basedOn w:val="Normal"/>
    <w:link w:val="01TEFBodyTextChar"/>
    <w:qFormat/>
    <w:rsid w:val="009C5D17"/>
    <w:pPr>
      <w:spacing w:line="276" w:lineRule="auto"/>
    </w:pPr>
    <w:rPr>
      <w:rFonts w:asciiTheme="minorHAnsi" w:eastAsiaTheme="minorHAnsi" w:hAnsiTheme="minorHAnsi" w:cstheme="minorBidi"/>
      <w:sz w:val="22"/>
      <w:szCs w:val="22"/>
    </w:rPr>
  </w:style>
  <w:style w:type="character" w:customStyle="1" w:styleId="01TEFBulletChar">
    <w:name w:val="01 TEF Bullet Char"/>
    <w:link w:val="01TEFBullet"/>
    <w:locked/>
    <w:rsid w:val="00A53D75"/>
    <w:rPr>
      <w:lang w:eastAsia="en-GB"/>
    </w:rPr>
  </w:style>
  <w:style w:type="paragraph" w:customStyle="1" w:styleId="01TEFBullet">
    <w:name w:val="01 TEF Bullet"/>
    <w:basedOn w:val="Normal"/>
    <w:link w:val="01TEFBulletChar"/>
    <w:qFormat/>
    <w:rsid w:val="00A53D75"/>
    <w:pPr>
      <w:numPr>
        <w:numId w:val="18"/>
      </w:numPr>
      <w:spacing w:before="120" w:after="120"/>
      <w:jc w:val="both"/>
    </w:pPr>
    <w:rPr>
      <w:rFonts w:asciiTheme="minorHAnsi" w:eastAsiaTheme="minorHAnsi" w:hAnsiTheme="minorHAnsi" w:cstheme="minorBidi"/>
      <w:sz w:val="22"/>
      <w:szCs w:val="22"/>
    </w:rPr>
  </w:style>
  <w:style w:type="character" w:customStyle="1" w:styleId="01TEFTableTextChar">
    <w:name w:val="01 TEF Table Text Char"/>
    <w:link w:val="01TEFTableText"/>
    <w:locked/>
    <w:rsid w:val="004672C6"/>
    <w:rPr>
      <w:sz w:val="20"/>
      <w:szCs w:val="24"/>
    </w:rPr>
  </w:style>
  <w:style w:type="paragraph" w:customStyle="1" w:styleId="01TEFTableText">
    <w:name w:val="01 TEF Table Text"/>
    <w:basedOn w:val="Normal"/>
    <w:link w:val="01TEFTableTextChar"/>
    <w:qFormat/>
    <w:rsid w:val="004672C6"/>
    <w:pPr>
      <w:spacing w:before="60" w:after="60"/>
      <w:ind w:right="113"/>
    </w:pPr>
    <w:rPr>
      <w:rFonts w:asciiTheme="minorHAnsi" w:eastAsiaTheme="minorHAnsi" w:hAnsiTheme="minorHAnsi" w:cstheme="minorBidi"/>
      <w:sz w:val="20"/>
    </w:rPr>
  </w:style>
  <w:style w:type="character" w:customStyle="1" w:styleId="05TEFHeading5Char">
    <w:name w:val="05 TEF Heading 5 Char"/>
    <w:link w:val="05TEFHeading5"/>
    <w:locked/>
    <w:rsid w:val="00135970"/>
    <w:rPr>
      <w:iCs/>
      <w:caps/>
      <w:color w:val="4F81BD" w:themeColor="accent1"/>
    </w:rPr>
  </w:style>
  <w:style w:type="paragraph" w:customStyle="1" w:styleId="05TEFHeading5">
    <w:name w:val="05 TEF Heading 5"/>
    <w:basedOn w:val="04TEFHeading4"/>
    <w:link w:val="05TEFHeading5Char"/>
    <w:qFormat/>
    <w:rsid w:val="00135970"/>
    <w:pPr>
      <w:keepLines/>
      <w:numPr>
        <w:ilvl w:val="4"/>
      </w:numPr>
      <w:tabs>
        <w:tab w:val="num" w:pos="851"/>
      </w:tabs>
      <w:outlineLvl w:val="4"/>
    </w:pPr>
    <w:rPr>
      <w:color w:val="4F81BD" w:themeColor="accent1"/>
      <w:szCs w:val="22"/>
    </w:rPr>
  </w:style>
  <w:style w:type="character" w:customStyle="1" w:styleId="01TEFFigureTitleChar">
    <w:name w:val="01 TEF Figure Title Char"/>
    <w:link w:val="01TEFFigureTitle"/>
    <w:locked/>
    <w:rsid w:val="00D240C8"/>
    <w:rPr>
      <w:rFonts w:eastAsia="Times New Roman" w:cs="Times New Roman"/>
      <w:b/>
      <w:kern w:val="20"/>
      <w:sz w:val="20"/>
    </w:rPr>
  </w:style>
  <w:style w:type="paragraph" w:customStyle="1" w:styleId="01TEFFigureTitle">
    <w:name w:val="01 TEF Figure Title"/>
    <w:basedOn w:val="NoSpacing"/>
    <w:link w:val="01TEFFigureTitleChar"/>
    <w:qFormat/>
    <w:rsid w:val="00D240C8"/>
    <w:pPr>
      <w:numPr>
        <w:numId w:val="4"/>
      </w:numPr>
      <w:spacing w:before="200" w:after="360" w:line="276" w:lineRule="auto"/>
      <w:jc w:val="center"/>
    </w:pPr>
    <w:rPr>
      <w:rFonts w:asciiTheme="minorHAnsi" w:hAnsiTheme="minorHAnsi"/>
      <w:b/>
      <w:sz w:val="20"/>
      <w:szCs w:val="22"/>
    </w:rPr>
  </w:style>
  <w:style w:type="character" w:customStyle="1" w:styleId="06TEFHeading6Char">
    <w:name w:val="06 TEF Heading 6 Char"/>
    <w:link w:val="06TEFHeading6"/>
    <w:locked/>
    <w:rsid w:val="008923AF"/>
    <w:rPr>
      <w:iCs/>
      <w:caps/>
      <w:color w:val="31849B"/>
    </w:rPr>
  </w:style>
  <w:style w:type="paragraph" w:customStyle="1" w:styleId="06TEFHeading6">
    <w:name w:val="06 TEF Heading 6"/>
    <w:basedOn w:val="05TEFHeading5"/>
    <w:link w:val="06TEFHeading6Char"/>
    <w:qFormat/>
    <w:rsid w:val="00A24326"/>
    <w:pPr>
      <w:numPr>
        <w:ilvl w:val="0"/>
      </w:numPr>
      <w:tabs>
        <w:tab w:val="num" w:pos="851"/>
      </w:tabs>
    </w:pPr>
    <w:rPr>
      <w:b/>
      <w:color w:val="31849B"/>
    </w:rPr>
  </w:style>
  <w:style w:type="paragraph" w:styleId="BalloonText">
    <w:name w:val="Balloon Text"/>
    <w:basedOn w:val="Normal"/>
    <w:link w:val="BalloonTextChar"/>
    <w:uiPriority w:val="99"/>
    <w:semiHidden/>
    <w:unhideWhenUsed/>
    <w:rsid w:val="00FB0444"/>
    <w:rPr>
      <w:rFonts w:ascii="Tahoma" w:hAnsi="Tahoma" w:cs="Tahoma"/>
      <w:sz w:val="16"/>
      <w:szCs w:val="16"/>
    </w:rPr>
  </w:style>
  <w:style w:type="character" w:customStyle="1" w:styleId="BalloonTextChar">
    <w:name w:val="Balloon Text Char"/>
    <w:basedOn w:val="DefaultParagraphFont"/>
    <w:link w:val="BalloonText"/>
    <w:uiPriority w:val="99"/>
    <w:semiHidden/>
    <w:rsid w:val="00FB0444"/>
    <w:rPr>
      <w:rFonts w:ascii="Tahoma" w:eastAsia="Times New Roman" w:hAnsi="Tahoma" w:cs="Tahoma"/>
      <w:kern w:val="20"/>
      <w:sz w:val="16"/>
      <w:szCs w:val="16"/>
    </w:rPr>
  </w:style>
  <w:style w:type="numbering" w:customStyle="1" w:styleId="TefHeadings">
    <w:name w:val="Tef Headings"/>
    <w:uiPriority w:val="99"/>
    <w:rsid w:val="00275BC2"/>
    <w:pPr>
      <w:numPr>
        <w:numId w:val="2"/>
      </w:numPr>
    </w:pPr>
  </w:style>
  <w:style w:type="paragraph" w:styleId="NoSpacing">
    <w:name w:val="No Spacing"/>
    <w:aliases w:val="~BaseStyle"/>
    <w:uiPriority w:val="1"/>
    <w:qFormat/>
    <w:rsid w:val="00091BDD"/>
    <w:pPr>
      <w:spacing w:after="0" w:line="240" w:lineRule="auto"/>
    </w:pPr>
    <w:rPr>
      <w:rFonts w:ascii="Arial Narrow" w:eastAsia="Times New Roman" w:hAnsi="Arial Narrow" w:cs="Times New Roman"/>
      <w:kern w:val="20"/>
      <w:szCs w:val="24"/>
    </w:rPr>
  </w:style>
  <w:style w:type="character" w:customStyle="1" w:styleId="Heading8Char">
    <w:name w:val="Heading 8 Char"/>
    <w:basedOn w:val="DefaultParagraphFont"/>
    <w:link w:val="Heading8"/>
    <w:uiPriority w:val="9"/>
    <w:semiHidden/>
    <w:rsid w:val="00594FBF"/>
    <w:rPr>
      <w:rFonts w:asciiTheme="majorHAnsi" w:eastAsiaTheme="majorEastAsia" w:hAnsiTheme="majorHAnsi" w:cstheme="majorBidi"/>
      <w:color w:val="404040" w:themeColor="text1" w:themeTint="BF"/>
      <w:kern w:val="20"/>
      <w:sz w:val="20"/>
      <w:szCs w:val="20"/>
    </w:rPr>
  </w:style>
  <w:style w:type="character" w:customStyle="1" w:styleId="Heading5Char">
    <w:name w:val="Heading 5 Char"/>
    <w:basedOn w:val="DefaultParagraphFont"/>
    <w:link w:val="Heading5"/>
    <w:rsid w:val="00594FBF"/>
    <w:rPr>
      <w:rFonts w:eastAsia="Times New Roman" w:cs="Sendnya"/>
      <w:b/>
      <w:bCs/>
      <w:color w:val="000000"/>
      <w:lang w:eastAsia="en-GB"/>
    </w:rPr>
  </w:style>
  <w:style w:type="character" w:customStyle="1" w:styleId="Heading6Char">
    <w:name w:val="Heading 6 Char"/>
    <w:basedOn w:val="DefaultParagraphFont"/>
    <w:link w:val="Heading6"/>
    <w:rsid w:val="00594FBF"/>
    <w:rPr>
      <w:rFonts w:eastAsia="Times New Roman" w:cs="Sendnya"/>
      <w:b/>
      <w:bCs/>
      <w:color w:val="000000"/>
      <w:lang w:eastAsia="en-GB"/>
    </w:rPr>
  </w:style>
  <w:style w:type="character" w:customStyle="1" w:styleId="Heading7Char">
    <w:name w:val="Heading 7 Char"/>
    <w:basedOn w:val="DefaultParagraphFont"/>
    <w:link w:val="Heading7"/>
    <w:uiPriority w:val="99"/>
    <w:rsid w:val="00594FBF"/>
    <w:rPr>
      <w:rFonts w:eastAsia="Times New Roman" w:cs="Sendnya"/>
      <w:color w:val="000000"/>
      <w:sz w:val="20"/>
      <w:szCs w:val="20"/>
      <w:lang w:eastAsia="en-GB"/>
    </w:rPr>
  </w:style>
  <w:style w:type="character" w:customStyle="1" w:styleId="Heading9Char">
    <w:name w:val="Heading 9 Char"/>
    <w:basedOn w:val="DefaultParagraphFont"/>
    <w:link w:val="Heading9"/>
    <w:uiPriority w:val="99"/>
    <w:rsid w:val="00594FBF"/>
    <w:rPr>
      <w:rFonts w:eastAsia="Times New Roman" w:cs="Sendnya"/>
      <w:b/>
      <w:bCs/>
      <w:sz w:val="20"/>
      <w:szCs w:val="20"/>
      <w:lang w:eastAsia="en-GB"/>
    </w:rPr>
  </w:style>
  <w:style w:type="paragraph" w:customStyle="1" w:styleId="09TEFBlankLine">
    <w:name w:val="09 TEF Blank Line"/>
    <w:basedOn w:val="01TEFBodyText"/>
    <w:link w:val="09TEFBlankLineChar"/>
    <w:rsid w:val="00FF006D"/>
    <w:pPr>
      <w:spacing w:before="60" w:after="60"/>
    </w:pPr>
    <w:rPr>
      <w:rFonts w:cs="Sendnya"/>
      <w:szCs w:val="20"/>
    </w:rPr>
  </w:style>
  <w:style w:type="character" w:customStyle="1" w:styleId="09TEFBlankLineChar">
    <w:name w:val="09 TEF Blank Line Char"/>
    <w:basedOn w:val="DefaultParagraphFont"/>
    <w:link w:val="09TEFBlankLine"/>
    <w:rsid w:val="00FF006D"/>
    <w:rPr>
      <w:rFonts w:cs="Sendnya"/>
      <w:szCs w:val="20"/>
      <w:lang w:eastAsia="en-GB"/>
    </w:rPr>
  </w:style>
  <w:style w:type="paragraph" w:customStyle="1" w:styleId="TableText">
    <w:name w:val="Table Text"/>
    <w:basedOn w:val="Normal"/>
    <w:link w:val="TableTextChar"/>
    <w:rsid w:val="00594FBF"/>
    <w:pPr>
      <w:spacing w:before="60" w:after="60"/>
      <w:jc w:val="both"/>
    </w:pPr>
    <w:rPr>
      <w:rFonts w:asciiTheme="minorHAnsi" w:hAnsiTheme="minorHAnsi" w:cs="Sendnya"/>
      <w:sz w:val="18"/>
      <w:szCs w:val="18"/>
    </w:rPr>
  </w:style>
  <w:style w:type="character" w:customStyle="1" w:styleId="TableTextChar">
    <w:name w:val="Table Text Char"/>
    <w:basedOn w:val="DefaultParagraphFont"/>
    <w:link w:val="TableText"/>
    <w:rsid w:val="00594FBF"/>
    <w:rPr>
      <w:rFonts w:eastAsia="Times New Roman" w:cs="Sendnya"/>
      <w:sz w:val="18"/>
      <w:szCs w:val="18"/>
      <w:lang w:eastAsia="en-GB"/>
    </w:rPr>
  </w:style>
  <w:style w:type="paragraph" w:customStyle="1" w:styleId="Kop">
    <w:name w:val="Kop"/>
    <w:basedOn w:val="Normal"/>
    <w:link w:val="KopChar"/>
    <w:rsid w:val="00594FBF"/>
    <w:pPr>
      <w:spacing w:line="240" w:lineRule="atLeast"/>
    </w:pPr>
    <w:rPr>
      <w:rFonts w:asciiTheme="minorHAnsi" w:hAnsiTheme="minorHAnsi"/>
      <w:b/>
      <w:szCs w:val="20"/>
    </w:rPr>
  </w:style>
  <w:style w:type="paragraph" w:styleId="TOCHeading">
    <w:name w:val="TOC Heading"/>
    <w:basedOn w:val="Heading1"/>
    <w:next w:val="Normal"/>
    <w:uiPriority w:val="39"/>
    <w:unhideWhenUsed/>
    <w:qFormat/>
    <w:rsid w:val="00594FBF"/>
    <w:pPr>
      <w:keepLines/>
      <w:numPr>
        <w:ilvl w:val="0"/>
        <w:numId w:val="0"/>
      </w:numPr>
      <w:spacing w:before="480" w:after="0"/>
      <w:outlineLvl w:val="9"/>
    </w:pPr>
    <w:rPr>
      <w:rFonts w:asciiTheme="majorHAnsi" w:eastAsiaTheme="majorEastAsia" w:hAnsiTheme="majorHAnsi" w:cstheme="majorBidi"/>
      <w:b/>
      <w:bCs/>
      <w:iCs w:val="0"/>
      <w:color w:val="365F91" w:themeColor="accent1" w:themeShade="BF"/>
      <w:kern w:val="20"/>
      <w:szCs w:val="28"/>
    </w:rPr>
  </w:style>
  <w:style w:type="paragraph" w:styleId="TOC1">
    <w:name w:val="toc 1"/>
    <w:aliases w:val="~SectionHeadings"/>
    <w:basedOn w:val="Normal"/>
    <w:next w:val="Normal"/>
    <w:autoRedefine/>
    <w:uiPriority w:val="39"/>
    <w:unhideWhenUsed/>
    <w:qFormat/>
    <w:rsid w:val="00AA6A56"/>
    <w:pPr>
      <w:tabs>
        <w:tab w:val="left" w:pos="567"/>
        <w:tab w:val="right" w:leader="dot" w:pos="9016"/>
      </w:tabs>
      <w:spacing w:after="100"/>
    </w:pPr>
  </w:style>
  <w:style w:type="paragraph" w:styleId="TOC2">
    <w:name w:val="toc 2"/>
    <w:aliases w:val="~SubHeadings"/>
    <w:basedOn w:val="Normal"/>
    <w:next w:val="Normal"/>
    <w:autoRedefine/>
    <w:uiPriority w:val="39"/>
    <w:unhideWhenUsed/>
    <w:qFormat/>
    <w:rsid w:val="004672C6"/>
    <w:pPr>
      <w:spacing w:after="100"/>
      <w:ind w:left="220"/>
    </w:pPr>
  </w:style>
  <w:style w:type="character" w:styleId="Hyperlink">
    <w:name w:val="Hyperlink"/>
    <w:basedOn w:val="DefaultParagraphFont"/>
    <w:uiPriority w:val="99"/>
    <w:unhideWhenUsed/>
    <w:rsid w:val="004672C6"/>
    <w:rPr>
      <w:color w:val="0000FF" w:themeColor="hyperlink"/>
      <w:u w:val="single"/>
    </w:rPr>
  </w:style>
  <w:style w:type="paragraph" w:styleId="Header">
    <w:name w:val="header"/>
    <w:aliases w:val="B&amp;B Header,~Header"/>
    <w:basedOn w:val="Normal"/>
    <w:link w:val="HeaderChar"/>
    <w:unhideWhenUsed/>
    <w:rsid w:val="006034DB"/>
    <w:pPr>
      <w:tabs>
        <w:tab w:val="center" w:pos="4513"/>
        <w:tab w:val="right" w:pos="9026"/>
      </w:tabs>
    </w:pPr>
  </w:style>
  <w:style w:type="character" w:customStyle="1" w:styleId="HeaderChar">
    <w:name w:val="Header Char"/>
    <w:aliases w:val="B&amp;B Header Char,~Header Char"/>
    <w:basedOn w:val="DefaultParagraphFont"/>
    <w:link w:val="Header"/>
    <w:uiPriority w:val="99"/>
    <w:rsid w:val="006034DB"/>
    <w:rPr>
      <w:rFonts w:ascii="Arial Narrow" w:eastAsia="Times New Roman" w:hAnsi="Arial Narrow" w:cs="Times New Roman"/>
      <w:kern w:val="20"/>
      <w:szCs w:val="24"/>
    </w:rPr>
  </w:style>
  <w:style w:type="paragraph" w:styleId="Footer">
    <w:name w:val="footer"/>
    <w:aliases w:val="B&amp;B Footer,~Footer"/>
    <w:basedOn w:val="Normal"/>
    <w:link w:val="FooterChar"/>
    <w:uiPriority w:val="99"/>
    <w:unhideWhenUsed/>
    <w:rsid w:val="006034DB"/>
    <w:pPr>
      <w:tabs>
        <w:tab w:val="center" w:pos="4513"/>
        <w:tab w:val="right" w:pos="9026"/>
      </w:tabs>
    </w:pPr>
  </w:style>
  <w:style w:type="character" w:customStyle="1" w:styleId="FooterChar">
    <w:name w:val="Footer Char"/>
    <w:aliases w:val="B&amp;B Footer Char,~Footer Char"/>
    <w:basedOn w:val="DefaultParagraphFont"/>
    <w:link w:val="Footer"/>
    <w:uiPriority w:val="99"/>
    <w:rsid w:val="006034DB"/>
    <w:rPr>
      <w:rFonts w:ascii="Arial Narrow" w:eastAsia="Times New Roman" w:hAnsi="Arial Narrow" w:cs="Times New Roman"/>
      <w:kern w:val="20"/>
      <w:szCs w:val="24"/>
    </w:rPr>
  </w:style>
  <w:style w:type="character" w:styleId="PageNumber">
    <w:name w:val="page number"/>
    <w:basedOn w:val="DefaultParagraphFont"/>
    <w:rsid w:val="006034DB"/>
  </w:style>
  <w:style w:type="paragraph" w:styleId="Caption">
    <w:name w:val="caption"/>
    <w:aliases w:val="~Caption"/>
    <w:basedOn w:val="Normal"/>
    <w:next w:val="Normal"/>
    <w:link w:val="CaptionChar"/>
    <w:unhideWhenUsed/>
    <w:rsid w:val="00B1245D"/>
    <w:rPr>
      <w:b/>
      <w:bCs/>
      <w:color w:val="4F81BD" w:themeColor="accent1"/>
      <w:sz w:val="18"/>
      <w:szCs w:val="18"/>
    </w:rPr>
  </w:style>
  <w:style w:type="paragraph" w:customStyle="1" w:styleId="01TEFBullets-Sub">
    <w:name w:val="01 TEF Bullets-Sub"/>
    <w:basedOn w:val="01TEFBullet"/>
    <w:link w:val="01TEFBullets-SubChar"/>
    <w:qFormat/>
    <w:rsid w:val="00A53D75"/>
    <w:pPr>
      <w:numPr>
        <w:ilvl w:val="1"/>
      </w:numPr>
    </w:pPr>
  </w:style>
  <w:style w:type="paragraph" w:customStyle="1" w:styleId="07TEFHeader7">
    <w:name w:val="07 TEF Header 7"/>
    <w:link w:val="07TEFHeader7Char"/>
    <w:qFormat/>
    <w:rsid w:val="00FF006D"/>
    <w:rPr>
      <w:b/>
      <w:iCs/>
      <w:caps/>
      <w:szCs w:val="28"/>
    </w:rPr>
  </w:style>
  <w:style w:type="character" w:customStyle="1" w:styleId="01TEFBullets-SubChar">
    <w:name w:val="01 TEF Bullets-Sub Char"/>
    <w:basedOn w:val="01TEFBulletChar"/>
    <w:link w:val="01TEFBullets-Sub"/>
    <w:rsid w:val="00A53D75"/>
    <w:rPr>
      <w:lang w:eastAsia="en-GB"/>
    </w:rPr>
  </w:style>
  <w:style w:type="paragraph" w:customStyle="1" w:styleId="08TEFHeader08">
    <w:name w:val="08 TEF Header 08"/>
    <w:basedOn w:val="04TEFHeading4"/>
    <w:link w:val="08TEFHeader08Char"/>
    <w:qFormat/>
    <w:rsid w:val="00A24326"/>
    <w:pPr>
      <w:tabs>
        <w:tab w:val="clear" w:pos="851"/>
      </w:tabs>
    </w:pPr>
  </w:style>
  <w:style w:type="character" w:customStyle="1" w:styleId="07TEFHeader7Char">
    <w:name w:val="07 TEF Header 7 Char"/>
    <w:basedOn w:val="03TEFHeading3Char"/>
    <w:link w:val="07TEFHeader7"/>
    <w:rsid w:val="00FF006D"/>
    <w:rPr>
      <w:b/>
      <w:iCs/>
      <w:caps/>
      <w:szCs w:val="28"/>
      <w:lang w:eastAsia="en-GB"/>
    </w:rPr>
  </w:style>
  <w:style w:type="paragraph" w:customStyle="1" w:styleId="TitleHeading">
    <w:name w:val="Title Heading"/>
    <w:basedOn w:val="Normal"/>
    <w:link w:val="TitleHeadingChar"/>
    <w:qFormat/>
    <w:rsid w:val="00D240C8"/>
    <w:pPr>
      <w:jc w:val="center"/>
    </w:pPr>
    <w:rPr>
      <w:rFonts w:asciiTheme="minorHAnsi" w:hAnsiTheme="minorHAnsi" w:cstheme="minorHAnsi"/>
      <w:b/>
      <w:caps/>
      <w:color w:val="31849B" w:themeColor="accent5" w:themeShade="BF"/>
      <w:sz w:val="56"/>
    </w:rPr>
  </w:style>
  <w:style w:type="character" w:customStyle="1" w:styleId="08TEFHeader08Char">
    <w:name w:val="08 TEF Header 08 Char"/>
    <w:basedOn w:val="04TEFHeading4Char"/>
    <w:link w:val="08TEFHeader08"/>
    <w:rsid w:val="00A24326"/>
    <w:rPr>
      <w:iCs/>
      <w:caps/>
      <w:szCs w:val="28"/>
    </w:rPr>
  </w:style>
  <w:style w:type="paragraph" w:customStyle="1" w:styleId="TitleSub-Heading">
    <w:name w:val="Title Sub-Heading"/>
    <w:basedOn w:val="Normal"/>
    <w:link w:val="TitleSub-HeadingChar"/>
    <w:qFormat/>
    <w:rsid w:val="00D240C8"/>
    <w:pPr>
      <w:jc w:val="center"/>
    </w:pPr>
    <w:rPr>
      <w:rFonts w:asciiTheme="minorHAnsi" w:hAnsiTheme="minorHAnsi" w:cstheme="minorHAnsi"/>
      <w:sz w:val="48"/>
    </w:rPr>
  </w:style>
  <w:style w:type="character" w:customStyle="1" w:styleId="TitleHeadingChar">
    <w:name w:val="Title Heading Char"/>
    <w:basedOn w:val="DefaultParagraphFont"/>
    <w:link w:val="TitleHeading"/>
    <w:rsid w:val="00D240C8"/>
    <w:rPr>
      <w:rFonts w:eastAsia="Times New Roman" w:cstheme="minorHAnsi"/>
      <w:b/>
      <w:caps/>
      <w:color w:val="31849B" w:themeColor="accent5" w:themeShade="BF"/>
      <w:kern w:val="20"/>
      <w:sz w:val="56"/>
      <w:szCs w:val="24"/>
    </w:rPr>
  </w:style>
  <w:style w:type="paragraph" w:customStyle="1" w:styleId="TitleVersionText">
    <w:name w:val="Title Version Text"/>
    <w:basedOn w:val="Normal"/>
    <w:link w:val="TitleVersionTextChar"/>
    <w:qFormat/>
    <w:rsid w:val="00D240C8"/>
    <w:pPr>
      <w:jc w:val="center"/>
    </w:pPr>
    <w:rPr>
      <w:rFonts w:asciiTheme="minorHAnsi" w:hAnsiTheme="minorHAnsi" w:cstheme="minorHAnsi"/>
      <w:sz w:val="36"/>
      <w:szCs w:val="36"/>
    </w:rPr>
  </w:style>
  <w:style w:type="character" w:customStyle="1" w:styleId="TitleSub-HeadingChar">
    <w:name w:val="Title Sub-Heading Char"/>
    <w:basedOn w:val="DefaultParagraphFont"/>
    <w:link w:val="TitleSub-Heading"/>
    <w:rsid w:val="00D240C8"/>
    <w:rPr>
      <w:rFonts w:eastAsia="Times New Roman" w:cstheme="minorHAnsi"/>
      <w:kern w:val="20"/>
      <w:sz w:val="48"/>
      <w:szCs w:val="24"/>
    </w:rPr>
  </w:style>
  <w:style w:type="paragraph" w:customStyle="1" w:styleId="01TefTableTitleText">
    <w:name w:val="01 Tef Table Title Text"/>
    <w:basedOn w:val="01TEFTableText"/>
    <w:link w:val="01TefTableTitleTextChar"/>
    <w:qFormat/>
    <w:rsid w:val="00D240C8"/>
    <w:rPr>
      <w:b/>
      <w:color w:val="FFFFFF"/>
      <w:szCs w:val="20"/>
    </w:rPr>
  </w:style>
  <w:style w:type="character" w:customStyle="1" w:styleId="TitleVersionTextChar">
    <w:name w:val="Title Version Text Char"/>
    <w:basedOn w:val="DefaultParagraphFont"/>
    <w:link w:val="TitleVersionText"/>
    <w:rsid w:val="00D240C8"/>
    <w:rPr>
      <w:rFonts w:eastAsia="Times New Roman" w:cstheme="minorHAnsi"/>
      <w:kern w:val="20"/>
      <w:sz w:val="36"/>
      <w:szCs w:val="36"/>
    </w:rPr>
  </w:style>
  <w:style w:type="paragraph" w:customStyle="1" w:styleId="TitlePageTableTtitleText">
    <w:name w:val="Title Page Table Ttitle Text"/>
    <w:basedOn w:val="Kop"/>
    <w:link w:val="TitlePageTableTtitleTextChar"/>
    <w:qFormat/>
    <w:rsid w:val="00D240C8"/>
    <w:pPr>
      <w:spacing w:before="240" w:after="60" w:line="240" w:lineRule="auto"/>
    </w:pPr>
    <w:rPr>
      <w:rFonts w:cstheme="minorHAnsi"/>
      <w:color w:val="31849B" w:themeColor="accent5" w:themeShade="BF"/>
      <w:sz w:val="18"/>
      <w:szCs w:val="18"/>
    </w:rPr>
  </w:style>
  <w:style w:type="character" w:customStyle="1" w:styleId="01TefTableTitleTextChar">
    <w:name w:val="01 Tef Table Title Text Char"/>
    <w:basedOn w:val="01TEFTableTextChar"/>
    <w:link w:val="01TefTableTitleText"/>
    <w:rsid w:val="00D240C8"/>
    <w:rPr>
      <w:b/>
      <w:color w:val="FFFFFF"/>
      <w:sz w:val="20"/>
      <w:szCs w:val="20"/>
    </w:rPr>
  </w:style>
  <w:style w:type="paragraph" w:customStyle="1" w:styleId="01TableTitle">
    <w:name w:val="01 Table Title"/>
    <w:basedOn w:val="01TEFFigureTitle"/>
    <w:link w:val="01TableTitleChar"/>
    <w:qFormat/>
    <w:rsid w:val="00D240C8"/>
    <w:pPr>
      <w:numPr>
        <w:numId w:val="3"/>
      </w:numPr>
      <w:tabs>
        <w:tab w:val="num" w:pos="360"/>
      </w:tabs>
    </w:pPr>
  </w:style>
  <w:style w:type="character" w:customStyle="1" w:styleId="KopChar">
    <w:name w:val="Kop Char"/>
    <w:basedOn w:val="DefaultParagraphFont"/>
    <w:link w:val="Kop"/>
    <w:rsid w:val="00D240C8"/>
    <w:rPr>
      <w:rFonts w:eastAsia="Times New Roman" w:cs="Times New Roman"/>
      <w:b/>
      <w:sz w:val="24"/>
      <w:szCs w:val="20"/>
    </w:rPr>
  </w:style>
  <w:style w:type="character" w:customStyle="1" w:styleId="TitlePageTableTtitleTextChar">
    <w:name w:val="Title Page Table Ttitle Text Char"/>
    <w:basedOn w:val="KopChar"/>
    <w:link w:val="TitlePageTableTtitleText"/>
    <w:rsid w:val="00D240C8"/>
    <w:rPr>
      <w:rFonts w:eastAsia="Times New Roman" w:cstheme="minorHAnsi"/>
      <w:b/>
      <w:color w:val="31849B" w:themeColor="accent5" w:themeShade="BF"/>
      <w:sz w:val="18"/>
      <w:szCs w:val="18"/>
    </w:rPr>
  </w:style>
  <w:style w:type="character" w:customStyle="1" w:styleId="01TableTitleChar">
    <w:name w:val="01 Table Title Char"/>
    <w:basedOn w:val="01TEFFigureTitleChar"/>
    <w:link w:val="01TableTitle"/>
    <w:rsid w:val="00D240C8"/>
    <w:rPr>
      <w:rFonts w:eastAsia="Times New Roman" w:cs="Times New Roman"/>
      <w:b/>
      <w:kern w:val="20"/>
      <w:sz w:val="20"/>
    </w:rPr>
  </w:style>
  <w:style w:type="paragraph" w:customStyle="1" w:styleId="Bullet1">
    <w:name w:val="~Bullet1"/>
    <w:basedOn w:val="Normal"/>
    <w:link w:val="Bullet1Char"/>
    <w:rsid w:val="00FD40DD"/>
    <w:pPr>
      <w:numPr>
        <w:numId w:val="5"/>
      </w:numPr>
      <w:spacing w:before="120"/>
    </w:pPr>
    <w:rPr>
      <w:rFonts w:asciiTheme="minorHAnsi" w:eastAsia="Calibri" w:hAnsiTheme="minorHAnsi" w:cs="Arial"/>
      <w:color w:val="000000" w:themeColor="text1"/>
      <w:sz w:val="18"/>
      <w:szCs w:val="20"/>
    </w:rPr>
  </w:style>
  <w:style w:type="paragraph" w:customStyle="1" w:styleId="Bullet2">
    <w:name w:val="~Bullet2"/>
    <w:basedOn w:val="Bullet1"/>
    <w:rsid w:val="00FD40DD"/>
    <w:pPr>
      <w:numPr>
        <w:ilvl w:val="1"/>
      </w:numPr>
    </w:pPr>
    <w:rPr>
      <w:rFonts w:ascii="Calibri" w:hAnsi="Calibri"/>
    </w:rPr>
  </w:style>
  <w:style w:type="paragraph" w:customStyle="1" w:styleId="Bullet3">
    <w:name w:val="~Bullet3"/>
    <w:basedOn w:val="Bullet2"/>
    <w:autoRedefine/>
    <w:rsid w:val="00FD40DD"/>
    <w:pPr>
      <w:numPr>
        <w:ilvl w:val="2"/>
      </w:numPr>
      <w:tabs>
        <w:tab w:val="left" w:pos="1021"/>
      </w:tabs>
    </w:pPr>
  </w:style>
  <w:style w:type="character" w:customStyle="1" w:styleId="Bullet1Char">
    <w:name w:val="~Bullet1 Char"/>
    <w:link w:val="Bullet1"/>
    <w:locked/>
    <w:rsid w:val="00FD40DD"/>
    <w:rPr>
      <w:rFonts w:eastAsia="Calibri" w:cs="Arial"/>
      <w:color w:val="000000" w:themeColor="text1"/>
      <w:sz w:val="18"/>
      <w:szCs w:val="20"/>
      <w:lang w:eastAsia="en-GB"/>
    </w:rPr>
  </w:style>
  <w:style w:type="paragraph" w:customStyle="1" w:styleId="BodyTextNum">
    <w:name w:val="~BodyTextNum"/>
    <w:basedOn w:val="Normal"/>
    <w:rsid w:val="00E61552"/>
    <w:pPr>
      <w:numPr>
        <w:numId w:val="6"/>
      </w:numPr>
      <w:tabs>
        <w:tab w:val="left" w:pos="284"/>
      </w:tabs>
      <w:spacing w:before="120" w:line="288" w:lineRule="auto"/>
    </w:pPr>
    <w:rPr>
      <w:rFonts w:asciiTheme="minorHAnsi" w:eastAsiaTheme="minorHAnsi" w:hAnsiTheme="minorHAnsi" w:cstheme="minorHAnsi"/>
      <w:color w:val="000000" w:themeColor="text1"/>
      <w:sz w:val="18"/>
      <w:szCs w:val="18"/>
    </w:rPr>
  </w:style>
  <w:style w:type="table" w:styleId="TableGrid">
    <w:name w:val="Table Grid"/>
    <w:basedOn w:val="TableNormal"/>
    <w:uiPriority w:val="59"/>
    <w:rsid w:val="00B8344A"/>
    <w:pPr>
      <w:spacing w:after="0" w:line="240" w:lineRule="auto"/>
    </w:pPr>
    <w:rPr>
      <w:rFonts w:cstheme="minorHAnsi"/>
      <w:color w:val="000000" w:themeColor="text1"/>
      <w:sz w:val="18"/>
      <w:szCs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ocType">
    <w:name w:val="~DocType"/>
    <w:basedOn w:val="NoSpacing"/>
    <w:rsid w:val="00B8344A"/>
    <w:rPr>
      <w:rFonts w:asciiTheme="majorHAnsi" w:eastAsiaTheme="minorHAnsi" w:hAnsiTheme="majorHAnsi" w:cstheme="minorHAnsi"/>
      <w:color w:val="FFFFFF" w:themeColor="background1"/>
      <w:kern w:val="0"/>
      <w:sz w:val="56"/>
      <w:szCs w:val="18"/>
    </w:rPr>
  </w:style>
  <w:style w:type="paragraph" w:customStyle="1" w:styleId="DocDate">
    <w:name w:val="~DocDate"/>
    <w:basedOn w:val="NoSpacing"/>
    <w:rsid w:val="00B8344A"/>
    <w:rPr>
      <w:rFonts w:asciiTheme="minorHAnsi" w:eastAsiaTheme="minorHAnsi" w:hAnsiTheme="minorHAnsi" w:cstheme="minorHAnsi"/>
      <w:color w:val="C0504D" w:themeColor="accent2"/>
      <w:kern w:val="0"/>
      <w:sz w:val="24"/>
      <w:szCs w:val="18"/>
    </w:rPr>
  </w:style>
  <w:style w:type="paragraph" w:customStyle="1" w:styleId="DocTitle">
    <w:name w:val="~DocTitle"/>
    <w:basedOn w:val="NoSpacing"/>
    <w:rsid w:val="00B8344A"/>
    <w:pPr>
      <w:spacing w:line="221" w:lineRule="auto"/>
    </w:pPr>
    <w:rPr>
      <w:rFonts w:asciiTheme="majorHAnsi" w:eastAsiaTheme="minorHAnsi" w:hAnsiTheme="majorHAnsi" w:cstheme="minorHAnsi"/>
      <w:color w:val="FFFFFF" w:themeColor="background1"/>
      <w:kern w:val="0"/>
      <w:sz w:val="26"/>
      <w:szCs w:val="18"/>
    </w:rPr>
  </w:style>
  <w:style w:type="paragraph" w:customStyle="1" w:styleId="DocSubTitle">
    <w:name w:val="~DocSubTitle"/>
    <w:basedOn w:val="NoSpacing"/>
    <w:rsid w:val="00B8344A"/>
    <w:rPr>
      <w:rFonts w:asciiTheme="minorHAnsi" w:eastAsiaTheme="minorHAnsi" w:hAnsiTheme="minorHAnsi" w:cstheme="minorHAnsi"/>
      <w:color w:val="000000" w:themeColor="text1"/>
      <w:kern w:val="0"/>
      <w:sz w:val="20"/>
      <w:szCs w:val="18"/>
    </w:rPr>
  </w:style>
  <w:style w:type="paragraph" w:customStyle="1" w:styleId="DocClient">
    <w:name w:val="~DocClient"/>
    <w:basedOn w:val="NoSpacing"/>
    <w:rsid w:val="00B8344A"/>
    <w:rPr>
      <w:rFonts w:asciiTheme="majorHAnsi" w:eastAsiaTheme="minorHAnsi" w:hAnsiTheme="majorHAnsi" w:cstheme="minorHAnsi"/>
      <w:color w:val="FFFFFF" w:themeColor="background1"/>
      <w:kern w:val="0"/>
      <w:sz w:val="56"/>
      <w:szCs w:val="18"/>
    </w:rPr>
  </w:style>
  <w:style w:type="paragraph" w:customStyle="1" w:styleId="Confidential">
    <w:name w:val="~Confidential"/>
    <w:basedOn w:val="NoSpacing"/>
    <w:rsid w:val="00B8344A"/>
    <w:rPr>
      <w:rFonts w:asciiTheme="minorHAnsi" w:eastAsiaTheme="minorHAnsi" w:hAnsiTheme="minorHAnsi" w:cstheme="minorHAnsi"/>
      <w:b/>
      <w:color w:val="FFFFFF" w:themeColor="background1"/>
      <w:kern w:val="0"/>
      <w:sz w:val="24"/>
      <w:szCs w:val="18"/>
    </w:rPr>
  </w:style>
  <w:style w:type="paragraph" w:customStyle="1" w:styleId="Draft">
    <w:name w:val="~Draft"/>
    <w:basedOn w:val="NoSpacing"/>
    <w:rsid w:val="00B8344A"/>
    <w:rPr>
      <w:rFonts w:asciiTheme="minorHAnsi" w:eastAsiaTheme="minorHAnsi" w:hAnsiTheme="minorHAnsi" w:cstheme="minorHAnsi"/>
      <w:color w:val="000000" w:themeColor="text1"/>
      <w:kern w:val="0"/>
      <w:sz w:val="20"/>
      <w:szCs w:val="18"/>
    </w:rPr>
  </w:style>
  <w:style w:type="paragraph" w:customStyle="1" w:styleId="SecHeadNonToc">
    <w:name w:val="~SecHeadNonToc"/>
    <w:basedOn w:val="NoSpacing"/>
    <w:next w:val="Normal"/>
    <w:rsid w:val="00B8344A"/>
    <w:pPr>
      <w:keepNext/>
      <w:pageBreakBefore/>
      <w:spacing w:after="500"/>
    </w:pPr>
    <w:rPr>
      <w:rFonts w:ascii="Telefonica Headline Light" w:eastAsiaTheme="minorHAnsi" w:hAnsi="Telefonica Headline Light" w:cstheme="minorHAnsi"/>
      <w:color w:val="C0504D" w:themeColor="accent2"/>
      <w:kern w:val="0"/>
      <w:sz w:val="48"/>
      <w:szCs w:val="18"/>
    </w:rPr>
  </w:style>
  <w:style w:type="paragraph" w:customStyle="1" w:styleId="AppendixDivider">
    <w:name w:val="~AppendixDivider"/>
    <w:basedOn w:val="SecHeadNonToc"/>
    <w:next w:val="Normal"/>
    <w:rsid w:val="00B8344A"/>
    <w:pPr>
      <w:ind w:left="-567"/>
      <w:outlineLvl w:val="0"/>
    </w:pPr>
    <w:rPr>
      <w:rFonts w:asciiTheme="majorHAnsi" w:hAnsiTheme="majorHAnsi"/>
    </w:rPr>
  </w:style>
  <w:style w:type="paragraph" w:customStyle="1" w:styleId="AppHead">
    <w:name w:val="~AppHead"/>
    <w:basedOn w:val="AppendixDivider"/>
    <w:next w:val="Normal"/>
    <w:rsid w:val="00B8344A"/>
    <w:pPr>
      <w:numPr>
        <w:numId w:val="9"/>
      </w:numPr>
    </w:pPr>
  </w:style>
  <w:style w:type="paragraph" w:customStyle="1" w:styleId="AppSubHead">
    <w:name w:val="~AppSubHead"/>
    <w:basedOn w:val="AppHead"/>
    <w:next w:val="Normal"/>
    <w:rsid w:val="00B8344A"/>
    <w:pPr>
      <w:pageBreakBefore w:val="0"/>
      <w:numPr>
        <w:numId w:val="0"/>
      </w:numPr>
      <w:tabs>
        <w:tab w:val="left" w:pos="2694"/>
      </w:tabs>
      <w:spacing w:before="240" w:after="240"/>
    </w:pPr>
    <w:rPr>
      <w:sz w:val="28"/>
      <w:szCs w:val="28"/>
    </w:rPr>
  </w:style>
  <w:style w:type="paragraph" w:customStyle="1" w:styleId="AppMinorSubHead">
    <w:name w:val="~AppMinorSubHead"/>
    <w:basedOn w:val="AppSubHead"/>
    <w:next w:val="Normal"/>
    <w:rsid w:val="00B8344A"/>
    <w:pPr>
      <w:keepNext w:val="0"/>
      <w:tabs>
        <w:tab w:val="clear" w:pos="2694"/>
      </w:tabs>
    </w:pPr>
    <w:rPr>
      <w:sz w:val="24"/>
      <w:szCs w:val="24"/>
    </w:rPr>
  </w:style>
  <w:style w:type="paragraph" w:customStyle="1" w:styleId="BodyHeading">
    <w:name w:val="~BodyHeading"/>
    <w:basedOn w:val="Normal"/>
    <w:next w:val="Normal"/>
    <w:rsid w:val="00B8344A"/>
    <w:pPr>
      <w:keepNext/>
      <w:spacing w:before="240" w:line="288" w:lineRule="auto"/>
    </w:pPr>
    <w:rPr>
      <w:rFonts w:asciiTheme="minorHAnsi" w:eastAsiaTheme="minorHAnsi" w:hAnsiTheme="minorHAnsi" w:cstheme="minorHAnsi"/>
      <w:b/>
      <w:color w:val="000000" w:themeColor="text1"/>
      <w:sz w:val="18"/>
      <w:szCs w:val="18"/>
    </w:rPr>
  </w:style>
  <w:style w:type="paragraph" w:customStyle="1" w:styleId="CaptionWide">
    <w:name w:val="~CaptionWide"/>
    <w:basedOn w:val="Caption"/>
    <w:next w:val="Normal"/>
    <w:rsid w:val="00B8344A"/>
    <w:pPr>
      <w:keepNext/>
      <w:tabs>
        <w:tab w:val="left" w:pos="0"/>
      </w:tabs>
      <w:spacing w:before="120" w:after="60"/>
      <w:ind w:hanging="1134"/>
    </w:pPr>
    <w:rPr>
      <w:rFonts w:asciiTheme="minorHAnsi" w:eastAsia="Calibri" w:hAnsiTheme="minorHAnsi" w:cs="Arial"/>
      <w:color w:val="000000" w:themeColor="text1"/>
    </w:rPr>
  </w:style>
  <w:style w:type="paragraph" w:customStyle="1" w:styleId="ExecSumHead">
    <w:name w:val="~ExecSumHead"/>
    <w:basedOn w:val="SecHeadNonToc"/>
    <w:next w:val="Normal"/>
    <w:rsid w:val="00B8344A"/>
    <w:pPr>
      <w:ind w:left="-567"/>
      <w:outlineLvl w:val="0"/>
    </w:pPr>
    <w:rPr>
      <w:rFonts w:asciiTheme="majorHAnsi" w:hAnsiTheme="majorHAnsi"/>
    </w:rPr>
  </w:style>
  <w:style w:type="paragraph" w:customStyle="1" w:styleId="ExecSumSubHead">
    <w:name w:val="~ExecSumSubHead"/>
    <w:basedOn w:val="ExecSumHead"/>
    <w:next w:val="Normal"/>
    <w:rsid w:val="00B8344A"/>
    <w:pPr>
      <w:pageBreakBefore w:val="0"/>
      <w:spacing w:before="280" w:after="0" w:line="288" w:lineRule="auto"/>
      <w:ind w:left="0"/>
    </w:pPr>
    <w:rPr>
      <w:color w:val="4F81BD" w:themeColor="accent1"/>
      <w:sz w:val="24"/>
      <w:szCs w:val="24"/>
    </w:rPr>
  </w:style>
  <w:style w:type="paragraph" w:customStyle="1" w:styleId="GraphicLeft">
    <w:name w:val="~GraphicLeft"/>
    <w:basedOn w:val="NoSpacing"/>
    <w:rsid w:val="00B8344A"/>
    <w:pPr>
      <w:ind w:left="-28"/>
    </w:pPr>
    <w:rPr>
      <w:rFonts w:asciiTheme="minorHAnsi" w:eastAsiaTheme="minorHAnsi" w:hAnsiTheme="minorHAnsi" w:cstheme="minorHAnsi"/>
      <w:color w:val="000000" w:themeColor="text1"/>
      <w:kern w:val="0"/>
      <w:sz w:val="20"/>
      <w:szCs w:val="18"/>
    </w:rPr>
  </w:style>
  <w:style w:type="paragraph" w:customStyle="1" w:styleId="GraphicCentre">
    <w:name w:val="~GraphicCentre"/>
    <w:basedOn w:val="GraphicLeft"/>
    <w:rsid w:val="00B8344A"/>
    <w:pPr>
      <w:jc w:val="center"/>
    </w:pPr>
  </w:style>
  <w:style w:type="paragraph" w:customStyle="1" w:styleId="GraphicRight">
    <w:name w:val="~GraphicRight"/>
    <w:basedOn w:val="GraphicLeft"/>
    <w:rsid w:val="00B8344A"/>
    <w:pPr>
      <w:jc w:val="right"/>
    </w:pPr>
  </w:style>
  <w:style w:type="paragraph" w:customStyle="1" w:styleId="IntroText">
    <w:name w:val="~IntroText"/>
    <w:basedOn w:val="Normal"/>
    <w:next w:val="Normal"/>
    <w:rsid w:val="00B8344A"/>
    <w:pPr>
      <w:spacing w:before="120" w:line="288" w:lineRule="auto"/>
    </w:pPr>
    <w:rPr>
      <w:rFonts w:asciiTheme="minorHAnsi" w:eastAsiaTheme="minorHAnsi" w:hAnsiTheme="minorHAnsi" w:cstheme="minorHAnsi"/>
      <w:color w:val="000000" w:themeColor="text1"/>
      <w:sz w:val="18"/>
      <w:szCs w:val="18"/>
    </w:rPr>
  </w:style>
  <w:style w:type="paragraph" w:customStyle="1" w:styleId="KeyMsgPullOut">
    <w:name w:val="~KeyMsgPullOut"/>
    <w:basedOn w:val="Normal"/>
    <w:rsid w:val="00B8344A"/>
    <w:pPr>
      <w:spacing w:before="120" w:line="288" w:lineRule="auto"/>
      <w:ind w:left="-2552"/>
    </w:pPr>
    <w:rPr>
      <w:rFonts w:ascii="Arial" w:eastAsiaTheme="minorHAnsi" w:hAnsi="Arial" w:cstheme="minorHAnsi"/>
      <w:color w:val="000000" w:themeColor="text1"/>
      <w:sz w:val="18"/>
      <w:szCs w:val="18"/>
    </w:rPr>
  </w:style>
  <w:style w:type="paragraph" w:customStyle="1" w:styleId="NumBullet1">
    <w:name w:val="~NumBullet1"/>
    <w:basedOn w:val="Bullet1"/>
    <w:rsid w:val="00B8344A"/>
    <w:pPr>
      <w:numPr>
        <w:numId w:val="7"/>
      </w:numPr>
    </w:pPr>
  </w:style>
  <w:style w:type="paragraph" w:customStyle="1" w:styleId="NumBullet2">
    <w:name w:val="~NumBullet2"/>
    <w:basedOn w:val="NumBullet1"/>
    <w:rsid w:val="00B8344A"/>
    <w:pPr>
      <w:numPr>
        <w:ilvl w:val="1"/>
      </w:numPr>
      <w:tabs>
        <w:tab w:val="left" w:pos="680"/>
      </w:tabs>
    </w:pPr>
  </w:style>
  <w:style w:type="paragraph" w:customStyle="1" w:styleId="NumBullet3">
    <w:name w:val="~NumBullet3"/>
    <w:basedOn w:val="NumBullet2"/>
    <w:rsid w:val="00B8344A"/>
    <w:pPr>
      <w:numPr>
        <w:ilvl w:val="2"/>
      </w:numPr>
      <w:tabs>
        <w:tab w:val="clear" w:pos="680"/>
        <w:tab w:val="left" w:pos="1021"/>
      </w:tabs>
    </w:pPr>
  </w:style>
  <w:style w:type="paragraph" w:customStyle="1" w:styleId="Source">
    <w:name w:val="~Source"/>
    <w:basedOn w:val="Normal"/>
    <w:next w:val="Normal"/>
    <w:rsid w:val="00B8344A"/>
    <w:pPr>
      <w:spacing w:before="60" w:after="80" w:line="288" w:lineRule="auto"/>
      <w:ind w:left="851" w:hanging="851"/>
    </w:pPr>
    <w:rPr>
      <w:rFonts w:asciiTheme="minorHAnsi" w:eastAsia="Calibri" w:hAnsiTheme="minorHAnsi" w:cs="Arial"/>
      <w:i/>
      <w:color w:val="000000" w:themeColor="text1"/>
      <w:sz w:val="18"/>
      <w:szCs w:val="20"/>
    </w:rPr>
  </w:style>
  <w:style w:type="paragraph" w:customStyle="1" w:styleId="SourceWide">
    <w:name w:val="~SourceWide"/>
    <w:basedOn w:val="Source"/>
    <w:next w:val="Normal"/>
    <w:rsid w:val="00B8344A"/>
    <w:pPr>
      <w:ind w:left="0" w:hanging="1134"/>
    </w:pPr>
  </w:style>
  <w:style w:type="paragraph" w:customStyle="1" w:styleId="Spacer">
    <w:name w:val="~Spacer"/>
    <w:basedOn w:val="NoSpacing"/>
    <w:rsid w:val="00B8344A"/>
    <w:rPr>
      <w:rFonts w:ascii="Arial" w:eastAsiaTheme="minorHAnsi" w:hAnsi="Arial" w:cstheme="minorHAnsi"/>
      <w:color w:val="000000" w:themeColor="text1"/>
      <w:kern w:val="0"/>
      <w:sz w:val="2"/>
      <w:szCs w:val="18"/>
    </w:rPr>
  </w:style>
  <w:style w:type="paragraph" w:customStyle="1" w:styleId="TableTextLeft">
    <w:name w:val="~TableTextLeft"/>
    <w:basedOn w:val="Normal"/>
    <w:qFormat/>
    <w:rsid w:val="00B8344A"/>
    <w:pPr>
      <w:spacing w:before="60" w:after="40"/>
    </w:pPr>
    <w:rPr>
      <w:rFonts w:asciiTheme="minorHAnsi" w:eastAsiaTheme="minorHAnsi" w:hAnsiTheme="minorHAnsi" w:cstheme="minorHAnsi"/>
      <w:color w:val="000000" w:themeColor="text1"/>
      <w:sz w:val="18"/>
      <w:szCs w:val="18"/>
    </w:rPr>
  </w:style>
  <w:style w:type="paragraph" w:customStyle="1" w:styleId="TableBullet1">
    <w:name w:val="~TableBullet1"/>
    <w:basedOn w:val="TableTextLeft"/>
    <w:qFormat/>
    <w:rsid w:val="00B8344A"/>
    <w:pPr>
      <w:numPr>
        <w:numId w:val="8"/>
      </w:numPr>
    </w:pPr>
    <w:rPr>
      <w:rFonts w:eastAsia="Calibri" w:cs="Arial"/>
      <w:szCs w:val="20"/>
    </w:rPr>
  </w:style>
  <w:style w:type="paragraph" w:customStyle="1" w:styleId="TableHeadingLeft">
    <w:name w:val="~TableHeadingLeft"/>
    <w:basedOn w:val="TableTextLeft"/>
    <w:rsid w:val="00B8344A"/>
    <w:pPr>
      <w:keepNext/>
    </w:pPr>
    <w:rPr>
      <w:b/>
      <w:color w:val="FFFFFF" w:themeColor="background1"/>
      <w:szCs w:val="26"/>
    </w:rPr>
  </w:style>
  <w:style w:type="paragraph" w:customStyle="1" w:styleId="TableHeadingCentre">
    <w:name w:val="~TableHeadingCentre"/>
    <w:basedOn w:val="TableHeadingLeft"/>
    <w:rsid w:val="00B8344A"/>
    <w:pPr>
      <w:jc w:val="center"/>
    </w:pPr>
    <w:rPr>
      <w:rFonts w:asciiTheme="majorHAnsi" w:hAnsiTheme="majorHAnsi"/>
    </w:rPr>
  </w:style>
  <w:style w:type="paragraph" w:customStyle="1" w:styleId="TableHeadingRight">
    <w:name w:val="~TableHeadingRight"/>
    <w:basedOn w:val="TableHeadingLeft"/>
    <w:rsid w:val="00B8344A"/>
    <w:pPr>
      <w:jc w:val="right"/>
    </w:pPr>
  </w:style>
  <w:style w:type="table" w:customStyle="1" w:styleId="TableStd">
    <w:name w:val="~TableStd"/>
    <w:basedOn w:val="TableNormal"/>
    <w:uiPriority w:val="99"/>
    <w:qFormat/>
    <w:rsid w:val="00B8344A"/>
    <w:pPr>
      <w:spacing w:after="0" w:line="240" w:lineRule="auto"/>
    </w:pPr>
    <w:rPr>
      <w:rFonts w:cstheme="minorHAnsi"/>
      <w:color w:val="000000" w:themeColor="text1"/>
      <w:sz w:val="18"/>
      <w:szCs w:val="18"/>
    </w:rPr>
    <w:tblPr>
      <w:tblInd w:w="108"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Pr>
    <w:tcPr>
      <w:shd w:val="clear" w:color="auto" w:fill="9BBB59" w:themeFill="accent3"/>
    </w:tcPr>
    <w:tblStylePr w:type="firstRow">
      <w:rPr>
        <w:color w:val="FFFFFF" w:themeColor="background1"/>
      </w:rPr>
      <w:tblPr/>
      <w:trPr>
        <w:tblHeader/>
      </w:tr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l2br w:val="nil"/>
          <w:tr2bl w:val="nil"/>
        </w:tcBorders>
        <w:shd w:val="clear" w:color="auto" w:fill="4F81BD" w:themeFill="accent1"/>
        <w:vAlign w:val="bottom"/>
      </w:tcPr>
    </w:tblStylePr>
    <w:tblStylePr w:type="lastRow">
      <w:rPr>
        <w:color w:val="FFFFFF" w:themeColor="background1"/>
      </w:rPr>
      <w:tblPr/>
      <w:tcPr>
        <w:shd w:val="clear" w:color="auto" w:fill="C0504D" w:themeFill="accent2"/>
      </w:tcPr>
    </w:tblStylePr>
    <w:tblStylePr w:type="firstCol">
      <w:rPr>
        <w:color w:val="FFFFFF" w:themeColor="background1"/>
      </w:rPr>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l2br w:val="nil"/>
          <w:tr2bl w:val="nil"/>
        </w:tcBorders>
        <w:shd w:val="clear" w:color="auto" w:fill="C0504D" w:themeFill="accent2"/>
      </w:tcPr>
    </w:tblStylePr>
  </w:style>
  <w:style w:type="paragraph" w:customStyle="1" w:styleId="TableTextCentre">
    <w:name w:val="~TableTextCentre"/>
    <w:basedOn w:val="TableTextLeft"/>
    <w:qFormat/>
    <w:rsid w:val="00B8344A"/>
    <w:pPr>
      <w:jc w:val="center"/>
    </w:pPr>
  </w:style>
  <w:style w:type="paragraph" w:customStyle="1" w:styleId="TableTextRight">
    <w:name w:val="~TableTextRight"/>
    <w:basedOn w:val="TableTextLeft"/>
    <w:qFormat/>
    <w:rsid w:val="00B8344A"/>
    <w:pPr>
      <w:jc w:val="right"/>
    </w:pPr>
  </w:style>
  <w:style w:type="paragraph" w:customStyle="1" w:styleId="TableTotalLeft">
    <w:name w:val="~TableTotalLeft"/>
    <w:basedOn w:val="TableTextLeft"/>
    <w:rsid w:val="00B8344A"/>
    <w:rPr>
      <w:b/>
    </w:rPr>
  </w:style>
  <w:style w:type="paragraph" w:customStyle="1" w:styleId="TableTotalCentre">
    <w:name w:val="~TableTotalCentre"/>
    <w:basedOn w:val="TableTotalLeft"/>
    <w:rsid w:val="00B8344A"/>
    <w:pPr>
      <w:jc w:val="center"/>
    </w:pPr>
  </w:style>
  <w:style w:type="paragraph" w:customStyle="1" w:styleId="TableTotalRight">
    <w:name w:val="~TableTotalRight"/>
    <w:basedOn w:val="TableTotalLeft"/>
    <w:rsid w:val="00B8344A"/>
    <w:pPr>
      <w:jc w:val="right"/>
    </w:pPr>
  </w:style>
  <w:style w:type="character" w:styleId="FootnoteReference">
    <w:name w:val="footnote reference"/>
    <w:basedOn w:val="DefaultParagraphFont"/>
    <w:rsid w:val="00B8344A"/>
    <w:rPr>
      <w:rFonts w:ascii="Arial" w:hAnsi="Arial"/>
      <w:vertAlign w:val="superscript"/>
    </w:rPr>
  </w:style>
  <w:style w:type="paragraph" w:styleId="FootnoteText">
    <w:name w:val="footnote text"/>
    <w:aliases w:val="~FootnoteText"/>
    <w:basedOn w:val="NoSpacing"/>
    <w:link w:val="FootnoteTextChar"/>
    <w:rsid w:val="00B8344A"/>
    <w:pPr>
      <w:spacing w:before="120" w:line="264" w:lineRule="auto"/>
      <w:ind w:left="284" w:hanging="284"/>
    </w:pPr>
    <w:rPr>
      <w:rFonts w:asciiTheme="minorHAnsi" w:eastAsiaTheme="minorHAnsi" w:hAnsiTheme="minorHAnsi" w:cstheme="minorHAnsi"/>
      <w:color w:val="000000" w:themeColor="text1"/>
      <w:kern w:val="0"/>
      <w:sz w:val="18"/>
      <w:szCs w:val="20"/>
    </w:rPr>
  </w:style>
  <w:style w:type="character" w:customStyle="1" w:styleId="FootnoteTextChar">
    <w:name w:val="Footnote Text Char"/>
    <w:aliases w:val="~FootnoteText Char"/>
    <w:basedOn w:val="DefaultParagraphFont"/>
    <w:link w:val="FootnoteText"/>
    <w:rsid w:val="00B8344A"/>
    <w:rPr>
      <w:rFonts w:cstheme="minorHAnsi"/>
      <w:color w:val="000000" w:themeColor="text1"/>
      <w:sz w:val="18"/>
      <w:szCs w:val="20"/>
    </w:rPr>
  </w:style>
  <w:style w:type="paragraph" w:styleId="TOC4">
    <w:name w:val="toc 4"/>
    <w:aliases w:val="~FourthHeadLevel"/>
    <w:basedOn w:val="TOC3"/>
    <w:next w:val="Normal"/>
    <w:uiPriority w:val="39"/>
    <w:rsid w:val="00B8344A"/>
    <w:pPr>
      <w:tabs>
        <w:tab w:val="left" w:pos="1344"/>
        <w:tab w:val="right" w:pos="9923"/>
      </w:tabs>
      <w:spacing w:line="288" w:lineRule="auto"/>
      <w:ind w:left="2098" w:right="425" w:hanging="794"/>
    </w:pPr>
    <w:rPr>
      <w:rFonts w:asciiTheme="minorHAnsi" w:eastAsiaTheme="minorEastAsia" w:hAnsiTheme="minorHAnsi" w:cstheme="minorHAnsi"/>
      <w:i w:val="0"/>
      <w:iCs w:val="0"/>
      <w:noProof/>
      <w:color w:val="000000" w:themeColor="text1"/>
      <w:sz w:val="28"/>
      <w:szCs w:val="18"/>
      <w:lang w:eastAsia="en-GB"/>
    </w:rPr>
  </w:style>
  <w:style w:type="paragraph" w:styleId="TOC5">
    <w:name w:val="toc 5"/>
    <w:aliases w:val="~ExecSumHeading"/>
    <w:basedOn w:val="TOC1"/>
    <w:next w:val="Normal"/>
    <w:uiPriority w:val="39"/>
    <w:rsid w:val="00B8344A"/>
    <w:pPr>
      <w:tabs>
        <w:tab w:val="right" w:pos="9923"/>
      </w:tabs>
      <w:spacing w:before="240" w:after="0" w:line="288" w:lineRule="auto"/>
      <w:ind w:left="425" w:right="425" w:hanging="425"/>
    </w:pPr>
    <w:rPr>
      <w:rFonts w:asciiTheme="minorHAnsi" w:eastAsiaTheme="minorEastAsia" w:hAnsiTheme="minorHAnsi" w:cstheme="minorHAnsi"/>
      <w:noProof/>
      <w:color w:val="000000" w:themeColor="text1"/>
      <w:sz w:val="28"/>
      <w:szCs w:val="18"/>
    </w:rPr>
  </w:style>
  <w:style w:type="paragraph" w:styleId="TOC6">
    <w:name w:val="toc 6"/>
    <w:aliases w:val="~AppDivider"/>
    <w:basedOn w:val="TOC1"/>
    <w:next w:val="Normal"/>
    <w:uiPriority w:val="39"/>
    <w:rsid w:val="00B8344A"/>
    <w:pPr>
      <w:tabs>
        <w:tab w:val="right" w:pos="9923"/>
      </w:tabs>
      <w:spacing w:before="120" w:after="0" w:line="288" w:lineRule="auto"/>
      <w:ind w:left="425" w:right="425" w:hanging="425"/>
    </w:pPr>
    <w:rPr>
      <w:rFonts w:asciiTheme="minorHAnsi" w:eastAsiaTheme="minorEastAsia" w:hAnsiTheme="minorHAnsi" w:cstheme="minorHAnsi"/>
      <w:noProof/>
      <w:color w:val="000000" w:themeColor="text1"/>
      <w:sz w:val="28"/>
      <w:szCs w:val="18"/>
    </w:rPr>
  </w:style>
  <w:style w:type="paragraph" w:styleId="TOC7">
    <w:name w:val="toc 7"/>
    <w:aliases w:val="~AppHeadings"/>
    <w:basedOn w:val="TOC1"/>
    <w:next w:val="Normal"/>
    <w:uiPriority w:val="39"/>
    <w:unhideWhenUsed/>
    <w:rsid w:val="00B8344A"/>
    <w:pPr>
      <w:tabs>
        <w:tab w:val="left" w:pos="2268"/>
        <w:tab w:val="right" w:pos="9923"/>
      </w:tabs>
      <w:spacing w:after="0" w:line="288" w:lineRule="auto"/>
      <w:ind w:left="482" w:right="425"/>
    </w:pPr>
    <w:rPr>
      <w:rFonts w:asciiTheme="minorHAnsi" w:eastAsiaTheme="minorEastAsia" w:hAnsiTheme="minorHAnsi" w:cs="Arial"/>
      <w:noProof/>
      <w:color w:val="000000" w:themeColor="text1"/>
      <w:sz w:val="28"/>
      <w:szCs w:val="18"/>
    </w:rPr>
  </w:style>
  <w:style w:type="paragraph" w:styleId="TOC8">
    <w:name w:val="toc 8"/>
    <w:aliases w:val="~AppSubHeadings"/>
    <w:basedOn w:val="TOC2"/>
    <w:next w:val="Normal"/>
    <w:uiPriority w:val="39"/>
    <w:unhideWhenUsed/>
    <w:rsid w:val="00B8344A"/>
    <w:pPr>
      <w:tabs>
        <w:tab w:val="left" w:pos="1344"/>
        <w:tab w:val="right" w:pos="9923"/>
      </w:tabs>
      <w:spacing w:after="0" w:line="288" w:lineRule="auto"/>
      <w:ind w:left="1344" w:right="425" w:hanging="862"/>
    </w:pPr>
    <w:rPr>
      <w:rFonts w:asciiTheme="minorHAnsi" w:eastAsiaTheme="minorEastAsia" w:hAnsiTheme="minorHAnsi" w:cstheme="minorHAnsi"/>
      <w:noProof/>
      <w:color w:val="000000" w:themeColor="text1"/>
      <w:sz w:val="28"/>
      <w:szCs w:val="18"/>
    </w:rPr>
  </w:style>
  <w:style w:type="character" w:customStyle="1" w:styleId="CaptionChar">
    <w:name w:val="Caption Char"/>
    <w:aliases w:val="~Caption Char"/>
    <w:basedOn w:val="DefaultParagraphFont"/>
    <w:link w:val="Caption"/>
    <w:rsid w:val="00B8344A"/>
    <w:rPr>
      <w:rFonts w:ascii="Arial Narrow" w:eastAsia="Times New Roman" w:hAnsi="Arial Narrow" w:cs="Times New Roman"/>
      <w:b/>
      <w:bCs/>
      <w:color w:val="4F81BD" w:themeColor="accent1"/>
      <w:kern w:val="20"/>
      <w:sz w:val="18"/>
      <w:szCs w:val="18"/>
    </w:rPr>
  </w:style>
  <w:style w:type="paragraph" w:styleId="ListParagraph">
    <w:name w:val="List Paragraph"/>
    <w:aliases w:val="1st Bullet Point,arvato answer,bullet point 1,Bullet List,FooterText,lp1,TOC style,Table,Bullet OSM,Proposal Bullet List,numbered,List Paragraph1,Paragraphe de liste1,Bulletr List Paragraph,列出段落,列出段落1,List Paragraph2,List Paragraph21,Dot "/>
    <w:basedOn w:val="Normal"/>
    <w:uiPriority w:val="34"/>
    <w:qFormat/>
    <w:rsid w:val="00B8344A"/>
    <w:pPr>
      <w:spacing w:before="120" w:line="288" w:lineRule="auto"/>
      <w:ind w:left="720"/>
      <w:contextualSpacing/>
    </w:pPr>
    <w:rPr>
      <w:rFonts w:ascii="Arial" w:eastAsiaTheme="minorHAnsi" w:hAnsi="Arial" w:cstheme="minorHAnsi"/>
      <w:color w:val="000000" w:themeColor="text1"/>
      <w:sz w:val="18"/>
      <w:szCs w:val="18"/>
    </w:rPr>
  </w:style>
  <w:style w:type="paragraph" w:customStyle="1" w:styleId="KeyMsgFrame">
    <w:name w:val="~KeyMsgFrame"/>
    <w:basedOn w:val="Normal"/>
    <w:rsid w:val="00B8344A"/>
    <w:pPr>
      <w:framePr w:w="2268" w:wrap="around" w:vAnchor="text" w:hAnchor="text" w:x="-2551" w:y="1"/>
      <w:spacing w:before="120" w:line="288" w:lineRule="auto"/>
    </w:pPr>
    <w:rPr>
      <w:rFonts w:asciiTheme="minorHAnsi" w:eastAsiaTheme="minorHAnsi" w:hAnsiTheme="minorHAnsi" w:cstheme="minorHAnsi"/>
      <w:color w:val="000000" w:themeColor="text1"/>
      <w:sz w:val="18"/>
      <w:szCs w:val="18"/>
    </w:rPr>
  </w:style>
  <w:style w:type="paragraph" w:customStyle="1" w:styleId="KeyMsgBoxText">
    <w:name w:val="~KeyMsgBoxText"/>
    <w:basedOn w:val="Normal"/>
    <w:rsid w:val="00B8344A"/>
    <w:pPr>
      <w:spacing w:after="60" w:line="288" w:lineRule="auto"/>
    </w:pPr>
    <w:rPr>
      <w:rFonts w:asciiTheme="minorHAnsi" w:eastAsiaTheme="minorHAnsi" w:hAnsiTheme="minorHAnsi" w:cstheme="minorHAnsi"/>
      <w:color w:val="000000" w:themeColor="text1"/>
      <w:sz w:val="18"/>
      <w:szCs w:val="18"/>
    </w:rPr>
  </w:style>
  <w:style w:type="paragraph" w:customStyle="1" w:styleId="KeyMsgBoxHead">
    <w:name w:val="~KeyMsgBoxHead"/>
    <w:basedOn w:val="KeyMsgBoxText"/>
    <w:rsid w:val="00B8344A"/>
    <w:pPr>
      <w:keepNext/>
      <w:spacing w:before="60" w:line="240" w:lineRule="auto"/>
    </w:pPr>
    <w:rPr>
      <w:b/>
    </w:rPr>
  </w:style>
  <w:style w:type="paragraph" w:customStyle="1" w:styleId="QuoteBoxText">
    <w:name w:val="~QuoteBoxText"/>
    <w:basedOn w:val="Normal"/>
    <w:next w:val="QuoteBoxSource"/>
    <w:rsid w:val="00B8344A"/>
    <w:pPr>
      <w:keepNext/>
      <w:spacing w:after="240"/>
      <w:ind w:right="57"/>
    </w:pPr>
    <w:rPr>
      <w:rFonts w:asciiTheme="majorHAnsi" w:eastAsiaTheme="minorHAnsi" w:hAnsiTheme="majorHAnsi" w:cstheme="majorHAnsi"/>
      <w:b/>
      <w:color w:val="FFFFFF" w:themeColor="background1"/>
    </w:rPr>
  </w:style>
  <w:style w:type="paragraph" w:customStyle="1" w:styleId="FooterStamp">
    <w:name w:val="~FooterStamp"/>
    <w:basedOn w:val="Normal"/>
    <w:rsid w:val="00B8344A"/>
    <w:pPr>
      <w:framePr w:wrap="around" w:vAnchor="page" w:hAnchor="page" w:x="795" w:y="15764"/>
    </w:pPr>
    <w:rPr>
      <w:rFonts w:asciiTheme="minorHAnsi" w:eastAsiaTheme="minorHAnsi" w:hAnsiTheme="minorHAnsi" w:cstheme="minorHAnsi"/>
      <w:color w:val="000000" w:themeColor="text1"/>
      <w:sz w:val="14"/>
      <w:szCs w:val="12"/>
    </w:rPr>
  </w:style>
  <w:style w:type="character" w:styleId="PlaceholderText">
    <w:name w:val="Placeholder Text"/>
    <w:basedOn w:val="DefaultParagraphFont"/>
    <w:uiPriority w:val="99"/>
    <w:semiHidden/>
    <w:rsid w:val="00B8344A"/>
    <w:rPr>
      <w:color w:val="808080"/>
    </w:rPr>
  </w:style>
  <w:style w:type="paragraph" w:customStyle="1" w:styleId="QAText">
    <w:name w:val="~QAText"/>
    <w:basedOn w:val="Normal"/>
    <w:rsid w:val="00B8344A"/>
    <w:pPr>
      <w:spacing w:before="120" w:after="120" w:line="288" w:lineRule="auto"/>
    </w:pPr>
    <w:rPr>
      <w:rFonts w:asciiTheme="minorHAnsi" w:eastAsiaTheme="minorHAnsi" w:hAnsiTheme="minorHAnsi" w:cstheme="minorHAnsi"/>
      <w:color w:val="000000" w:themeColor="text1"/>
      <w:sz w:val="18"/>
      <w:szCs w:val="18"/>
    </w:rPr>
  </w:style>
  <w:style w:type="paragraph" w:customStyle="1" w:styleId="QuoteBoxSource">
    <w:name w:val="~QuoteBoxSource"/>
    <w:basedOn w:val="Source"/>
    <w:autoRedefine/>
    <w:rsid w:val="00B8344A"/>
    <w:pPr>
      <w:framePr w:hSpace="181" w:wrap="around" w:vAnchor="page" w:hAnchor="margin" w:x="1" w:y="4344"/>
      <w:spacing w:before="0" w:after="200" w:line="240" w:lineRule="auto"/>
      <w:ind w:left="0" w:firstLine="0"/>
    </w:pPr>
    <w:rPr>
      <w:i w:val="0"/>
      <w:color w:val="FFFFFF" w:themeColor="background1"/>
    </w:rPr>
  </w:style>
  <w:style w:type="paragraph" w:customStyle="1" w:styleId="Quotequote">
    <w:name w:val="~Quotequote"/>
    <w:basedOn w:val="GraphicLeft"/>
    <w:rsid w:val="00B8344A"/>
    <w:pPr>
      <w:framePr w:hSpace="181" w:wrap="around" w:vAnchor="page" w:hAnchor="margin" w:x="1" w:y="4344"/>
      <w:spacing w:before="160" w:after="300"/>
    </w:pPr>
  </w:style>
  <w:style w:type="paragraph" w:customStyle="1" w:styleId="SecDividerHeading">
    <w:name w:val="~SecDividerHeading"/>
    <w:basedOn w:val="DocClient"/>
    <w:rsid w:val="00B8344A"/>
  </w:style>
  <w:style w:type="paragraph" w:customStyle="1" w:styleId="FigureCaption">
    <w:name w:val="~FigureCaption"/>
    <w:basedOn w:val="Caption"/>
    <w:rsid w:val="00B8344A"/>
    <w:pPr>
      <w:keepNext/>
      <w:spacing w:before="120" w:after="60"/>
      <w:ind w:left="602" w:hanging="602"/>
    </w:pPr>
    <w:rPr>
      <w:rFonts w:asciiTheme="minorHAnsi" w:eastAsia="Calibri" w:hAnsiTheme="minorHAnsi" w:cs="Arial"/>
      <w:b w:val="0"/>
      <w:bCs w:val="0"/>
      <w:color w:val="000000" w:themeColor="text1"/>
      <w:sz w:val="14"/>
    </w:rPr>
  </w:style>
  <w:style w:type="paragraph" w:customStyle="1" w:styleId="DocProjectNo">
    <w:name w:val="~DocProjectNo"/>
    <w:basedOn w:val="NoSpacing"/>
    <w:rsid w:val="00B8344A"/>
    <w:pPr>
      <w:framePr w:wrap="around" w:vAnchor="page" w:hAnchor="page" w:x="1702" w:y="4083"/>
    </w:pPr>
    <w:rPr>
      <w:rFonts w:asciiTheme="majorHAnsi" w:eastAsiaTheme="minorHAnsi" w:hAnsiTheme="majorHAnsi" w:cstheme="minorHAnsi"/>
      <w:color w:val="FFFFFF" w:themeColor="background1"/>
      <w:kern w:val="0"/>
      <w:sz w:val="26"/>
      <w:szCs w:val="18"/>
    </w:rPr>
  </w:style>
  <w:style w:type="paragraph" w:customStyle="1" w:styleId="Hidden">
    <w:name w:val="~Hidden"/>
    <w:basedOn w:val="NoSpacing"/>
    <w:rsid w:val="00B8344A"/>
    <w:pPr>
      <w:framePr w:wrap="around" w:vAnchor="page" w:hAnchor="page" w:x="1" w:y="1" w:anchorLock="1"/>
    </w:pPr>
    <w:rPr>
      <w:rFonts w:asciiTheme="minorHAnsi" w:eastAsiaTheme="minorHAnsi" w:hAnsiTheme="minorHAnsi" w:cstheme="minorHAnsi"/>
      <w:color w:val="FF0000"/>
      <w:kern w:val="0"/>
      <w:sz w:val="16"/>
      <w:szCs w:val="18"/>
    </w:rPr>
  </w:style>
  <w:style w:type="paragraph" w:customStyle="1" w:styleId="Address">
    <w:name w:val="~Address"/>
    <w:basedOn w:val="NoSpacing"/>
    <w:rsid w:val="00B8344A"/>
    <w:pPr>
      <w:framePr w:hSpace="181" w:wrap="around" w:vAnchor="page" w:hAnchor="page" w:x="1645" w:y="12192"/>
    </w:pPr>
    <w:rPr>
      <w:rFonts w:asciiTheme="majorHAnsi" w:eastAsiaTheme="minorHAnsi" w:hAnsiTheme="majorHAnsi" w:cstheme="minorHAnsi"/>
      <w:color w:val="C0504D" w:themeColor="accent2"/>
      <w:kern w:val="0"/>
      <w:sz w:val="24"/>
      <w:szCs w:val="18"/>
    </w:rPr>
  </w:style>
  <w:style w:type="paragraph" w:styleId="NormalWeb">
    <w:name w:val="Normal (Web)"/>
    <w:basedOn w:val="Normal"/>
    <w:uiPriority w:val="99"/>
    <w:unhideWhenUsed/>
    <w:rsid w:val="00B8344A"/>
    <w:pPr>
      <w:spacing w:before="100" w:beforeAutospacing="1" w:after="100" w:afterAutospacing="1"/>
    </w:pPr>
    <w:rPr>
      <w:lang w:val="en-US"/>
    </w:rPr>
  </w:style>
  <w:style w:type="character" w:customStyle="1" w:styleId="MediumGrid1-Accent2Char">
    <w:name w:val="Medium Grid 1 - Accent 2 Char"/>
    <w:link w:val="MediumGrid1-Accent2"/>
    <w:uiPriority w:val="34"/>
    <w:locked/>
    <w:rsid w:val="00B8344A"/>
    <w:rPr>
      <w:rFonts w:cs="Times New Roman"/>
      <w:sz w:val="22"/>
      <w:lang w:val="x-none" w:eastAsia="en-US"/>
    </w:rPr>
  </w:style>
  <w:style w:type="table" w:styleId="MediumGrid1-Accent2">
    <w:name w:val="Medium Grid 1 Accent 2"/>
    <w:basedOn w:val="TableNormal"/>
    <w:link w:val="MediumGrid1-Accent2Char"/>
    <w:uiPriority w:val="34"/>
    <w:rsid w:val="00B8344A"/>
    <w:pPr>
      <w:spacing w:after="0" w:line="240" w:lineRule="auto"/>
    </w:pPr>
    <w:rPr>
      <w:rFonts w:cs="Times New Roman"/>
      <w:lang w:val="x-none"/>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lastRow">
      <w:tblPr/>
      <w:tcPr>
        <w:tcBorders>
          <w:top w:val="single" w:sz="18" w:space="0" w:color="CF7B79" w:themeColor="accent2" w:themeTint="BF"/>
        </w:tcBorders>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character" w:styleId="CommentReference">
    <w:name w:val="annotation reference"/>
    <w:basedOn w:val="DefaultParagraphFont"/>
    <w:uiPriority w:val="99"/>
    <w:unhideWhenUsed/>
    <w:rsid w:val="00B8344A"/>
    <w:rPr>
      <w:sz w:val="16"/>
      <w:szCs w:val="16"/>
    </w:rPr>
  </w:style>
  <w:style w:type="paragraph" w:styleId="CommentText">
    <w:name w:val="annotation text"/>
    <w:basedOn w:val="Normal"/>
    <w:link w:val="CommentTextChar"/>
    <w:uiPriority w:val="99"/>
    <w:unhideWhenUsed/>
    <w:rsid w:val="00B8344A"/>
    <w:pPr>
      <w:spacing w:before="120"/>
    </w:pPr>
    <w:rPr>
      <w:rFonts w:asciiTheme="minorHAnsi" w:eastAsiaTheme="minorHAnsi" w:hAnsiTheme="minorHAnsi" w:cstheme="minorHAnsi"/>
      <w:color w:val="000000" w:themeColor="text1"/>
      <w:sz w:val="20"/>
      <w:szCs w:val="20"/>
    </w:rPr>
  </w:style>
  <w:style w:type="character" w:customStyle="1" w:styleId="CommentTextChar">
    <w:name w:val="Comment Text Char"/>
    <w:basedOn w:val="DefaultParagraphFont"/>
    <w:link w:val="CommentText"/>
    <w:uiPriority w:val="99"/>
    <w:rsid w:val="00B8344A"/>
    <w:rPr>
      <w:rFonts w:cstheme="minorHAnsi"/>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B8344A"/>
    <w:rPr>
      <w:b/>
      <w:bCs/>
    </w:rPr>
  </w:style>
  <w:style w:type="character" w:customStyle="1" w:styleId="CommentSubjectChar">
    <w:name w:val="Comment Subject Char"/>
    <w:basedOn w:val="CommentTextChar"/>
    <w:link w:val="CommentSubject"/>
    <w:uiPriority w:val="99"/>
    <w:semiHidden/>
    <w:rsid w:val="00B8344A"/>
    <w:rPr>
      <w:rFonts w:cstheme="minorHAnsi"/>
      <w:b/>
      <w:bCs/>
      <w:color w:val="000000" w:themeColor="text1"/>
      <w:sz w:val="20"/>
      <w:szCs w:val="20"/>
    </w:rPr>
  </w:style>
  <w:style w:type="paragraph" w:styleId="Revision">
    <w:name w:val="Revision"/>
    <w:hidden/>
    <w:uiPriority w:val="99"/>
    <w:semiHidden/>
    <w:rsid w:val="00B8344A"/>
    <w:pPr>
      <w:spacing w:after="0" w:line="240" w:lineRule="auto"/>
    </w:pPr>
    <w:rPr>
      <w:rFonts w:cstheme="minorHAnsi"/>
      <w:color w:val="000000" w:themeColor="text1"/>
      <w:sz w:val="18"/>
      <w:szCs w:val="18"/>
    </w:rPr>
  </w:style>
  <w:style w:type="paragraph" w:styleId="ListBullet">
    <w:name w:val="List Bullet"/>
    <w:basedOn w:val="Normal"/>
    <w:unhideWhenUsed/>
    <w:qFormat/>
    <w:rsid w:val="00B8344A"/>
    <w:pPr>
      <w:numPr>
        <w:numId w:val="10"/>
      </w:numPr>
      <w:spacing w:before="120" w:line="288" w:lineRule="auto"/>
      <w:contextualSpacing/>
    </w:pPr>
    <w:rPr>
      <w:rFonts w:asciiTheme="minorHAnsi" w:eastAsiaTheme="minorHAnsi" w:hAnsiTheme="minorHAnsi" w:cstheme="minorHAnsi"/>
      <w:color w:val="000000" w:themeColor="text1"/>
      <w:sz w:val="18"/>
      <w:szCs w:val="18"/>
    </w:rPr>
  </w:style>
  <w:style w:type="paragraph" w:customStyle="1" w:styleId="SMIPStyle1">
    <w:name w:val="SMIP Style 1"/>
    <w:basedOn w:val="Normal"/>
    <w:link w:val="SMIPStyle1Char"/>
    <w:qFormat/>
    <w:rsid w:val="00B8344A"/>
    <w:pPr>
      <w:spacing w:before="60" w:after="60"/>
    </w:pPr>
    <w:rPr>
      <w:rFonts w:asciiTheme="minorHAnsi" w:hAnsiTheme="minorHAnsi" w:cs="Sendnya"/>
      <w:sz w:val="20"/>
      <w:szCs w:val="20"/>
    </w:rPr>
  </w:style>
  <w:style w:type="character" w:customStyle="1" w:styleId="SMIPStyle1Char">
    <w:name w:val="SMIP Style 1 Char"/>
    <w:basedOn w:val="DefaultParagraphFont"/>
    <w:link w:val="SMIPStyle1"/>
    <w:rsid w:val="00B8344A"/>
    <w:rPr>
      <w:rFonts w:eastAsia="Times New Roman" w:cs="Sendnya"/>
      <w:sz w:val="20"/>
      <w:szCs w:val="20"/>
      <w:lang w:eastAsia="en-GB"/>
    </w:rPr>
  </w:style>
  <w:style w:type="paragraph" w:styleId="TOC9">
    <w:name w:val="toc 9"/>
    <w:basedOn w:val="Normal"/>
    <w:next w:val="Normal"/>
    <w:autoRedefine/>
    <w:uiPriority w:val="39"/>
    <w:unhideWhenUsed/>
    <w:rsid w:val="00B8344A"/>
    <w:pPr>
      <w:spacing w:after="100" w:line="276" w:lineRule="auto"/>
      <w:ind w:left="1760"/>
    </w:pPr>
    <w:rPr>
      <w:rFonts w:asciiTheme="minorHAnsi" w:eastAsiaTheme="minorEastAsia" w:hAnsiTheme="minorHAnsi" w:cstheme="minorBidi"/>
      <w:szCs w:val="22"/>
    </w:rPr>
  </w:style>
  <w:style w:type="paragraph" w:styleId="DocumentMap">
    <w:name w:val="Document Map"/>
    <w:basedOn w:val="Normal"/>
    <w:link w:val="DocumentMapChar"/>
    <w:uiPriority w:val="99"/>
    <w:semiHidden/>
    <w:unhideWhenUsed/>
    <w:rsid w:val="006214B3"/>
    <w:rPr>
      <w:rFonts w:ascii="Lucida Grande" w:hAnsi="Lucida Grande" w:cs="Lucida Grande"/>
    </w:rPr>
  </w:style>
  <w:style w:type="character" w:customStyle="1" w:styleId="DocumentMapChar">
    <w:name w:val="Document Map Char"/>
    <w:basedOn w:val="DefaultParagraphFont"/>
    <w:link w:val="DocumentMap"/>
    <w:uiPriority w:val="99"/>
    <w:semiHidden/>
    <w:rsid w:val="006214B3"/>
    <w:rPr>
      <w:rFonts w:ascii="Lucida Grande" w:eastAsia="Times New Roman" w:hAnsi="Lucida Grande" w:cs="Lucida Grande"/>
      <w:kern w:val="20"/>
      <w:sz w:val="24"/>
      <w:szCs w:val="24"/>
    </w:rPr>
  </w:style>
  <w:style w:type="paragraph" w:customStyle="1" w:styleId="Default">
    <w:name w:val="Default"/>
    <w:rsid w:val="009E2EAF"/>
    <w:pPr>
      <w:autoSpaceDE w:val="0"/>
      <w:autoSpaceDN w:val="0"/>
      <w:adjustRightInd w:val="0"/>
      <w:spacing w:after="0" w:line="240" w:lineRule="auto"/>
    </w:pPr>
    <w:rPr>
      <w:rFonts w:ascii="Arial" w:hAnsi="Arial" w:cs="Arial"/>
      <w:color w:val="000000"/>
      <w:sz w:val="24"/>
      <w:szCs w:val="24"/>
    </w:rPr>
  </w:style>
  <w:style w:type="paragraph" w:customStyle="1" w:styleId="BodyTextNormal">
    <w:name w:val="Body Text – Normal"/>
    <w:basedOn w:val="Normal"/>
    <w:qFormat/>
    <w:rsid w:val="00C345A4"/>
    <w:pPr>
      <w:spacing w:before="120" w:after="240"/>
      <w:ind w:left="851"/>
    </w:pPr>
    <w:rPr>
      <w:rFonts w:ascii="Arial" w:eastAsiaTheme="minorEastAsia" w:hAnsi="Arial"/>
    </w:rPr>
  </w:style>
  <w:style w:type="character" w:customStyle="1" w:styleId="apple-converted-space">
    <w:name w:val="apple-converted-space"/>
    <w:basedOn w:val="DefaultParagraphFont"/>
    <w:rsid w:val="00C60EF3"/>
  </w:style>
  <w:style w:type="paragraph" w:customStyle="1" w:styleId="NormalIndented">
    <w:name w:val="Normal Indented"/>
    <w:basedOn w:val="Normal"/>
    <w:qFormat/>
    <w:rsid w:val="002F2D06"/>
    <w:pPr>
      <w:spacing w:before="120" w:after="240"/>
      <w:ind w:left="851"/>
      <w:jc w:val="both"/>
    </w:pPr>
    <w:rPr>
      <w:rFonts w:ascii="Arial" w:hAnsi="Arial"/>
      <w:sz w:val="18"/>
    </w:rPr>
  </w:style>
  <w:style w:type="paragraph" w:customStyle="1" w:styleId="CoverPageSubtext">
    <w:name w:val="Cover Page – Subtext"/>
    <w:basedOn w:val="Normal"/>
    <w:next w:val="BodyTextNormal"/>
    <w:link w:val="CoverPageSubtextChar"/>
    <w:qFormat/>
    <w:rsid w:val="00DF01D2"/>
    <w:pPr>
      <w:tabs>
        <w:tab w:val="center" w:pos="4320"/>
        <w:tab w:val="right" w:pos="8640"/>
      </w:tabs>
      <w:spacing w:before="120" w:after="120"/>
    </w:pPr>
    <w:rPr>
      <w:rFonts w:ascii="Arial" w:hAnsi="Arial"/>
      <w:b/>
      <w:color w:val="4F81BD" w:themeColor="accent1"/>
    </w:rPr>
  </w:style>
  <w:style w:type="character" w:customStyle="1" w:styleId="CoverPageSubtextChar">
    <w:name w:val="Cover Page – Subtext Char"/>
    <w:basedOn w:val="DefaultParagraphFont"/>
    <w:link w:val="CoverPageSubtext"/>
    <w:rsid w:val="00DF01D2"/>
    <w:rPr>
      <w:rFonts w:ascii="Arial" w:eastAsia="Times New Roman" w:hAnsi="Arial" w:cs="Times New Roman"/>
      <w:b/>
      <w:color w:val="4F81BD" w:themeColor="accent1"/>
      <w:sz w:val="24"/>
      <w:szCs w:val="24"/>
    </w:rPr>
  </w:style>
  <w:style w:type="paragraph" w:customStyle="1" w:styleId="paragraph">
    <w:name w:val="paragraph"/>
    <w:basedOn w:val="Normal"/>
    <w:rsid w:val="007B656F"/>
    <w:pPr>
      <w:spacing w:before="100" w:beforeAutospacing="1" w:after="100" w:afterAutospacing="1"/>
    </w:pPr>
  </w:style>
  <w:style w:type="character" w:customStyle="1" w:styleId="normaltextrun">
    <w:name w:val="normaltextrun"/>
    <w:basedOn w:val="DefaultParagraphFont"/>
    <w:rsid w:val="007B656F"/>
  </w:style>
  <w:style w:type="character" w:customStyle="1" w:styleId="eop">
    <w:name w:val="eop"/>
    <w:basedOn w:val="DefaultParagraphFont"/>
    <w:rsid w:val="007B656F"/>
  </w:style>
  <w:style w:type="character" w:styleId="UnresolvedMention">
    <w:name w:val="Unresolved Mention"/>
    <w:basedOn w:val="DefaultParagraphFont"/>
    <w:uiPriority w:val="99"/>
    <w:unhideWhenUsed/>
    <w:rsid w:val="00574AAA"/>
    <w:rPr>
      <w:color w:val="605E5C"/>
      <w:shd w:val="clear" w:color="auto" w:fill="E1DFDD"/>
    </w:rPr>
  </w:style>
  <w:style w:type="paragraph" w:customStyle="1" w:styleId="BHeading3">
    <w:name w:val="B_Heading 3"/>
    <w:basedOn w:val="Normal"/>
    <w:next w:val="Normal"/>
    <w:uiPriority w:val="2"/>
    <w:qFormat/>
    <w:rsid w:val="007E093F"/>
    <w:pPr>
      <w:keepNext/>
      <w:keepLines/>
      <w:numPr>
        <w:ilvl w:val="2"/>
        <w:numId w:val="19"/>
      </w:numPr>
      <w:spacing w:before="240" w:after="240" w:line="276" w:lineRule="auto"/>
      <w:outlineLvl w:val="2"/>
    </w:pPr>
    <w:rPr>
      <w:rFonts w:ascii="Arial" w:eastAsia="Calibri" w:hAnsi="Arial"/>
      <w:b/>
      <w:color w:val="1F144A"/>
      <w:sz w:val="28"/>
      <w:szCs w:val="28"/>
      <w:lang w:eastAsia="en-US"/>
    </w:rPr>
  </w:style>
  <w:style w:type="paragraph" w:customStyle="1" w:styleId="BHeading4">
    <w:name w:val="B_Heading 4"/>
    <w:basedOn w:val="Normal"/>
    <w:next w:val="Normal"/>
    <w:uiPriority w:val="2"/>
    <w:qFormat/>
    <w:rsid w:val="007E093F"/>
    <w:pPr>
      <w:keepNext/>
      <w:keepLines/>
      <w:numPr>
        <w:ilvl w:val="3"/>
        <w:numId w:val="19"/>
      </w:numPr>
      <w:spacing w:before="240" w:after="240" w:line="276" w:lineRule="auto"/>
    </w:pPr>
    <w:rPr>
      <w:rFonts w:ascii="Arial" w:eastAsia="Calibri" w:hAnsi="Arial"/>
      <w:b/>
      <w:i/>
      <w:sz w:val="22"/>
      <w:lang w:eastAsia="en-US"/>
    </w:rPr>
  </w:style>
  <w:style w:type="character" w:styleId="Mention">
    <w:name w:val="Mention"/>
    <w:basedOn w:val="DefaultParagraphFont"/>
    <w:uiPriority w:val="99"/>
    <w:unhideWhenUsed/>
    <w:rsid w:val="00301661"/>
    <w:rPr>
      <w:color w:val="2B579A"/>
      <w:shd w:val="clear" w:color="auto" w:fill="E1DFDD"/>
    </w:rPr>
  </w:style>
  <w:style w:type="paragraph" w:customStyle="1" w:styleId="Tablebullet10">
    <w:name w:val="Table bullet 1"/>
    <w:basedOn w:val="ListBullet"/>
    <w:rsid w:val="002240BE"/>
    <w:pPr>
      <w:tabs>
        <w:tab w:val="left" w:pos="357"/>
      </w:tabs>
      <w:spacing w:before="60" w:after="60" w:line="240" w:lineRule="auto"/>
      <w:ind w:left="357" w:hanging="357"/>
      <w:contextualSpacing w:val="0"/>
      <w:jc w:val="both"/>
    </w:pPr>
    <w:rPr>
      <w:rFonts w:ascii="Arial" w:eastAsia="Times New Roman" w:hAnsi="Arial" w:cs="Times New Roman"/>
      <w:color w:val="auto"/>
      <w:sz w:val="22"/>
      <w:szCs w:val="24"/>
      <w:lang w:eastAsia="en-US"/>
    </w:rPr>
  </w:style>
  <w:style w:type="paragraph" w:customStyle="1" w:styleId="NormalBullets">
    <w:name w:val="Normal Bullets"/>
    <w:basedOn w:val="Normal"/>
    <w:qFormat/>
    <w:rsid w:val="002240BE"/>
    <w:pPr>
      <w:numPr>
        <w:numId w:val="21"/>
      </w:numPr>
      <w:spacing w:before="120" w:after="240"/>
      <w:jc w:val="both"/>
    </w:pPr>
    <w:rPr>
      <w:rFonts w:ascii="Arial" w:hAnsi="Arial"/>
      <w:sz w:val="22"/>
      <w:szCs w:val="22"/>
      <w:lang w:eastAsia="en-US"/>
    </w:rPr>
  </w:style>
  <w:style w:type="paragraph" w:customStyle="1" w:styleId="Normal-Bullets1">
    <w:name w:val="Normal - Bullets (1)"/>
    <w:basedOn w:val="NormalBullets"/>
    <w:link w:val="Normal-Bullets1Char"/>
    <w:qFormat/>
    <w:rsid w:val="002240BE"/>
  </w:style>
  <w:style w:type="paragraph" w:customStyle="1" w:styleId="Normal-Bullets2">
    <w:name w:val="Normal - Bullets (2)"/>
    <w:basedOn w:val="NormalBullets"/>
    <w:qFormat/>
    <w:rsid w:val="002240BE"/>
    <w:pPr>
      <w:numPr>
        <w:ilvl w:val="1"/>
      </w:numPr>
    </w:pPr>
  </w:style>
  <w:style w:type="character" w:customStyle="1" w:styleId="Normal-Bullets1Char">
    <w:name w:val="Normal - Bullets (1) Char"/>
    <w:basedOn w:val="DefaultParagraphFont"/>
    <w:link w:val="Normal-Bullets1"/>
    <w:rsid w:val="002240BE"/>
    <w:rPr>
      <w:rFonts w:ascii="Arial" w:eastAsia="Times New Roman" w:hAnsi="Arial" w:cs="Times New Roman"/>
    </w:rPr>
  </w:style>
  <w:style w:type="character" w:customStyle="1" w:styleId="ui-provider">
    <w:name w:val="ui-provider"/>
    <w:basedOn w:val="DefaultParagraphFont"/>
    <w:rsid w:val="00C23F44"/>
  </w:style>
  <w:style w:type="paragraph" w:customStyle="1" w:styleId="07tefheader70">
    <w:name w:val="07tefheader7"/>
    <w:basedOn w:val="Normal"/>
    <w:rsid w:val="00DD68E4"/>
    <w:pPr>
      <w:spacing w:before="100" w:beforeAutospacing="1" w:after="100" w:afterAutospacing="1"/>
    </w:pPr>
  </w:style>
  <w:style w:type="paragraph" w:customStyle="1" w:styleId="01tefbodytext0">
    <w:name w:val="01tefbodytext"/>
    <w:basedOn w:val="Normal"/>
    <w:rsid w:val="00DD68E4"/>
    <w:pPr>
      <w:spacing w:before="100" w:beforeAutospacing="1" w:after="100" w:afterAutospacing="1"/>
    </w:pPr>
  </w:style>
  <w:style w:type="paragraph" w:customStyle="1" w:styleId="01teffiguretitle0">
    <w:name w:val="01teffiguretitle"/>
    <w:basedOn w:val="Normal"/>
    <w:rsid w:val="00DD68E4"/>
    <w:pPr>
      <w:spacing w:before="100" w:beforeAutospacing="1" w:after="100" w:afterAutospacing="1"/>
    </w:pPr>
  </w:style>
  <w:style w:type="paragraph" w:customStyle="1" w:styleId="01teftabletitletext0">
    <w:name w:val="01teftabletitletext"/>
    <w:basedOn w:val="Normal"/>
    <w:rsid w:val="00DD68E4"/>
    <w:pPr>
      <w:spacing w:before="100" w:beforeAutospacing="1" w:after="100" w:afterAutospacing="1"/>
    </w:pPr>
  </w:style>
  <w:style w:type="paragraph" w:customStyle="1" w:styleId="01teftabletext0">
    <w:name w:val="01teftabletext"/>
    <w:basedOn w:val="Normal"/>
    <w:rsid w:val="00DD68E4"/>
    <w:pPr>
      <w:spacing w:before="100" w:beforeAutospacing="1" w:after="100" w:afterAutospacing="1"/>
    </w:pPr>
  </w:style>
  <w:style w:type="character" w:styleId="Strong">
    <w:name w:val="Strong"/>
    <w:basedOn w:val="DefaultParagraphFont"/>
    <w:uiPriority w:val="22"/>
    <w:qFormat/>
    <w:rsid w:val="00DB1DB9"/>
    <w:rPr>
      <w:b/>
      <w:bCs/>
    </w:rPr>
  </w:style>
  <w:style w:type="paragraph" w:styleId="BodyText">
    <w:name w:val="Body Text"/>
    <w:basedOn w:val="Normal"/>
    <w:link w:val="BodyTextChar"/>
    <w:rsid w:val="00305543"/>
    <w:pPr>
      <w:tabs>
        <w:tab w:val="left" w:pos="1247"/>
        <w:tab w:val="left" w:pos="2552"/>
        <w:tab w:val="left" w:pos="3856"/>
        <w:tab w:val="left" w:pos="5216"/>
        <w:tab w:val="left" w:pos="6464"/>
        <w:tab w:val="left" w:pos="7768"/>
      </w:tabs>
      <w:spacing w:after="240"/>
    </w:pPr>
    <w:rPr>
      <w:rFonts w:ascii="Ericsson Hilda" w:eastAsiaTheme="minorHAnsi" w:hAnsi="Ericsson Hilda" w:cs="Verdana"/>
      <w:sz w:val="22"/>
      <w:szCs w:val="22"/>
      <w:lang w:val="en-US" w:eastAsia="en-US"/>
    </w:rPr>
  </w:style>
  <w:style w:type="character" w:customStyle="1" w:styleId="BodyTextChar">
    <w:name w:val="Body Text Char"/>
    <w:basedOn w:val="DefaultParagraphFont"/>
    <w:link w:val="BodyText"/>
    <w:rsid w:val="00305543"/>
    <w:rPr>
      <w:rFonts w:ascii="Ericsson Hilda" w:hAnsi="Ericsson Hilda" w:cs="Verdana"/>
      <w:lang w:val="en-US"/>
    </w:rPr>
  </w:style>
  <w:style w:type="paragraph" w:customStyle="1" w:styleId="ud-blog-details-para">
    <w:name w:val="ud-blog-details-para"/>
    <w:basedOn w:val="Normal"/>
    <w:rsid w:val="00F475D7"/>
    <w:pPr>
      <w:spacing w:before="100" w:beforeAutospacing="1" w:after="100" w:afterAutospacing="1"/>
    </w:pPr>
  </w:style>
  <w:style w:type="character" w:customStyle="1" w:styleId="contextualspellingandgrammarerror">
    <w:name w:val="contextualspellingandgrammarerror"/>
    <w:basedOn w:val="DefaultParagraphFont"/>
    <w:rsid w:val="00BB7A83"/>
  </w:style>
  <w:style w:type="character" w:styleId="FollowedHyperlink">
    <w:name w:val="FollowedHyperlink"/>
    <w:basedOn w:val="DefaultParagraphFont"/>
    <w:uiPriority w:val="99"/>
    <w:semiHidden/>
    <w:unhideWhenUsed/>
    <w:rsid w:val="00182B27"/>
    <w:rPr>
      <w:color w:val="800080" w:themeColor="followedHyperlink"/>
      <w:u w:val="single"/>
    </w:rPr>
  </w:style>
  <w:style w:type="character" w:customStyle="1" w:styleId="outlook-search-highlight">
    <w:name w:val="outlook-search-highlight"/>
    <w:basedOn w:val="DefaultParagraphFont"/>
    <w:rsid w:val="00A770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63613">
      <w:bodyDiv w:val="1"/>
      <w:marLeft w:val="0"/>
      <w:marRight w:val="0"/>
      <w:marTop w:val="0"/>
      <w:marBottom w:val="0"/>
      <w:divBdr>
        <w:top w:val="none" w:sz="0" w:space="0" w:color="auto"/>
        <w:left w:val="none" w:sz="0" w:space="0" w:color="auto"/>
        <w:bottom w:val="none" w:sz="0" w:space="0" w:color="auto"/>
        <w:right w:val="none" w:sz="0" w:space="0" w:color="auto"/>
      </w:divBdr>
    </w:div>
    <w:div w:id="21252898">
      <w:bodyDiv w:val="1"/>
      <w:marLeft w:val="0"/>
      <w:marRight w:val="0"/>
      <w:marTop w:val="0"/>
      <w:marBottom w:val="0"/>
      <w:divBdr>
        <w:top w:val="none" w:sz="0" w:space="0" w:color="auto"/>
        <w:left w:val="none" w:sz="0" w:space="0" w:color="auto"/>
        <w:bottom w:val="none" w:sz="0" w:space="0" w:color="auto"/>
        <w:right w:val="none" w:sz="0" w:space="0" w:color="auto"/>
      </w:divBdr>
    </w:div>
    <w:div w:id="28142610">
      <w:bodyDiv w:val="1"/>
      <w:marLeft w:val="0"/>
      <w:marRight w:val="0"/>
      <w:marTop w:val="0"/>
      <w:marBottom w:val="0"/>
      <w:divBdr>
        <w:top w:val="none" w:sz="0" w:space="0" w:color="auto"/>
        <w:left w:val="none" w:sz="0" w:space="0" w:color="auto"/>
        <w:bottom w:val="none" w:sz="0" w:space="0" w:color="auto"/>
        <w:right w:val="none" w:sz="0" w:space="0" w:color="auto"/>
      </w:divBdr>
    </w:div>
    <w:div w:id="82460199">
      <w:bodyDiv w:val="1"/>
      <w:marLeft w:val="0"/>
      <w:marRight w:val="0"/>
      <w:marTop w:val="0"/>
      <w:marBottom w:val="0"/>
      <w:divBdr>
        <w:top w:val="none" w:sz="0" w:space="0" w:color="auto"/>
        <w:left w:val="none" w:sz="0" w:space="0" w:color="auto"/>
        <w:bottom w:val="none" w:sz="0" w:space="0" w:color="auto"/>
        <w:right w:val="none" w:sz="0" w:space="0" w:color="auto"/>
      </w:divBdr>
    </w:div>
    <w:div w:id="100270471">
      <w:bodyDiv w:val="1"/>
      <w:marLeft w:val="0"/>
      <w:marRight w:val="0"/>
      <w:marTop w:val="0"/>
      <w:marBottom w:val="0"/>
      <w:divBdr>
        <w:top w:val="none" w:sz="0" w:space="0" w:color="auto"/>
        <w:left w:val="none" w:sz="0" w:space="0" w:color="auto"/>
        <w:bottom w:val="none" w:sz="0" w:space="0" w:color="auto"/>
        <w:right w:val="none" w:sz="0" w:space="0" w:color="auto"/>
      </w:divBdr>
    </w:div>
    <w:div w:id="103424816">
      <w:bodyDiv w:val="1"/>
      <w:marLeft w:val="0"/>
      <w:marRight w:val="0"/>
      <w:marTop w:val="0"/>
      <w:marBottom w:val="0"/>
      <w:divBdr>
        <w:top w:val="none" w:sz="0" w:space="0" w:color="auto"/>
        <w:left w:val="none" w:sz="0" w:space="0" w:color="auto"/>
        <w:bottom w:val="none" w:sz="0" w:space="0" w:color="auto"/>
        <w:right w:val="none" w:sz="0" w:space="0" w:color="auto"/>
      </w:divBdr>
    </w:div>
    <w:div w:id="116486828">
      <w:bodyDiv w:val="1"/>
      <w:marLeft w:val="0"/>
      <w:marRight w:val="0"/>
      <w:marTop w:val="0"/>
      <w:marBottom w:val="0"/>
      <w:divBdr>
        <w:top w:val="none" w:sz="0" w:space="0" w:color="auto"/>
        <w:left w:val="none" w:sz="0" w:space="0" w:color="auto"/>
        <w:bottom w:val="none" w:sz="0" w:space="0" w:color="auto"/>
        <w:right w:val="none" w:sz="0" w:space="0" w:color="auto"/>
      </w:divBdr>
      <w:divsChild>
        <w:div w:id="110514732">
          <w:marLeft w:val="245"/>
          <w:marRight w:val="0"/>
          <w:marTop w:val="0"/>
          <w:marBottom w:val="0"/>
          <w:divBdr>
            <w:top w:val="none" w:sz="0" w:space="0" w:color="auto"/>
            <w:left w:val="none" w:sz="0" w:space="0" w:color="auto"/>
            <w:bottom w:val="none" w:sz="0" w:space="0" w:color="auto"/>
            <w:right w:val="none" w:sz="0" w:space="0" w:color="auto"/>
          </w:divBdr>
        </w:div>
        <w:div w:id="524488195">
          <w:marLeft w:val="245"/>
          <w:marRight w:val="0"/>
          <w:marTop w:val="0"/>
          <w:marBottom w:val="0"/>
          <w:divBdr>
            <w:top w:val="none" w:sz="0" w:space="0" w:color="auto"/>
            <w:left w:val="none" w:sz="0" w:space="0" w:color="auto"/>
            <w:bottom w:val="none" w:sz="0" w:space="0" w:color="auto"/>
            <w:right w:val="none" w:sz="0" w:space="0" w:color="auto"/>
          </w:divBdr>
        </w:div>
        <w:div w:id="643581987">
          <w:marLeft w:val="245"/>
          <w:marRight w:val="0"/>
          <w:marTop w:val="0"/>
          <w:marBottom w:val="0"/>
          <w:divBdr>
            <w:top w:val="none" w:sz="0" w:space="0" w:color="auto"/>
            <w:left w:val="none" w:sz="0" w:space="0" w:color="auto"/>
            <w:bottom w:val="none" w:sz="0" w:space="0" w:color="auto"/>
            <w:right w:val="none" w:sz="0" w:space="0" w:color="auto"/>
          </w:divBdr>
        </w:div>
        <w:div w:id="1242253121">
          <w:marLeft w:val="245"/>
          <w:marRight w:val="0"/>
          <w:marTop w:val="0"/>
          <w:marBottom w:val="0"/>
          <w:divBdr>
            <w:top w:val="none" w:sz="0" w:space="0" w:color="auto"/>
            <w:left w:val="none" w:sz="0" w:space="0" w:color="auto"/>
            <w:bottom w:val="none" w:sz="0" w:space="0" w:color="auto"/>
            <w:right w:val="none" w:sz="0" w:space="0" w:color="auto"/>
          </w:divBdr>
        </w:div>
        <w:div w:id="1263417326">
          <w:marLeft w:val="245"/>
          <w:marRight w:val="0"/>
          <w:marTop w:val="0"/>
          <w:marBottom w:val="0"/>
          <w:divBdr>
            <w:top w:val="none" w:sz="0" w:space="0" w:color="auto"/>
            <w:left w:val="none" w:sz="0" w:space="0" w:color="auto"/>
            <w:bottom w:val="none" w:sz="0" w:space="0" w:color="auto"/>
            <w:right w:val="none" w:sz="0" w:space="0" w:color="auto"/>
          </w:divBdr>
        </w:div>
        <w:div w:id="1301766620">
          <w:marLeft w:val="245"/>
          <w:marRight w:val="0"/>
          <w:marTop w:val="0"/>
          <w:marBottom w:val="0"/>
          <w:divBdr>
            <w:top w:val="none" w:sz="0" w:space="0" w:color="auto"/>
            <w:left w:val="none" w:sz="0" w:space="0" w:color="auto"/>
            <w:bottom w:val="none" w:sz="0" w:space="0" w:color="auto"/>
            <w:right w:val="none" w:sz="0" w:space="0" w:color="auto"/>
          </w:divBdr>
        </w:div>
      </w:divsChild>
    </w:div>
    <w:div w:id="149905676">
      <w:bodyDiv w:val="1"/>
      <w:marLeft w:val="0"/>
      <w:marRight w:val="0"/>
      <w:marTop w:val="0"/>
      <w:marBottom w:val="0"/>
      <w:divBdr>
        <w:top w:val="none" w:sz="0" w:space="0" w:color="auto"/>
        <w:left w:val="none" w:sz="0" w:space="0" w:color="auto"/>
        <w:bottom w:val="none" w:sz="0" w:space="0" w:color="auto"/>
        <w:right w:val="none" w:sz="0" w:space="0" w:color="auto"/>
      </w:divBdr>
      <w:divsChild>
        <w:div w:id="170071909">
          <w:marLeft w:val="475"/>
          <w:marRight w:val="0"/>
          <w:marTop w:val="0"/>
          <w:marBottom w:val="0"/>
          <w:divBdr>
            <w:top w:val="none" w:sz="0" w:space="0" w:color="auto"/>
            <w:left w:val="none" w:sz="0" w:space="0" w:color="auto"/>
            <w:bottom w:val="none" w:sz="0" w:space="0" w:color="auto"/>
            <w:right w:val="none" w:sz="0" w:space="0" w:color="auto"/>
          </w:divBdr>
        </w:div>
        <w:div w:id="218397394">
          <w:marLeft w:val="475"/>
          <w:marRight w:val="0"/>
          <w:marTop w:val="0"/>
          <w:marBottom w:val="0"/>
          <w:divBdr>
            <w:top w:val="none" w:sz="0" w:space="0" w:color="auto"/>
            <w:left w:val="none" w:sz="0" w:space="0" w:color="auto"/>
            <w:bottom w:val="none" w:sz="0" w:space="0" w:color="auto"/>
            <w:right w:val="none" w:sz="0" w:space="0" w:color="auto"/>
          </w:divBdr>
        </w:div>
        <w:div w:id="421486797">
          <w:marLeft w:val="475"/>
          <w:marRight w:val="0"/>
          <w:marTop w:val="0"/>
          <w:marBottom w:val="0"/>
          <w:divBdr>
            <w:top w:val="none" w:sz="0" w:space="0" w:color="auto"/>
            <w:left w:val="none" w:sz="0" w:space="0" w:color="auto"/>
            <w:bottom w:val="none" w:sz="0" w:space="0" w:color="auto"/>
            <w:right w:val="none" w:sz="0" w:space="0" w:color="auto"/>
          </w:divBdr>
        </w:div>
        <w:div w:id="525599003">
          <w:marLeft w:val="475"/>
          <w:marRight w:val="0"/>
          <w:marTop w:val="0"/>
          <w:marBottom w:val="0"/>
          <w:divBdr>
            <w:top w:val="none" w:sz="0" w:space="0" w:color="auto"/>
            <w:left w:val="none" w:sz="0" w:space="0" w:color="auto"/>
            <w:bottom w:val="none" w:sz="0" w:space="0" w:color="auto"/>
            <w:right w:val="none" w:sz="0" w:space="0" w:color="auto"/>
          </w:divBdr>
        </w:div>
        <w:div w:id="773014595">
          <w:marLeft w:val="475"/>
          <w:marRight w:val="0"/>
          <w:marTop w:val="0"/>
          <w:marBottom w:val="0"/>
          <w:divBdr>
            <w:top w:val="none" w:sz="0" w:space="0" w:color="auto"/>
            <w:left w:val="none" w:sz="0" w:space="0" w:color="auto"/>
            <w:bottom w:val="none" w:sz="0" w:space="0" w:color="auto"/>
            <w:right w:val="none" w:sz="0" w:space="0" w:color="auto"/>
          </w:divBdr>
        </w:div>
        <w:div w:id="1059325316">
          <w:marLeft w:val="475"/>
          <w:marRight w:val="0"/>
          <w:marTop w:val="0"/>
          <w:marBottom w:val="0"/>
          <w:divBdr>
            <w:top w:val="none" w:sz="0" w:space="0" w:color="auto"/>
            <w:left w:val="none" w:sz="0" w:space="0" w:color="auto"/>
            <w:bottom w:val="none" w:sz="0" w:space="0" w:color="auto"/>
            <w:right w:val="none" w:sz="0" w:space="0" w:color="auto"/>
          </w:divBdr>
        </w:div>
        <w:div w:id="1062409085">
          <w:marLeft w:val="475"/>
          <w:marRight w:val="0"/>
          <w:marTop w:val="0"/>
          <w:marBottom w:val="0"/>
          <w:divBdr>
            <w:top w:val="none" w:sz="0" w:space="0" w:color="auto"/>
            <w:left w:val="none" w:sz="0" w:space="0" w:color="auto"/>
            <w:bottom w:val="none" w:sz="0" w:space="0" w:color="auto"/>
            <w:right w:val="none" w:sz="0" w:space="0" w:color="auto"/>
          </w:divBdr>
        </w:div>
        <w:div w:id="1112434880">
          <w:marLeft w:val="475"/>
          <w:marRight w:val="0"/>
          <w:marTop w:val="0"/>
          <w:marBottom w:val="0"/>
          <w:divBdr>
            <w:top w:val="none" w:sz="0" w:space="0" w:color="auto"/>
            <w:left w:val="none" w:sz="0" w:space="0" w:color="auto"/>
            <w:bottom w:val="none" w:sz="0" w:space="0" w:color="auto"/>
            <w:right w:val="none" w:sz="0" w:space="0" w:color="auto"/>
          </w:divBdr>
        </w:div>
        <w:div w:id="1179852406">
          <w:marLeft w:val="475"/>
          <w:marRight w:val="0"/>
          <w:marTop w:val="0"/>
          <w:marBottom w:val="0"/>
          <w:divBdr>
            <w:top w:val="none" w:sz="0" w:space="0" w:color="auto"/>
            <w:left w:val="none" w:sz="0" w:space="0" w:color="auto"/>
            <w:bottom w:val="none" w:sz="0" w:space="0" w:color="auto"/>
            <w:right w:val="none" w:sz="0" w:space="0" w:color="auto"/>
          </w:divBdr>
        </w:div>
        <w:div w:id="2023434729">
          <w:marLeft w:val="475"/>
          <w:marRight w:val="0"/>
          <w:marTop w:val="0"/>
          <w:marBottom w:val="0"/>
          <w:divBdr>
            <w:top w:val="none" w:sz="0" w:space="0" w:color="auto"/>
            <w:left w:val="none" w:sz="0" w:space="0" w:color="auto"/>
            <w:bottom w:val="none" w:sz="0" w:space="0" w:color="auto"/>
            <w:right w:val="none" w:sz="0" w:space="0" w:color="auto"/>
          </w:divBdr>
        </w:div>
      </w:divsChild>
    </w:div>
    <w:div w:id="166214242">
      <w:bodyDiv w:val="1"/>
      <w:marLeft w:val="0"/>
      <w:marRight w:val="0"/>
      <w:marTop w:val="0"/>
      <w:marBottom w:val="0"/>
      <w:divBdr>
        <w:top w:val="none" w:sz="0" w:space="0" w:color="auto"/>
        <w:left w:val="none" w:sz="0" w:space="0" w:color="auto"/>
        <w:bottom w:val="none" w:sz="0" w:space="0" w:color="auto"/>
        <w:right w:val="none" w:sz="0" w:space="0" w:color="auto"/>
      </w:divBdr>
    </w:div>
    <w:div w:id="184170586">
      <w:bodyDiv w:val="1"/>
      <w:marLeft w:val="0"/>
      <w:marRight w:val="0"/>
      <w:marTop w:val="0"/>
      <w:marBottom w:val="0"/>
      <w:divBdr>
        <w:top w:val="none" w:sz="0" w:space="0" w:color="auto"/>
        <w:left w:val="none" w:sz="0" w:space="0" w:color="auto"/>
        <w:bottom w:val="none" w:sz="0" w:space="0" w:color="auto"/>
        <w:right w:val="none" w:sz="0" w:space="0" w:color="auto"/>
      </w:divBdr>
      <w:divsChild>
        <w:div w:id="1859275111">
          <w:marLeft w:val="0"/>
          <w:marRight w:val="0"/>
          <w:marTop w:val="0"/>
          <w:marBottom w:val="0"/>
          <w:divBdr>
            <w:top w:val="none" w:sz="0" w:space="0" w:color="auto"/>
            <w:left w:val="none" w:sz="0" w:space="0" w:color="auto"/>
            <w:bottom w:val="none" w:sz="0" w:space="0" w:color="auto"/>
            <w:right w:val="none" w:sz="0" w:space="0" w:color="auto"/>
          </w:divBdr>
        </w:div>
      </w:divsChild>
    </w:div>
    <w:div w:id="194346520">
      <w:bodyDiv w:val="1"/>
      <w:marLeft w:val="0"/>
      <w:marRight w:val="0"/>
      <w:marTop w:val="0"/>
      <w:marBottom w:val="0"/>
      <w:divBdr>
        <w:top w:val="none" w:sz="0" w:space="0" w:color="auto"/>
        <w:left w:val="none" w:sz="0" w:space="0" w:color="auto"/>
        <w:bottom w:val="none" w:sz="0" w:space="0" w:color="auto"/>
        <w:right w:val="none" w:sz="0" w:space="0" w:color="auto"/>
      </w:divBdr>
    </w:div>
    <w:div w:id="213660532">
      <w:bodyDiv w:val="1"/>
      <w:marLeft w:val="0"/>
      <w:marRight w:val="0"/>
      <w:marTop w:val="0"/>
      <w:marBottom w:val="0"/>
      <w:divBdr>
        <w:top w:val="none" w:sz="0" w:space="0" w:color="auto"/>
        <w:left w:val="none" w:sz="0" w:space="0" w:color="auto"/>
        <w:bottom w:val="none" w:sz="0" w:space="0" w:color="auto"/>
        <w:right w:val="none" w:sz="0" w:space="0" w:color="auto"/>
      </w:divBdr>
    </w:div>
    <w:div w:id="238712626">
      <w:bodyDiv w:val="1"/>
      <w:marLeft w:val="0"/>
      <w:marRight w:val="0"/>
      <w:marTop w:val="0"/>
      <w:marBottom w:val="0"/>
      <w:divBdr>
        <w:top w:val="none" w:sz="0" w:space="0" w:color="auto"/>
        <w:left w:val="none" w:sz="0" w:space="0" w:color="auto"/>
        <w:bottom w:val="none" w:sz="0" w:space="0" w:color="auto"/>
        <w:right w:val="none" w:sz="0" w:space="0" w:color="auto"/>
      </w:divBdr>
    </w:div>
    <w:div w:id="245891616">
      <w:bodyDiv w:val="1"/>
      <w:marLeft w:val="0"/>
      <w:marRight w:val="0"/>
      <w:marTop w:val="0"/>
      <w:marBottom w:val="0"/>
      <w:divBdr>
        <w:top w:val="none" w:sz="0" w:space="0" w:color="auto"/>
        <w:left w:val="none" w:sz="0" w:space="0" w:color="auto"/>
        <w:bottom w:val="none" w:sz="0" w:space="0" w:color="auto"/>
        <w:right w:val="none" w:sz="0" w:space="0" w:color="auto"/>
      </w:divBdr>
    </w:div>
    <w:div w:id="256984492">
      <w:bodyDiv w:val="1"/>
      <w:marLeft w:val="0"/>
      <w:marRight w:val="0"/>
      <w:marTop w:val="0"/>
      <w:marBottom w:val="0"/>
      <w:divBdr>
        <w:top w:val="none" w:sz="0" w:space="0" w:color="auto"/>
        <w:left w:val="none" w:sz="0" w:space="0" w:color="auto"/>
        <w:bottom w:val="none" w:sz="0" w:space="0" w:color="auto"/>
        <w:right w:val="none" w:sz="0" w:space="0" w:color="auto"/>
      </w:divBdr>
    </w:div>
    <w:div w:id="305352628">
      <w:bodyDiv w:val="1"/>
      <w:marLeft w:val="0"/>
      <w:marRight w:val="0"/>
      <w:marTop w:val="0"/>
      <w:marBottom w:val="0"/>
      <w:divBdr>
        <w:top w:val="none" w:sz="0" w:space="0" w:color="auto"/>
        <w:left w:val="none" w:sz="0" w:space="0" w:color="auto"/>
        <w:bottom w:val="none" w:sz="0" w:space="0" w:color="auto"/>
        <w:right w:val="none" w:sz="0" w:space="0" w:color="auto"/>
      </w:divBdr>
    </w:div>
    <w:div w:id="315305442">
      <w:bodyDiv w:val="1"/>
      <w:marLeft w:val="0"/>
      <w:marRight w:val="0"/>
      <w:marTop w:val="0"/>
      <w:marBottom w:val="0"/>
      <w:divBdr>
        <w:top w:val="none" w:sz="0" w:space="0" w:color="auto"/>
        <w:left w:val="none" w:sz="0" w:space="0" w:color="auto"/>
        <w:bottom w:val="none" w:sz="0" w:space="0" w:color="auto"/>
        <w:right w:val="none" w:sz="0" w:space="0" w:color="auto"/>
      </w:divBdr>
    </w:div>
    <w:div w:id="358363336">
      <w:bodyDiv w:val="1"/>
      <w:marLeft w:val="0"/>
      <w:marRight w:val="0"/>
      <w:marTop w:val="0"/>
      <w:marBottom w:val="0"/>
      <w:divBdr>
        <w:top w:val="none" w:sz="0" w:space="0" w:color="auto"/>
        <w:left w:val="none" w:sz="0" w:space="0" w:color="auto"/>
        <w:bottom w:val="none" w:sz="0" w:space="0" w:color="auto"/>
        <w:right w:val="none" w:sz="0" w:space="0" w:color="auto"/>
      </w:divBdr>
    </w:div>
    <w:div w:id="367534900">
      <w:bodyDiv w:val="1"/>
      <w:marLeft w:val="0"/>
      <w:marRight w:val="0"/>
      <w:marTop w:val="0"/>
      <w:marBottom w:val="0"/>
      <w:divBdr>
        <w:top w:val="none" w:sz="0" w:space="0" w:color="auto"/>
        <w:left w:val="none" w:sz="0" w:space="0" w:color="auto"/>
        <w:bottom w:val="none" w:sz="0" w:space="0" w:color="auto"/>
        <w:right w:val="none" w:sz="0" w:space="0" w:color="auto"/>
      </w:divBdr>
      <w:divsChild>
        <w:div w:id="403452833">
          <w:marLeft w:val="245"/>
          <w:marRight w:val="0"/>
          <w:marTop w:val="0"/>
          <w:marBottom w:val="0"/>
          <w:divBdr>
            <w:top w:val="none" w:sz="0" w:space="0" w:color="auto"/>
            <w:left w:val="none" w:sz="0" w:space="0" w:color="auto"/>
            <w:bottom w:val="none" w:sz="0" w:space="0" w:color="auto"/>
            <w:right w:val="none" w:sz="0" w:space="0" w:color="auto"/>
          </w:divBdr>
        </w:div>
        <w:div w:id="679504983">
          <w:marLeft w:val="245"/>
          <w:marRight w:val="0"/>
          <w:marTop w:val="0"/>
          <w:marBottom w:val="0"/>
          <w:divBdr>
            <w:top w:val="none" w:sz="0" w:space="0" w:color="auto"/>
            <w:left w:val="none" w:sz="0" w:space="0" w:color="auto"/>
            <w:bottom w:val="none" w:sz="0" w:space="0" w:color="auto"/>
            <w:right w:val="none" w:sz="0" w:space="0" w:color="auto"/>
          </w:divBdr>
        </w:div>
        <w:div w:id="1120417411">
          <w:marLeft w:val="245"/>
          <w:marRight w:val="0"/>
          <w:marTop w:val="0"/>
          <w:marBottom w:val="0"/>
          <w:divBdr>
            <w:top w:val="none" w:sz="0" w:space="0" w:color="auto"/>
            <w:left w:val="none" w:sz="0" w:space="0" w:color="auto"/>
            <w:bottom w:val="none" w:sz="0" w:space="0" w:color="auto"/>
            <w:right w:val="none" w:sz="0" w:space="0" w:color="auto"/>
          </w:divBdr>
        </w:div>
        <w:div w:id="1241988575">
          <w:marLeft w:val="245"/>
          <w:marRight w:val="0"/>
          <w:marTop w:val="0"/>
          <w:marBottom w:val="0"/>
          <w:divBdr>
            <w:top w:val="none" w:sz="0" w:space="0" w:color="auto"/>
            <w:left w:val="none" w:sz="0" w:space="0" w:color="auto"/>
            <w:bottom w:val="none" w:sz="0" w:space="0" w:color="auto"/>
            <w:right w:val="none" w:sz="0" w:space="0" w:color="auto"/>
          </w:divBdr>
        </w:div>
        <w:div w:id="1476870646">
          <w:marLeft w:val="245"/>
          <w:marRight w:val="0"/>
          <w:marTop w:val="0"/>
          <w:marBottom w:val="0"/>
          <w:divBdr>
            <w:top w:val="none" w:sz="0" w:space="0" w:color="auto"/>
            <w:left w:val="none" w:sz="0" w:space="0" w:color="auto"/>
            <w:bottom w:val="none" w:sz="0" w:space="0" w:color="auto"/>
            <w:right w:val="none" w:sz="0" w:space="0" w:color="auto"/>
          </w:divBdr>
        </w:div>
        <w:div w:id="1707606729">
          <w:marLeft w:val="245"/>
          <w:marRight w:val="0"/>
          <w:marTop w:val="0"/>
          <w:marBottom w:val="0"/>
          <w:divBdr>
            <w:top w:val="none" w:sz="0" w:space="0" w:color="auto"/>
            <w:left w:val="none" w:sz="0" w:space="0" w:color="auto"/>
            <w:bottom w:val="none" w:sz="0" w:space="0" w:color="auto"/>
            <w:right w:val="none" w:sz="0" w:space="0" w:color="auto"/>
          </w:divBdr>
        </w:div>
      </w:divsChild>
    </w:div>
    <w:div w:id="372585468">
      <w:bodyDiv w:val="1"/>
      <w:marLeft w:val="0"/>
      <w:marRight w:val="0"/>
      <w:marTop w:val="0"/>
      <w:marBottom w:val="0"/>
      <w:divBdr>
        <w:top w:val="none" w:sz="0" w:space="0" w:color="auto"/>
        <w:left w:val="none" w:sz="0" w:space="0" w:color="auto"/>
        <w:bottom w:val="none" w:sz="0" w:space="0" w:color="auto"/>
        <w:right w:val="none" w:sz="0" w:space="0" w:color="auto"/>
      </w:divBdr>
    </w:div>
    <w:div w:id="374473006">
      <w:bodyDiv w:val="1"/>
      <w:marLeft w:val="0"/>
      <w:marRight w:val="0"/>
      <w:marTop w:val="0"/>
      <w:marBottom w:val="0"/>
      <w:divBdr>
        <w:top w:val="none" w:sz="0" w:space="0" w:color="auto"/>
        <w:left w:val="none" w:sz="0" w:space="0" w:color="auto"/>
        <w:bottom w:val="none" w:sz="0" w:space="0" w:color="auto"/>
        <w:right w:val="none" w:sz="0" w:space="0" w:color="auto"/>
      </w:divBdr>
    </w:div>
    <w:div w:id="381174129">
      <w:bodyDiv w:val="1"/>
      <w:marLeft w:val="0"/>
      <w:marRight w:val="0"/>
      <w:marTop w:val="0"/>
      <w:marBottom w:val="0"/>
      <w:divBdr>
        <w:top w:val="none" w:sz="0" w:space="0" w:color="auto"/>
        <w:left w:val="none" w:sz="0" w:space="0" w:color="auto"/>
        <w:bottom w:val="none" w:sz="0" w:space="0" w:color="auto"/>
        <w:right w:val="none" w:sz="0" w:space="0" w:color="auto"/>
      </w:divBdr>
    </w:div>
    <w:div w:id="424964336">
      <w:bodyDiv w:val="1"/>
      <w:marLeft w:val="0"/>
      <w:marRight w:val="0"/>
      <w:marTop w:val="0"/>
      <w:marBottom w:val="0"/>
      <w:divBdr>
        <w:top w:val="none" w:sz="0" w:space="0" w:color="auto"/>
        <w:left w:val="none" w:sz="0" w:space="0" w:color="auto"/>
        <w:bottom w:val="none" w:sz="0" w:space="0" w:color="auto"/>
        <w:right w:val="none" w:sz="0" w:space="0" w:color="auto"/>
      </w:divBdr>
    </w:div>
    <w:div w:id="444616182">
      <w:bodyDiv w:val="1"/>
      <w:marLeft w:val="0"/>
      <w:marRight w:val="0"/>
      <w:marTop w:val="0"/>
      <w:marBottom w:val="0"/>
      <w:divBdr>
        <w:top w:val="none" w:sz="0" w:space="0" w:color="auto"/>
        <w:left w:val="none" w:sz="0" w:space="0" w:color="auto"/>
        <w:bottom w:val="none" w:sz="0" w:space="0" w:color="auto"/>
        <w:right w:val="none" w:sz="0" w:space="0" w:color="auto"/>
      </w:divBdr>
    </w:div>
    <w:div w:id="449200733">
      <w:bodyDiv w:val="1"/>
      <w:marLeft w:val="0"/>
      <w:marRight w:val="0"/>
      <w:marTop w:val="0"/>
      <w:marBottom w:val="0"/>
      <w:divBdr>
        <w:top w:val="none" w:sz="0" w:space="0" w:color="auto"/>
        <w:left w:val="none" w:sz="0" w:space="0" w:color="auto"/>
        <w:bottom w:val="none" w:sz="0" w:space="0" w:color="auto"/>
        <w:right w:val="none" w:sz="0" w:space="0" w:color="auto"/>
      </w:divBdr>
    </w:div>
    <w:div w:id="455220225">
      <w:bodyDiv w:val="1"/>
      <w:marLeft w:val="0"/>
      <w:marRight w:val="0"/>
      <w:marTop w:val="0"/>
      <w:marBottom w:val="0"/>
      <w:divBdr>
        <w:top w:val="none" w:sz="0" w:space="0" w:color="auto"/>
        <w:left w:val="none" w:sz="0" w:space="0" w:color="auto"/>
        <w:bottom w:val="none" w:sz="0" w:space="0" w:color="auto"/>
        <w:right w:val="none" w:sz="0" w:space="0" w:color="auto"/>
      </w:divBdr>
    </w:div>
    <w:div w:id="471874125">
      <w:bodyDiv w:val="1"/>
      <w:marLeft w:val="0"/>
      <w:marRight w:val="0"/>
      <w:marTop w:val="0"/>
      <w:marBottom w:val="0"/>
      <w:divBdr>
        <w:top w:val="none" w:sz="0" w:space="0" w:color="auto"/>
        <w:left w:val="none" w:sz="0" w:space="0" w:color="auto"/>
        <w:bottom w:val="none" w:sz="0" w:space="0" w:color="auto"/>
        <w:right w:val="none" w:sz="0" w:space="0" w:color="auto"/>
      </w:divBdr>
      <w:divsChild>
        <w:div w:id="208491667">
          <w:marLeft w:val="245"/>
          <w:marRight w:val="0"/>
          <w:marTop w:val="0"/>
          <w:marBottom w:val="0"/>
          <w:divBdr>
            <w:top w:val="none" w:sz="0" w:space="0" w:color="auto"/>
            <w:left w:val="none" w:sz="0" w:space="0" w:color="auto"/>
            <w:bottom w:val="none" w:sz="0" w:space="0" w:color="auto"/>
            <w:right w:val="none" w:sz="0" w:space="0" w:color="auto"/>
          </w:divBdr>
        </w:div>
        <w:div w:id="293145557">
          <w:marLeft w:val="245"/>
          <w:marRight w:val="0"/>
          <w:marTop w:val="0"/>
          <w:marBottom w:val="0"/>
          <w:divBdr>
            <w:top w:val="none" w:sz="0" w:space="0" w:color="auto"/>
            <w:left w:val="none" w:sz="0" w:space="0" w:color="auto"/>
            <w:bottom w:val="none" w:sz="0" w:space="0" w:color="auto"/>
            <w:right w:val="none" w:sz="0" w:space="0" w:color="auto"/>
          </w:divBdr>
        </w:div>
        <w:div w:id="658075987">
          <w:marLeft w:val="245"/>
          <w:marRight w:val="0"/>
          <w:marTop w:val="0"/>
          <w:marBottom w:val="0"/>
          <w:divBdr>
            <w:top w:val="none" w:sz="0" w:space="0" w:color="auto"/>
            <w:left w:val="none" w:sz="0" w:space="0" w:color="auto"/>
            <w:bottom w:val="none" w:sz="0" w:space="0" w:color="auto"/>
            <w:right w:val="none" w:sz="0" w:space="0" w:color="auto"/>
          </w:divBdr>
        </w:div>
        <w:div w:id="734013559">
          <w:marLeft w:val="245"/>
          <w:marRight w:val="0"/>
          <w:marTop w:val="0"/>
          <w:marBottom w:val="0"/>
          <w:divBdr>
            <w:top w:val="none" w:sz="0" w:space="0" w:color="auto"/>
            <w:left w:val="none" w:sz="0" w:space="0" w:color="auto"/>
            <w:bottom w:val="none" w:sz="0" w:space="0" w:color="auto"/>
            <w:right w:val="none" w:sz="0" w:space="0" w:color="auto"/>
          </w:divBdr>
        </w:div>
        <w:div w:id="1105997014">
          <w:marLeft w:val="245"/>
          <w:marRight w:val="0"/>
          <w:marTop w:val="0"/>
          <w:marBottom w:val="0"/>
          <w:divBdr>
            <w:top w:val="none" w:sz="0" w:space="0" w:color="auto"/>
            <w:left w:val="none" w:sz="0" w:space="0" w:color="auto"/>
            <w:bottom w:val="none" w:sz="0" w:space="0" w:color="auto"/>
            <w:right w:val="none" w:sz="0" w:space="0" w:color="auto"/>
          </w:divBdr>
        </w:div>
        <w:div w:id="1349793362">
          <w:marLeft w:val="245"/>
          <w:marRight w:val="0"/>
          <w:marTop w:val="0"/>
          <w:marBottom w:val="0"/>
          <w:divBdr>
            <w:top w:val="none" w:sz="0" w:space="0" w:color="auto"/>
            <w:left w:val="none" w:sz="0" w:space="0" w:color="auto"/>
            <w:bottom w:val="none" w:sz="0" w:space="0" w:color="auto"/>
            <w:right w:val="none" w:sz="0" w:space="0" w:color="auto"/>
          </w:divBdr>
        </w:div>
      </w:divsChild>
    </w:div>
    <w:div w:id="476604378">
      <w:bodyDiv w:val="1"/>
      <w:marLeft w:val="0"/>
      <w:marRight w:val="0"/>
      <w:marTop w:val="0"/>
      <w:marBottom w:val="0"/>
      <w:divBdr>
        <w:top w:val="none" w:sz="0" w:space="0" w:color="auto"/>
        <w:left w:val="none" w:sz="0" w:space="0" w:color="auto"/>
        <w:bottom w:val="none" w:sz="0" w:space="0" w:color="auto"/>
        <w:right w:val="none" w:sz="0" w:space="0" w:color="auto"/>
      </w:divBdr>
    </w:div>
    <w:div w:id="510799937">
      <w:bodyDiv w:val="1"/>
      <w:marLeft w:val="0"/>
      <w:marRight w:val="0"/>
      <w:marTop w:val="0"/>
      <w:marBottom w:val="0"/>
      <w:divBdr>
        <w:top w:val="none" w:sz="0" w:space="0" w:color="auto"/>
        <w:left w:val="none" w:sz="0" w:space="0" w:color="auto"/>
        <w:bottom w:val="none" w:sz="0" w:space="0" w:color="auto"/>
        <w:right w:val="none" w:sz="0" w:space="0" w:color="auto"/>
      </w:divBdr>
    </w:div>
    <w:div w:id="580020129">
      <w:bodyDiv w:val="1"/>
      <w:marLeft w:val="0"/>
      <w:marRight w:val="0"/>
      <w:marTop w:val="0"/>
      <w:marBottom w:val="0"/>
      <w:divBdr>
        <w:top w:val="none" w:sz="0" w:space="0" w:color="auto"/>
        <w:left w:val="none" w:sz="0" w:space="0" w:color="auto"/>
        <w:bottom w:val="none" w:sz="0" w:space="0" w:color="auto"/>
        <w:right w:val="none" w:sz="0" w:space="0" w:color="auto"/>
      </w:divBdr>
    </w:div>
    <w:div w:id="655453596">
      <w:bodyDiv w:val="1"/>
      <w:marLeft w:val="0"/>
      <w:marRight w:val="0"/>
      <w:marTop w:val="0"/>
      <w:marBottom w:val="0"/>
      <w:divBdr>
        <w:top w:val="none" w:sz="0" w:space="0" w:color="auto"/>
        <w:left w:val="none" w:sz="0" w:space="0" w:color="auto"/>
        <w:bottom w:val="none" w:sz="0" w:space="0" w:color="auto"/>
        <w:right w:val="none" w:sz="0" w:space="0" w:color="auto"/>
      </w:divBdr>
    </w:div>
    <w:div w:id="671839104">
      <w:bodyDiv w:val="1"/>
      <w:marLeft w:val="0"/>
      <w:marRight w:val="0"/>
      <w:marTop w:val="0"/>
      <w:marBottom w:val="0"/>
      <w:divBdr>
        <w:top w:val="none" w:sz="0" w:space="0" w:color="auto"/>
        <w:left w:val="none" w:sz="0" w:space="0" w:color="auto"/>
        <w:bottom w:val="none" w:sz="0" w:space="0" w:color="auto"/>
        <w:right w:val="none" w:sz="0" w:space="0" w:color="auto"/>
      </w:divBdr>
    </w:div>
    <w:div w:id="674915846">
      <w:bodyDiv w:val="1"/>
      <w:marLeft w:val="0"/>
      <w:marRight w:val="0"/>
      <w:marTop w:val="0"/>
      <w:marBottom w:val="0"/>
      <w:divBdr>
        <w:top w:val="none" w:sz="0" w:space="0" w:color="auto"/>
        <w:left w:val="none" w:sz="0" w:space="0" w:color="auto"/>
        <w:bottom w:val="none" w:sz="0" w:space="0" w:color="auto"/>
        <w:right w:val="none" w:sz="0" w:space="0" w:color="auto"/>
      </w:divBdr>
      <w:divsChild>
        <w:div w:id="326397360">
          <w:marLeft w:val="245"/>
          <w:marRight w:val="0"/>
          <w:marTop w:val="0"/>
          <w:marBottom w:val="0"/>
          <w:divBdr>
            <w:top w:val="none" w:sz="0" w:space="0" w:color="auto"/>
            <w:left w:val="none" w:sz="0" w:space="0" w:color="auto"/>
            <w:bottom w:val="none" w:sz="0" w:space="0" w:color="auto"/>
            <w:right w:val="none" w:sz="0" w:space="0" w:color="auto"/>
          </w:divBdr>
        </w:div>
        <w:div w:id="403793551">
          <w:marLeft w:val="245"/>
          <w:marRight w:val="0"/>
          <w:marTop w:val="0"/>
          <w:marBottom w:val="0"/>
          <w:divBdr>
            <w:top w:val="none" w:sz="0" w:space="0" w:color="auto"/>
            <w:left w:val="none" w:sz="0" w:space="0" w:color="auto"/>
            <w:bottom w:val="none" w:sz="0" w:space="0" w:color="auto"/>
            <w:right w:val="none" w:sz="0" w:space="0" w:color="auto"/>
          </w:divBdr>
        </w:div>
        <w:div w:id="668215616">
          <w:marLeft w:val="245"/>
          <w:marRight w:val="0"/>
          <w:marTop w:val="0"/>
          <w:marBottom w:val="0"/>
          <w:divBdr>
            <w:top w:val="none" w:sz="0" w:space="0" w:color="auto"/>
            <w:left w:val="none" w:sz="0" w:space="0" w:color="auto"/>
            <w:bottom w:val="none" w:sz="0" w:space="0" w:color="auto"/>
            <w:right w:val="none" w:sz="0" w:space="0" w:color="auto"/>
          </w:divBdr>
        </w:div>
        <w:div w:id="822544292">
          <w:marLeft w:val="245"/>
          <w:marRight w:val="0"/>
          <w:marTop w:val="0"/>
          <w:marBottom w:val="0"/>
          <w:divBdr>
            <w:top w:val="none" w:sz="0" w:space="0" w:color="auto"/>
            <w:left w:val="none" w:sz="0" w:space="0" w:color="auto"/>
            <w:bottom w:val="none" w:sz="0" w:space="0" w:color="auto"/>
            <w:right w:val="none" w:sz="0" w:space="0" w:color="auto"/>
          </w:divBdr>
        </w:div>
        <w:div w:id="939992407">
          <w:marLeft w:val="245"/>
          <w:marRight w:val="0"/>
          <w:marTop w:val="0"/>
          <w:marBottom w:val="0"/>
          <w:divBdr>
            <w:top w:val="none" w:sz="0" w:space="0" w:color="auto"/>
            <w:left w:val="none" w:sz="0" w:space="0" w:color="auto"/>
            <w:bottom w:val="none" w:sz="0" w:space="0" w:color="auto"/>
            <w:right w:val="none" w:sz="0" w:space="0" w:color="auto"/>
          </w:divBdr>
        </w:div>
        <w:div w:id="1572886675">
          <w:marLeft w:val="245"/>
          <w:marRight w:val="0"/>
          <w:marTop w:val="0"/>
          <w:marBottom w:val="0"/>
          <w:divBdr>
            <w:top w:val="none" w:sz="0" w:space="0" w:color="auto"/>
            <w:left w:val="none" w:sz="0" w:space="0" w:color="auto"/>
            <w:bottom w:val="none" w:sz="0" w:space="0" w:color="auto"/>
            <w:right w:val="none" w:sz="0" w:space="0" w:color="auto"/>
          </w:divBdr>
        </w:div>
        <w:div w:id="1720200713">
          <w:marLeft w:val="245"/>
          <w:marRight w:val="0"/>
          <w:marTop w:val="0"/>
          <w:marBottom w:val="0"/>
          <w:divBdr>
            <w:top w:val="none" w:sz="0" w:space="0" w:color="auto"/>
            <w:left w:val="none" w:sz="0" w:space="0" w:color="auto"/>
            <w:bottom w:val="none" w:sz="0" w:space="0" w:color="auto"/>
            <w:right w:val="none" w:sz="0" w:space="0" w:color="auto"/>
          </w:divBdr>
        </w:div>
        <w:div w:id="2032994944">
          <w:marLeft w:val="245"/>
          <w:marRight w:val="0"/>
          <w:marTop w:val="0"/>
          <w:marBottom w:val="0"/>
          <w:divBdr>
            <w:top w:val="none" w:sz="0" w:space="0" w:color="auto"/>
            <w:left w:val="none" w:sz="0" w:space="0" w:color="auto"/>
            <w:bottom w:val="none" w:sz="0" w:space="0" w:color="auto"/>
            <w:right w:val="none" w:sz="0" w:space="0" w:color="auto"/>
          </w:divBdr>
        </w:div>
      </w:divsChild>
    </w:div>
    <w:div w:id="692145026">
      <w:bodyDiv w:val="1"/>
      <w:marLeft w:val="0"/>
      <w:marRight w:val="0"/>
      <w:marTop w:val="0"/>
      <w:marBottom w:val="0"/>
      <w:divBdr>
        <w:top w:val="none" w:sz="0" w:space="0" w:color="auto"/>
        <w:left w:val="none" w:sz="0" w:space="0" w:color="auto"/>
        <w:bottom w:val="none" w:sz="0" w:space="0" w:color="auto"/>
        <w:right w:val="none" w:sz="0" w:space="0" w:color="auto"/>
      </w:divBdr>
    </w:div>
    <w:div w:id="744961115">
      <w:bodyDiv w:val="1"/>
      <w:marLeft w:val="0"/>
      <w:marRight w:val="0"/>
      <w:marTop w:val="0"/>
      <w:marBottom w:val="0"/>
      <w:divBdr>
        <w:top w:val="none" w:sz="0" w:space="0" w:color="auto"/>
        <w:left w:val="none" w:sz="0" w:space="0" w:color="auto"/>
        <w:bottom w:val="none" w:sz="0" w:space="0" w:color="auto"/>
        <w:right w:val="none" w:sz="0" w:space="0" w:color="auto"/>
      </w:divBdr>
      <w:divsChild>
        <w:div w:id="738216025">
          <w:marLeft w:val="0"/>
          <w:marRight w:val="0"/>
          <w:marTop w:val="0"/>
          <w:marBottom w:val="0"/>
          <w:divBdr>
            <w:top w:val="none" w:sz="0" w:space="0" w:color="auto"/>
            <w:left w:val="none" w:sz="0" w:space="0" w:color="auto"/>
            <w:bottom w:val="none" w:sz="0" w:space="0" w:color="auto"/>
            <w:right w:val="none" w:sz="0" w:space="0" w:color="auto"/>
          </w:divBdr>
        </w:div>
      </w:divsChild>
    </w:div>
    <w:div w:id="786659341">
      <w:bodyDiv w:val="1"/>
      <w:marLeft w:val="0"/>
      <w:marRight w:val="0"/>
      <w:marTop w:val="0"/>
      <w:marBottom w:val="0"/>
      <w:divBdr>
        <w:top w:val="none" w:sz="0" w:space="0" w:color="auto"/>
        <w:left w:val="none" w:sz="0" w:space="0" w:color="auto"/>
        <w:bottom w:val="none" w:sz="0" w:space="0" w:color="auto"/>
        <w:right w:val="none" w:sz="0" w:space="0" w:color="auto"/>
      </w:divBdr>
    </w:div>
    <w:div w:id="941957759">
      <w:bodyDiv w:val="1"/>
      <w:marLeft w:val="0"/>
      <w:marRight w:val="0"/>
      <w:marTop w:val="0"/>
      <w:marBottom w:val="0"/>
      <w:divBdr>
        <w:top w:val="none" w:sz="0" w:space="0" w:color="auto"/>
        <w:left w:val="none" w:sz="0" w:space="0" w:color="auto"/>
        <w:bottom w:val="none" w:sz="0" w:space="0" w:color="auto"/>
        <w:right w:val="none" w:sz="0" w:space="0" w:color="auto"/>
      </w:divBdr>
    </w:div>
    <w:div w:id="970400886">
      <w:bodyDiv w:val="1"/>
      <w:marLeft w:val="0"/>
      <w:marRight w:val="0"/>
      <w:marTop w:val="0"/>
      <w:marBottom w:val="0"/>
      <w:divBdr>
        <w:top w:val="none" w:sz="0" w:space="0" w:color="auto"/>
        <w:left w:val="none" w:sz="0" w:space="0" w:color="auto"/>
        <w:bottom w:val="none" w:sz="0" w:space="0" w:color="auto"/>
        <w:right w:val="none" w:sz="0" w:space="0" w:color="auto"/>
      </w:divBdr>
    </w:div>
    <w:div w:id="971640074">
      <w:bodyDiv w:val="1"/>
      <w:marLeft w:val="0"/>
      <w:marRight w:val="0"/>
      <w:marTop w:val="0"/>
      <w:marBottom w:val="0"/>
      <w:divBdr>
        <w:top w:val="none" w:sz="0" w:space="0" w:color="auto"/>
        <w:left w:val="none" w:sz="0" w:space="0" w:color="auto"/>
        <w:bottom w:val="none" w:sz="0" w:space="0" w:color="auto"/>
        <w:right w:val="none" w:sz="0" w:space="0" w:color="auto"/>
      </w:divBdr>
    </w:div>
    <w:div w:id="997269261">
      <w:bodyDiv w:val="1"/>
      <w:marLeft w:val="0"/>
      <w:marRight w:val="0"/>
      <w:marTop w:val="0"/>
      <w:marBottom w:val="0"/>
      <w:divBdr>
        <w:top w:val="none" w:sz="0" w:space="0" w:color="auto"/>
        <w:left w:val="none" w:sz="0" w:space="0" w:color="auto"/>
        <w:bottom w:val="none" w:sz="0" w:space="0" w:color="auto"/>
        <w:right w:val="none" w:sz="0" w:space="0" w:color="auto"/>
      </w:divBdr>
    </w:div>
    <w:div w:id="998536921">
      <w:bodyDiv w:val="1"/>
      <w:marLeft w:val="0"/>
      <w:marRight w:val="0"/>
      <w:marTop w:val="0"/>
      <w:marBottom w:val="0"/>
      <w:divBdr>
        <w:top w:val="none" w:sz="0" w:space="0" w:color="auto"/>
        <w:left w:val="none" w:sz="0" w:space="0" w:color="auto"/>
        <w:bottom w:val="none" w:sz="0" w:space="0" w:color="auto"/>
        <w:right w:val="none" w:sz="0" w:space="0" w:color="auto"/>
      </w:divBdr>
    </w:div>
    <w:div w:id="1005744425">
      <w:bodyDiv w:val="1"/>
      <w:marLeft w:val="0"/>
      <w:marRight w:val="0"/>
      <w:marTop w:val="0"/>
      <w:marBottom w:val="0"/>
      <w:divBdr>
        <w:top w:val="none" w:sz="0" w:space="0" w:color="auto"/>
        <w:left w:val="none" w:sz="0" w:space="0" w:color="auto"/>
        <w:bottom w:val="none" w:sz="0" w:space="0" w:color="auto"/>
        <w:right w:val="none" w:sz="0" w:space="0" w:color="auto"/>
      </w:divBdr>
      <w:divsChild>
        <w:div w:id="414592478">
          <w:marLeft w:val="446"/>
          <w:marRight w:val="0"/>
          <w:marTop w:val="0"/>
          <w:marBottom w:val="0"/>
          <w:divBdr>
            <w:top w:val="none" w:sz="0" w:space="0" w:color="auto"/>
            <w:left w:val="none" w:sz="0" w:space="0" w:color="auto"/>
            <w:bottom w:val="none" w:sz="0" w:space="0" w:color="auto"/>
            <w:right w:val="none" w:sz="0" w:space="0" w:color="auto"/>
          </w:divBdr>
        </w:div>
      </w:divsChild>
    </w:div>
    <w:div w:id="1038235661">
      <w:bodyDiv w:val="1"/>
      <w:marLeft w:val="0"/>
      <w:marRight w:val="0"/>
      <w:marTop w:val="0"/>
      <w:marBottom w:val="0"/>
      <w:divBdr>
        <w:top w:val="none" w:sz="0" w:space="0" w:color="auto"/>
        <w:left w:val="none" w:sz="0" w:space="0" w:color="auto"/>
        <w:bottom w:val="none" w:sz="0" w:space="0" w:color="auto"/>
        <w:right w:val="none" w:sz="0" w:space="0" w:color="auto"/>
      </w:divBdr>
    </w:div>
    <w:div w:id="1065836339">
      <w:bodyDiv w:val="1"/>
      <w:marLeft w:val="0"/>
      <w:marRight w:val="0"/>
      <w:marTop w:val="0"/>
      <w:marBottom w:val="0"/>
      <w:divBdr>
        <w:top w:val="none" w:sz="0" w:space="0" w:color="auto"/>
        <w:left w:val="none" w:sz="0" w:space="0" w:color="auto"/>
        <w:bottom w:val="none" w:sz="0" w:space="0" w:color="auto"/>
        <w:right w:val="none" w:sz="0" w:space="0" w:color="auto"/>
      </w:divBdr>
    </w:div>
    <w:div w:id="1090352818">
      <w:bodyDiv w:val="1"/>
      <w:marLeft w:val="0"/>
      <w:marRight w:val="0"/>
      <w:marTop w:val="0"/>
      <w:marBottom w:val="0"/>
      <w:divBdr>
        <w:top w:val="none" w:sz="0" w:space="0" w:color="auto"/>
        <w:left w:val="none" w:sz="0" w:space="0" w:color="auto"/>
        <w:bottom w:val="none" w:sz="0" w:space="0" w:color="auto"/>
        <w:right w:val="none" w:sz="0" w:space="0" w:color="auto"/>
      </w:divBdr>
    </w:div>
    <w:div w:id="1227447771">
      <w:bodyDiv w:val="1"/>
      <w:marLeft w:val="0"/>
      <w:marRight w:val="0"/>
      <w:marTop w:val="0"/>
      <w:marBottom w:val="0"/>
      <w:divBdr>
        <w:top w:val="none" w:sz="0" w:space="0" w:color="auto"/>
        <w:left w:val="none" w:sz="0" w:space="0" w:color="auto"/>
        <w:bottom w:val="none" w:sz="0" w:space="0" w:color="auto"/>
        <w:right w:val="none" w:sz="0" w:space="0" w:color="auto"/>
      </w:divBdr>
    </w:div>
    <w:div w:id="1238830297">
      <w:bodyDiv w:val="1"/>
      <w:marLeft w:val="0"/>
      <w:marRight w:val="0"/>
      <w:marTop w:val="0"/>
      <w:marBottom w:val="0"/>
      <w:divBdr>
        <w:top w:val="none" w:sz="0" w:space="0" w:color="auto"/>
        <w:left w:val="none" w:sz="0" w:space="0" w:color="auto"/>
        <w:bottom w:val="none" w:sz="0" w:space="0" w:color="auto"/>
        <w:right w:val="none" w:sz="0" w:space="0" w:color="auto"/>
      </w:divBdr>
    </w:div>
    <w:div w:id="1276013302">
      <w:bodyDiv w:val="1"/>
      <w:marLeft w:val="0"/>
      <w:marRight w:val="0"/>
      <w:marTop w:val="0"/>
      <w:marBottom w:val="0"/>
      <w:divBdr>
        <w:top w:val="none" w:sz="0" w:space="0" w:color="auto"/>
        <w:left w:val="none" w:sz="0" w:space="0" w:color="auto"/>
        <w:bottom w:val="none" w:sz="0" w:space="0" w:color="auto"/>
        <w:right w:val="none" w:sz="0" w:space="0" w:color="auto"/>
      </w:divBdr>
    </w:div>
    <w:div w:id="1286084984">
      <w:bodyDiv w:val="1"/>
      <w:marLeft w:val="0"/>
      <w:marRight w:val="0"/>
      <w:marTop w:val="0"/>
      <w:marBottom w:val="0"/>
      <w:divBdr>
        <w:top w:val="none" w:sz="0" w:space="0" w:color="auto"/>
        <w:left w:val="none" w:sz="0" w:space="0" w:color="auto"/>
        <w:bottom w:val="none" w:sz="0" w:space="0" w:color="auto"/>
        <w:right w:val="none" w:sz="0" w:space="0" w:color="auto"/>
      </w:divBdr>
    </w:div>
    <w:div w:id="1351293665">
      <w:bodyDiv w:val="1"/>
      <w:marLeft w:val="0"/>
      <w:marRight w:val="0"/>
      <w:marTop w:val="0"/>
      <w:marBottom w:val="0"/>
      <w:divBdr>
        <w:top w:val="none" w:sz="0" w:space="0" w:color="auto"/>
        <w:left w:val="none" w:sz="0" w:space="0" w:color="auto"/>
        <w:bottom w:val="none" w:sz="0" w:space="0" w:color="auto"/>
        <w:right w:val="none" w:sz="0" w:space="0" w:color="auto"/>
      </w:divBdr>
      <w:divsChild>
        <w:div w:id="281956223">
          <w:marLeft w:val="0"/>
          <w:marRight w:val="0"/>
          <w:marTop w:val="0"/>
          <w:marBottom w:val="0"/>
          <w:divBdr>
            <w:top w:val="none" w:sz="0" w:space="0" w:color="auto"/>
            <w:left w:val="none" w:sz="0" w:space="0" w:color="auto"/>
            <w:bottom w:val="none" w:sz="0" w:space="0" w:color="auto"/>
            <w:right w:val="none" w:sz="0" w:space="0" w:color="auto"/>
          </w:divBdr>
          <w:divsChild>
            <w:div w:id="60059662">
              <w:marLeft w:val="0"/>
              <w:marRight w:val="0"/>
              <w:marTop w:val="0"/>
              <w:marBottom w:val="0"/>
              <w:divBdr>
                <w:top w:val="none" w:sz="0" w:space="0" w:color="auto"/>
                <w:left w:val="none" w:sz="0" w:space="0" w:color="auto"/>
                <w:bottom w:val="none" w:sz="0" w:space="0" w:color="auto"/>
                <w:right w:val="none" w:sz="0" w:space="0" w:color="auto"/>
              </w:divBdr>
              <w:divsChild>
                <w:div w:id="1785923524">
                  <w:marLeft w:val="0"/>
                  <w:marRight w:val="0"/>
                  <w:marTop w:val="0"/>
                  <w:marBottom w:val="0"/>
                  <w:divBdr>
                    <w:top w:val="none" w:sz="0" w:space="0" w:color="auto"/>
                    <w:left w:val="none" w:sz="0" w:space="0" w:color="auto"/>
                    <w:bottom w:val="none" w:sz="0" w:space="0" w:color="auto"/>
                    <w:right w:val="none" w:sz="0" w:space="0" w:color="auto"/>
                  </w:divBdr>
                </w:div>
              </w:divsChild>
            </w:div>
            <w:div w:id="189026459">
              <w:marLeft w:val="0"/>
              <w:marRight w:val="0"/>
              <w:marTop w:val="0"/>
              <w:marBottom w:val="0"/>
              <w:divBdr>
                <w:top w:val="none" w:sz="0" w:space="0" w:color="auto"/>
                <w:left w:val="none" w:sz="0" w:space="0" w:color="auto"/>
                <w:bottom w:val="none" w:sz="0" w:space="0" w:color="auto"/>
                <w:right w:val="none" w:sz="0" w:space="0" w:color="auto"/>
              </w:divBdr>
              <w:divsChild>
                <w:div w:id="429546696">
                  <w:marLeft w:val="0"/>
                  <w:marRight w:val="0"/>
                  <w:marTop w:val="0"/>
                  <w:marBottom w:val="0"/>
                  <w:divBdr>
                    <w:top w:val="none" w:sz="0" w:space="0" w:color="auto"/>
                    <w:left w:val="none" w:sz="0" w:space="0" w:color="auto"/>
                    <w:bottom w:val="none" w:sz="0" w:space="0" w:color="auto"/>
                    <w:right w:val="none" w:sz="0" w:space="0" w:color="auto"/>
                  </w:divBdr>
                </w:div>
              </w:divsChild>
            </w:div>
            <w:div w:id="243417569">
              <w:marLeft w:val="0"/>
              <w:marRight w:val="0"/>
              <w:marTop w:val="0"/>
              <w:marBottom w:val="0"/>
              <w:divBdr>
                <w:top w:val="none" w:sz="0" w:space="0" w:color="auto"/>
                <w:left w:val="none" w:sz="0" w:space="0" w:color="auto"/>
                <w:bottom w:val="none" w:sz="0" w:space="0" w:color="auto"/>
                <w:right w:val="none" w:sz="0" w:space="0" w:color="auto"/>
              </w:divBdr>
              <w:divsChild>
                <w:div w:id="601573768">
                  <w:marLeft w:val="0"/>
                  <w:marRight w:val="0"/>
                  <w:marTop w:val="0"/>
                  <w:marBottom w:val="0"/>
                  <w:divBdr>
                    <w:top w:val="none" w:sz="0" w:space="0" w:color="auto"/>
                    <w:left w:val="none" w:sz="0" w:space="0" w:color="auto"/>
                    <w:bottom w:val="none" w:sz="0" w:space="0" w:color="auto"/>
                    <w:right w:val="none" w:sz="0" w:space="0" w:color="auto"/>
                  </w:divBdr>
                </w:div>
              </w:divsChild>
            </w:div>
            <w:div w:id="328562680">
              <w:marLeft w:val="0"/>
              <w:marRight w:val="0"/>
              <w:marTop w:val="0"/>
              <w:marBottom w:val="0"/>
              <w:divBdr>
                <w:top w:val="none" w:sz="0" w:space="0" w:color="auto"/>
                <w:left w:val="none" w:sz="0" w:space="0" w:color="auto"/>
                <w:bottom w:val="none" w:sz="0" w:space="0" w:color="auto"/>
                <w:right w:val="none" w:sz="0" w:space="0" w:color="auto"/>
              </w:divBdr>
              <w:divsChild>
                <w:div w:id="2004427609">
                  <w:marLeft w:val="0"/>
                  <w:marRight w:val="0"/>
                  <w:marTop w:val="0"/>
                  <w:marBottom w:val="0"/>
                  <w:divBdr>
                    <w:top w:val="none" w:sz="0" w:space="0" w:color="auto"/>
                    <w:left w:val="none" w:sz="0" w:space="0" w:color="auto"/>
                    <w:bottom w:val="none" w:sz="0" w:space="0" w:color="auto"/>
                    <w:right w:val="none" w:sz="0" w:space="0" w:color="auto"/>
                  </w:divBdr>
                </w:div>
              </w:divsChild>
            </w:div>
            <w:div w:id="365956217">
              <w:marLeft w:val="0"/>
              <w:marRight w:val="0"/>
              <w:marTop w:val="0"/>
              <w:marBottom w:val="0"/>
              <w:divBdr>
                <w:top w:val="none" w:sz="0" w:space="0" w:color="auto"/>
                <w:left w:val="none" w:sz="0" w:space="0" w:color="auto"/>
                <w:bottom w:val="none" w:sz="0" w:space="0" w:color="auto"/>
                <w:right w:val="none" w:sz="0" w:space="0" w:color="auto"/>
              </w:divBdr>
              <w:divsChild>
                <w:div w:id="1158379215">
                  <w:marLeft w:val="0"/>
                  <w:marRight w:val="0"/>
                  <w:marTop w:val="0"/>
                  <w:marBottom w:val="0"/>
                  <w:divBdr>
                    <w:top w:val="none" w:sz="0" w:space="0" w:color="auto"/>
                    <w:left w:val="none" w:sz="0" w:space="0" w:color="auto"/>
                    <w:bottom w:val="none" w:sz="0" w:space="0" w:color="auto"/>
                    <w:right w:val="none" w:sz="0" w:space="0" w:color="auto"/>
                  </w:divBdr>
                </w:div>
              </w:divsChild>
            </w:div>
            <w:div w:id="468128140">
              <w:marLeft w:val="0"/>
              <w:marRight w:val="0"/>
              <w:marTop w:val="0"/>
              <w:marBottom w:val="0"/>
              <w:divBdr>
                <w:top w:val="none" w:sz="0" w:space="0" w:color="auto"/>
                <w:left w:val="none" w:sz="0" w:space="0" w:color="auto"/>
                <w:bottom w:val="none" w:sz="0" w:space="0" w:color="auto"/>
                <w:right w:val="none" w:sz="0" w:space="0" w:color="auto"/>
              </w:divBdr>
              <w:divsChild>
                <w:div w:id="106394613">
                  <w:marLeft w:val="0"/>
                  <w:marRight w:val="0"/>
                  <w:marTop w:val="0"/>
                  <w:marBottom w:val="0"/>
                  <w:divBdr>
                    <w:top w:val="none" w:sz="0" w:space="0" w:color="auto"/>
                    <w:left w:val="none" w:sz="0" w:space="0" w:color="auto"/>
                    <w:bottom w:val="none" w:sz="0" w:space="0" w:color="auto"/>
                    <w:right w:val="none" w:sz="0" w:space="0" w:color="auto"/>
                  </w:divBdr>
                </w:div>
              </w:divsChild>
            </w:div>
            <w:div w:id="514149776">
              <w:marLeft w:val="0"/>
              <w:marRight w:val="0"/>
              <w:marTop w:val="0"/>
              <w:marBottom w:val="0"/>
              <w:divBdr>
                <w:top w:val="none" w:sz="0" w:space="0" w:color="auto"/>
                <w:left w:val="none" w:sz="0" w:space="0" w:color="auto"/>
                <w:bottom w:val="none" w:sz="0" w:space="0" w:color="auto"/>
                <w:right w:val="none" w:sz="0" w:space="0" w:color="auto"/>
              </w:divBdr>
              <w:divsChild>
                <w:div w:id="496460731">
                  <w:marLeft w:val="0"/>
                  <w:marRight w:val="0"/>
                  <w:marTop w:val="0"/>
                  <w:marBottom w:val="0"/>
                  <w:divBdr>
                    <w:top w:val="none" w:sz="0" w:space="0" w:color="auto"/>
                    <w:left w:val="none" w:sz="0" w:space="0" w:color="auto"/>
                    <w:bottom w:val="none" w:sz="0" w:space="0" w:color="auto"/>
                    <w:right w:val="none" w:sz="0" w:space="0" w:color="auto"/>
                  </w:divBdr>
                </w:div>
              </w:divsChild>
            </w:div>
            <w:div w:id="663515181">
              <w:marLeft w:val="0"/>
              <w:marRight w:val="0"/>
              <w:marTop w:val="0"/>
              <w:marBottom w:val="0"/>
              <w:divBdr>
                <w:top w:val="none" w:sz="0" w:space="0" w:color="auto"/>
                <w:left w:val="none" w:sz="0" w:space="0" w:color="auto"/>
                <w:bottom w:val="none" w:sz="0" w:space="0" w:color="auto"/>
                <w:right w:val="none" w:sz="0" w:space="0" w:color="auto"/>
              </w:divBdr>
              <w:divsChild>
                <w:div w:id="112555758">
                  <w:marLeft w:val="0"/>
                  <w:marRight w:val="0"/>
                  <w:marTop w:val="0"/>
                  <w:marBottom w:val="0"/>
                  <w:divBdr>
                    <w:top w:val="none" w:sz="0" w:space="0" w:color="auto"/>
                    <w:left w:val="none" w:sz="0" w:space="0" w:color="auto"/>
                    <w:bottom w:val="none" w:sz="0" w:space="0" w:color="auto"/>
                    <w:right w:val="none" w:sz="0" w:space="0" w:color="auto"/>
                  </w:divBdr>
                </w:div>
              </w:divsChild>
            </w:div>
            <w:div w:id="800728851">
              <w:marLeft w:val="0"/>
              <w:marRight w:val="0"/>
              <w:marTop w:val="0"/>
              <w:marBottom w:val="0"/>
              <w:divBdr>
                <w:top w:val="none" w:sz="0" w:space="0" w:color="auto"/>
                <w:left w:val="none" w:sz="0" w:space="0" w:color="auto"/>
                <w:bottom w:val="none" w:sz="0" w:space="0" w:color="auto"/>
                <w:right w:val="none" w:sz="0" w:space="0" w:color="auto"/>
              </w:divBdr>
              <w:divsChild>
                <w:div w:id="1719552947">
                  <w:marLeft w:val="0"/>
                  <w:marRight w:val="0"/>
                  <w:marTop w:val="0"/>
                  <w:marBottom w:val="0"/>
                  <w:divBdr>
                    <w:top w:val="none" w:sz="0" w:space="0" w:color="auto"/>
                    <w:left w:val="none" w:sz="0" w:space="0" w:color="auto"/>
                    <w:bottom w:val="none" w:sz="0" w:space="0" w:color="auto"/>
                    <w:right w:val="none" w:sz="0" w:space="0" w:color="auto"/>
                  </w:divBdr>
                </w:div>
              </w:divsChild>
            </w:div>
            <w:div w:id="941424893">
              <w:marLeft w:val="0"/>
              <w:marRight w:val="0"/>
              <w:marTop w:val="0"/>
              <w:marBottom w:val="0"/>
              <w:divBdr>
                <w:top w:val="none" w:sz="0" w:space="0" w:color="auto"/>
                <w:left w:val="none" w:sz="0" w:space="0" w:color="auto"/>
                <w:bottom w:val="none" w:sz="0" w:space="0" w:color="auto"/>
                <w:right w:val="none" w:sz="0" w:space="0" w:color="auto"/>
              </w:divBdr>
              <w:divsChild>
                <w:div w:id="828599889">
                  <w:marLeft w:val="0"/>
                  <w:marRight w:val="0"/>
                  <w:marTop w:val="0"/>
                  <w:marBottom w:val="0"/>
                  <w:divBdr>
                    <w:top w:val="none" w:sz="0" w:space="0" w:color="auto"/>
                    <w:left w:val="none" w:sz="0" w:space="0" w:color="auto"/>
                    <w:bottom w:val="none" w:sz="0" w:space="0" w:color="auto"/>
                    <w:right w:val="none" w:sz="0" w:space="0" w:color="auto"/>
                  </w:divBdr>
                </w:div>
              </w:divsChild>
            </w:div>
            <w:div w:id="972248421">
              <w:marLeft w:val="0"/>
              <w:marRight w:val="0"/>
              <w:marTop w:val="0"/>
              <w:marBottom w:val="0"/>
              <w:divBdr>
                <w:top w:val="none" w:sz="0" w:space="0" w:color="auto"/>
                <w:left w:val="none" w:sz="0" w:space="0" w:color="auto"/>
                <w:bottom w:val="none" w:sz="0" w:space="0" w:color="auto"/>
                <w:right w:val="none" w:sz="0" w:space="0" w:color="auto"/>
              </w:divBdr>
              <w:divsChild>
                <w:div w:id="259487807">
                  <w:marLeft w:val="0"/>
                  <w:marRight w:val="0"/>
                  <w:marTop w:val="0"/>
                  <w:marBottom w:val="0"/>
                  <w:divBdr>
                    <w:top w:val="none" w:sz="0" w:space="0" w:color="auto"/>
                    <w:left w:val="none" w:sz="0" w:space="0" w:color="auto"/>
                    <w:bottom w:val="none" w:sz="0" w:space="0" w:color="auto"/>
                    <w:right w:val="none" w:sz="0" w:space="0" w:color="auto"/>
                  </w:divBdr>
                </w:div>
              </w:divsChild>
            </w:div>
            <w:div w:id="1194349101">
              <w:marLeft w:val="0"/>
              <w:marRight w:val="0"/>
              <w:marTop w:val="0"/>
              <w:marBottom w:val="0"/>
              <w:divBdr>
                <w:top w:val="none" w:sz="0" w:space="0" w:color="auto"/>
                <w:left w:val="none" w:sz="0" w:space="0" w:color="auto"/>
                <w:bottom w:val="none" w:sz="0" w:space="0" w:color="auto"/>
                <w:right w:val="none" w:sz="0" w:space="0" w:color="auto"/>
              </w:divBdr>
              <w:divsChild>
                <w:div w:id="861044637">
                  <w:marLeft w:val="0"/>
                  <w:marRight w:val="0"/>
                  <w:marTop w:val="0"/>
                  <w:marBottom w:val="0"/>
                  <w:divBdr>
                    <w:top w:val="none" w:sz="0" w:space="0" w:color="auto"/>
                    <w:left w:val="none" w:sz="0" w:space="0" w:color="auto"/>
                    <w:bottom w:val="none" w:sz="0" w:space="0" w:color="auto"/>
                    <w:right w:val="none" w:sz="0" w:space="0" w:color="auto"/>
                  </w:divBdr>
                </w:div>
              </w:divsChild>
            </w:div>
            <w:div w:id="1315914798">
              <w:marLeft w:val="0"/>
              <w:marRight w:val="0"/>
              <w:marTop w:val="0"/>
              <w:marBottom w:val="0"/>
              <w:divBdr>
                <w:top w:val="none" w:sz="0" w:space="0" w:color="auto"/>
                <w:left w:val="none" w:sz="0" w:space="0" w:color="auto"/>
                <w:bottom w:val="none" w:sz="0" w:space="0" w:color="auto"/>
                <w:right w:val="none" w:sz="0" w:space="0" w:color="auto"/>
              </w:divBdr>
              <w:divsChild>
                <w:div w:id="2014187203">
                  <w:marLeft w:val="0"/>
                  <w:marRight w:val="0"/>
                  <w:marTop w:val="0"/>
                  <w:marBottom w:val="0"/>
                  <w:divBdr>
                    <w:top w:val="none" w:sz="0" w:space="0" w:color="auto"/>
                    <w:left w:val="none" w:sz="0" w:space="0" w:color="auto"/>
                    <w:bottom w:val="none" w:sz="0" w:space="0" w:color="auto"/>
                    <w:right w:val="none" w:sz="0" w:space="0" w:color="auto"/>
                  </w:divBdr>
                </w:div>
              </w:divsChild>
            </w:div>
            <w:div w:id="1519156440">
              <w:marLeft w:val="0"/>
              <w:marRight w:val="0"/>
              <w:marTop w:val="0"/>
              <w:marBottom w:val="0"/>
              <w:divBdr>
                <w:top w:val="none" w:sz="0" w:space="0" w:color="auto"/>
                <w:left w:val="none" w:sz="0" w:space="0" w:color="auto"/>
                <w:bottom w:val="none" w:sz="0" w:space="0" w:color="auto"/>
                <w:right w:val="none" w:sz="0" w:space="0" w:color="auto"/>
              </w:divBdr>
              <w:divsChild>
                <w:div w:id="1078556005">
                  <w:marLeft w:val="0"/>
                  <w:marRight w:val="0"/>
                  <w:marTop w:val="0"/>
                  <w:marBottom w:val="0"/>
                  <w:divBdr>
                    <w:top w:val="none" w:sz="0" w:space="0" w:color="auto"/>
                    <w:left w:val="none" w:sz="0" w:space="0" w:color="auto"/>
                    <w:bottom w:val="none" w:sz="0" w:space="0" w:color="auto"/>
                    <w:right w:val="none" w:sz="0" w:space="0" w:color="auto"/>
                  </w:divBdr>
                </w:div>
              </w:divsChild>
            </w:div>
            <w:div w:id="1520194848">
              <w:marLeft w:val="0"/>
              <w:marRight w:val="0"/>
              <w:marTop w:val="0"/>
              <w:marBottom w:val="0"/>
              <w:divBdr>
                <w:top w:val="none" w:sz="0" w:space="0" w:color="auto"/>
                <w:left w:val="none" w:sz="0" w:space="0" w:color="auto"/>
                <w:bottom w:val="none" w:sz="0" w:space="0" w:color="auto"/>
                <w:right w:val="none" w:sz="0" w:space="0" w:color="auto"/>
              </w:divBdr>
              <w:divsChild>
                <w:div w:id="1610964654">
                  <w:marLeft w:val="0"/>
                  <w:marRight w:val="0"/>
                  <w:marTop w:val="0"/>
                  <w:marBottom w:val="0"/>
                  <w:divBdr>
                    <w:top w:val="none" w:sz="0" w:space="0" w:color="auto"/>
                    <w:left w:val="none" w:sz="0" w:space="0" w:color="auto"/>
                    <w:bottom w:val="none" w:sz="0" w:space="0" w:color="auto"/>
                    <w:right w:val="none" w:sz="0" w:space="0" w:color="auto"/>
                  </w:divBdr>
                </w:div>
              </w:divsChild>
            </w:div>
            <w:div w:id="1547253284">
              <w:marLeft w:val="0"/>
              <w:marRight w:val="0"/>
              <w:marTop w:val="0"/>
              <w:marBottom w:val="0"/>
              <w:divBdr>
                <w:top w:val="none" w:sz="0" w:space="0" w:color="auto"/>
                <w:left w:val="none" w:sz="0" w:space="0" w:color="auto"/>
                <w:bottom w:val="none" w:sz="0" w:space="0" w:color="auto"/>
                <w:right w:val="none" w:sz="0" w:space="0" w:color="auto"/>
              </w:divBdr>
              <w:divsChild>
                <w:div w:id="1734229492">
                  <w:marLeft w:val="0"/>
                  <w:marRight w:val="0"/>
                  <w:marTop w:val="0"/>
                  <w:marBottom w:val="0"/>
                  <w:divBdr>
                    <w:top w:val="none" w:sz="0" w:space="0" w:color="auto"/>
                    <w:left w:val="none" w:sz="0" w:space="0" w:color="auto"/>
                    <w:bottom w:val="none" w:sz="0" w:space="0" w:color="auto"/>
                    <w:right w:val="none" w:sz="0" w:space="0" w:color="auto"/>
                  </w:divBdr>
                </w:div>
              </w:divsChild>
            </w:div>
            <w:div w:id="1681541937">
              <w:marLeft w:val="0"/>
              <w:marRight w:val="0"/>
              <w:marTop w:val="0"/>
              <w:marBottom w:val="0"/>
              <w:divBdr>
                <w:top w:val="none" w:sz="0" w:space="0" w:color="auto"/>
                <w:left w:val="none" w:sz="0" w:space="0" w:color="auto"/>
                <w:bottom w:val="none" w:sz="0" w:space="0" w:color="auto"/>
                <w:right w:val="none" w:sz="0" w:space="0" w:color="auto"/>
              </w:divBdr>
              <w:divsChild>
                <w:div w:id="729499746">
                  <w:marLeft w:val="0"/>
                  <w:marRight w:val="0"/>
                  <w:marTop w:val="0"/>
                  <w:marBottom w:val="0"/>
                  <w:divBdr>
                    <w:top w:val="none" w:sz="0" w:space="0" w:color="auto"/>
                    <w:left w:val="none" w:sz="0" w:space="0" w:color="auto"/>
                    <w:bottom w:val="none" w:sz="0" w:space="0" w:color="auto"/>
                    <w:right w:val="none" w:sz="0" w:space="0" w:color="auto"/>
                  </w:divBdr>
                </w:div>
              </w:divsChild>
            </w:div>
            <w:div w:id="1829203824">
              <w:marLeft w:val="0"/>
              <w:marRight w:val="0"/>
              <w:marTop w:val="0"/>
              <w:marBottom w:val="0"/>
              <w:divBdr>
                <w:top w:val="none" w:sz="0" w:space="0" w:color="auto"/>
                <w:left w:val="none" w:sz="0" w:space="0" w:color="auto"/>
                <w:bottom w:val="none" w:sz="0" w:space="0" w:color="auto"/>
                <w:right w:val="none" w:sz="0" w:space="0" w:color="auto"/>
              </w:divBdr>
              <w:divsChild>
                <w:div w:id="1864240849">
                  <w:marLeft w:val="0"/>
                  <w:marRight w:val="0"/>
                  <w:marTop w:val="0"/>
                  <w:marBottom w:val="0"/>
                  <w:divBdr>
                    <w:top w:val="none" w:sz="0" w:space="0" w:color="auto"/>
                    <w:left w:val="none" w:sz="0" w:space="0" w:color="auto"/>
                    <w:bottom w:val="none" w:sz="0" w:space="0" w:color="auto"/>
                    <w:right w:val="none" w:sz="0" w:space="0" w:color="auto"/>
                  </w:divBdr>
                </w:div>
              </w:divsChild>
            </w:div>
            <w:div w:id="1931428431">
              <w:marLeft w:val="0"/>
              <w:marRight w:val="0"/>
              <w:marTop w:val="0"/>
              <w:marBottom w:val="0"/>
              <w:divBdr>
                <w:top w:val="none" w:sz="0" w:space="0" w:color="auto"/>
                <w:left w:val="none" w:sz="0" w:space="0" w:color="auto"/>
                <w:bottom w:val="none" w:sz="0" w:space="0" w:color="auto"/>
                <w:right w:val="none" w:sz="0" w:space="0" w:color="auto"/>
              </w:divBdr>
              <w:divsChild>
                <w:div w:id="396129998">
                  <w:marLeft w:val="0"/>
                  <w:marRight w:val="0"/>
                  <w:marTop w:val="0"/>
                  <w:marBottom w:val="0"/>
                  <w:divBdr>
                    <w:top w:val="none" w:sz="0" w:space="0" w:color="auto"/>
                    <w:left w:val="none" w:sz="0" w:space="0" w:color="auto"/>
                    <w:bottom w:val="none" w:sz="0" w:space="0" w:color="auto"/>
                    <w:right w:val="none" w:sz="0" w:space="0" w:color="auto"/>
                  </w:divBdr>
                </w:div>
              </w:divsChild>
            </w:div>
            <w:div w:id="2001735701">
              <w:marLeft w:val="0"/>
              <w:marRight w:val="0"/>
              <w:marTop w:val="0"/>
              <w:marBottom w:val="0"/>
              <w:divBdr>
                <w:top w:val="none" w:sz="0" w:space="0" w:color="auto"/>
                <w:left w:val="none" w:sz="0" w:space="0" w:color="auto"/>
                <w:bottom w:val="none" w:sz="0" w:space="0" w:color="auto"/>
                <w:right w:val="none" w:sz="0" w:space="0" w:color="auto"/>
              </w:divBdr>
              <w:divsChild>
                <w:div w:id="692073986">
                  <w:marLeft w:val="0"/>
                  <w:marRight w:val="0"/>
                  <w:marTop w:val="0"/>
                  <w:marBottom w:val="0"/>
                  <w:divBdr>
                    <w:top w:val="none" w:sz="0" w:space="0" w:color="auto"/>
                    <w:left w:val="none" w:sz="0" w:space="0" w:color="auto"/>
                    <w:bottom w:val="none" w:sz="0" w:space="0" w:color="auto"/>
                    <w:right w:val="none" w:sz="0" w:space="0" w:color="auto"/>
                  </w:divBdr>
                </w:div>
              </w:divsChild>
            </w:div>
            <w:div w:id="2108386020">
              <w:marLeft w:val="0"/>
              <w:marRight w:val="0"/>
              <w:marTop w:val="0"/>
              <w:marBottom w:val="0"/>
              <w:divBdr>
                <w:top w:val="none" w:sz="0" w:space="0" w:color="auto"/>
                <w:left w:val="none" w:sz="0" w:space="0" w:color="auto"/>
                <w:bottom w:val="none" w:sz="0" w:space="0" w:color="auto"/>
                <w:right w:val="none" w:sz="0" w:space="0" w:color="auto"/>
              </w:divBdr>
              <w:divsChild>
                <w:div w:id="110449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389107">
      <w:bodyDiv w:val="1"/>
      <w:marLeft w:val="0"/>
      <w:marRight w:val="0"/>
      <w:marTop w:val="0"/>
      <w:marBottom w:val="0"/>
      <w:divBdr>
        <w:top w:val="none" w:sz="0" w:space="0" w:color="auto"/>
        <w:left w:val="none" w:sz="0" w:space="0" w:color="auto"/>
        <w:bottom w:val="none" w:sz="0" w:space="0" w:color="auto"/>
        <w:right w:val="none" w:sz="0" w:space="0" w:color="auto"/>
      </w:divBdr>
      <w:divsChild>
        <w:div w:id="1346251824">
          <w:marLeft w:val="446"/>
          <w:marRight w:val="0"/>
          <w:marTop w:val="0"/>
          <w:marBottom w:val="0"/>
          <w:divBdr>
            <w:top w:val="none" w:sz="0" w:space="0" w:color="auto"/>
            <w:left w:val="none" w:sz="0" w:space="0" w:color="auto"/>
            <w:bottom w:val="none" w:sz="0" w:space="0" w:color="auto"/>
            <w:right w:val="none" w:sz="0" w:space="0" w:color="auto"/>
          </w:divBdr>
        </w:div>
      </w:divsChild>
    </w:div>
    <w:div w:id="1445034086">
      <w:bodyDiv w:val="1"/>
      <w:marLeft w:val="0"/>
      <w:marRight w:val="0"/>
      <w:marTop w:val="0"/>
      <w:marBottom w:val="0"/>
      <w:divBdr>
        <w:top w:val="none" w:sz="0" w:space="0" w:color="auto"/>
        <w:left w:val="none" w:sz="0" w:space="0" w:color="auto"/>
        <w:bottom w:val="none" w:sz="0" w:space="0" w:color="auto"/>
        <w:right w:val="none" w:sz="0" w:space="0" w:color="auto"/>
      </w:divBdr>
    </w:div>
    <w:div w:id="1466049200">
      <w:bodyDiv w:val="1"/>
      <w:marLeft w:val="0"/>
      <w:marRight w:val="0"/>
      <w:marTop w:val="0"/>
      <w:marBottom w:val="0"/>
      <w:divBdr>
        <w:top w:val="none" w:sz="0" w:space="0" w:color="auto"/>
        <w:left w:val="none" w:sz="0" w:space="0" w:color="auto"/>
        <w:bottom w:val="none" w:sz="0" w:space="0" w:color="auto"/>
        <w:right w:val="none" w:sz="0" w:space="0" w:color="auto"/>
      </w:divBdr>
    </w:div>
    <w:div w:id="1467311064">
      <w:bodyDiv w:val="1"/>
      <w:marLeft w:val="0"/>
      <w:marRight w:val="0"/>
      <w:marTop w:val="0"/>
      <w:marBottom w:val="0"/>
      <w:divBdr>
        <w:top w:val="none" w:sz="0" w:space="0" w:color="auto"/>
        <w:left w:val="none" w:sz="0" w:space="0" w:color="auto"/>
        <w:bottom w:val="none" w:sz="0" w:space="0" w:color="auto"/>
        <w:right w:val="none" w:sz="0" w:space="0" w:color="auto"/>
      </w:divBdr>
    </w:div>
    <w:div w:id="1543439055">
      <w:bodyDiv w:val="1"/>
      <w:marLeft w:val="0"/>
      <w:marRight w:val="0"/>
      <w:marTop w:val="0"/>
      <w:marBottom w:val="0"/>
      <w:divBdr>
        <w:top w:val="none" w:sz="0" w:space="0" w:color="auto"/>
        <w:left w:val="none" w:sz="0" w:space="0" w:color="auto"/>
        <w:bottom w:val="none" w:sz="0" w:space="0" w:color="auto"/>
        <w:right w:val="none" w:sz="0" w:space="0" w:color="auto"/>
      </w:divBdr>
    </w:div>
    <w:div w:id="1544753398">
      <w:bodyDiv w:val="1"/>
      <w:marLeft w:val="0"/>
      <w:marRight w:val="0"/>
      <w:marTop w:val="0"/>
      <w:marBottom w:val="0"/>
      <w:divBdr>
        <w:top w:val="none" w:sz="0" w:space="0" w:color="auto"/>
        <w:left w:val="none" w:sz="0" w:space="0" w:color="auto"/>
        <w:bottom w:val="none" w:sz="0" w:space="0" w:color="auto"/>
        <w:right w:val="none" w:sz="0" w:space="0" w:color="auto"/>
      </w:divBdr>
      <w:divsChild>
        <w:div w:id="554001988">
          <w:marLeft w:val="0"/>
          <w:marRight w:val="0"/>
          <w:marTop w:val="0"/>
          <w:marBottom w:val="0"/>
          <w:divBdr>
            <w:top w:val="none" w:sz="0" w:space="0" w:color="auto"/>
            <w:left w:val="none" w:sz="0" w:space="0" w:color="auto"/>
            <w:bottom w:val="none" w:sz="0" w:space="0" w:color="auto"/>
            <w:right w:val="none" w:sz="0" w:space="0" w:color="auto"/>
          </w:divBdr>
          <w:divsChild>
            <w:div w:id="377899177">
              <w:marLeft w:val="0"/>
              <w:marRight w:val="0"/>
              <w:marTop w:val="0"/>
              <w:marBottom w:val="0"/>
              <w:divBdr>
                <w:top w:val="none" w:sz="0" w:space="0" w:color="auto"/>
                <w:left w:val="none" w:sz="0" w:space="0" w:color="auto"/>
                <w:bottom w:val="none" w:sz="0" w:space="0" w:color="auto"/>
                <w:right w:val="none" w:sz="0" w:space="0" w:color="auto"/>
              </w:divBdr>
            </w:div>
          </w:divsChild>
        </w:div>
        <w:div w:id="739134154">
          <w:marLeft w:val="0"/>
          <w:marRight w:val="0"/>
          <w:marTop w:val="0"/>
          <w:marBottom w:val="0"/>
          <w:divBdr>
            <w:top w:val="none" w:sz="0" w:space="0" w:color="auto"/>
            <w:left w:val="none" w:sz="0" w:space="0" w:color="auto"/>
            <w:bottom w:val="none" w:sz="0" w:space="0" w:color="auto"/>
            <w:right w:val="none" w:sz="0" w:space="0" w:color="auto"/>
          </w:divBdr>
          <w:divsChild>
            <w:div w:id="1074662422">
              <w:marLeft w:val="0"/>
              <w:marRight w:val="0"/>
              <w:marTop w:val="0"/>
              <w:marBottom w:val="0"/>
              <w:divBdr>
                <w:top w:val="none" w:sz="0" w:space="0" w:color="auto"/>
                <w:left w:val="none" w:sz="0" w:space="0" w:color="auto"/>
                <w:bottom w:val="none" w:sz="0" w:space="0" w:color="auto"/>
                <w:right w:val="none" w:sz="0" w:space="0" w:color="auto"/>
              </w:divBdr>
            </w:div>
          </w:divsChild>
        </w:div>
        <w:div w:id="739403138">
          <w:marLeft w:val="0"/>
          <w:marRight w:val="0"/>
          <w:marTop w:val="0"/>
          <w:marBottom w:val="0"/>
          <w:divBdr>
            <w:top w:val="none" w:sz="0" w:space="0" w:color="auto"/>
            <w:left w:val="none" w:sz="0" w:space="0" w:color="auto"/>
            <w:bottom w:val="none" w:sz="0" w:space="0" w:color="auto"/>
            <w:right w:val="none" w:sz="0" w:space="0" w:color="auto"/>
          </w:divBdr>
          <w:divsChild>
            <w:div w:id="1685208039">
              <w:marLeft w:val="0"/>
              <w:marRight w:val="0"/>
              <w:marTop w:val="0"/>
              <w:marBottom w:val="0"/>
              <w:divBdr>
                <w:top w:val="none" w:sz="0" w:space="0" w:color="auto"/>
                <w:left w:val="none" w:sz="0" w:space="0" w:color="auto"/>
                <w:bottom w:val="none" w:sz="0" w:space="0" w:color="auto"/>
                <w:right w:val="none" w:sz="0" w:space="0" w:color="auto"/>
              </w:divBdr>
            </w:div>
          </w:divsChild>
        </w:div>
        <w:div w:id="1655181696">
          <w:marLeft w:val="0"/>
          <w:marRight w:val="0"/>
          <w:marTop w:val="0"/>
          <w:marBottom w:val="0"/>
          <w:divBdr>
            <w:top w:val="none" w:sz="0" w:space="0" w:color="auto"/>
            <w:left w:val="none" w:sz="0" w:space="0" w:color="auto"/>
            <w:bottom w:val="none" w:sz="0" w:space="0" w:color="auto"/>
            <w:right w:val="none" w:sz="0" w:space="0" w:color="auto"/>
          </w:divBdr>
          <w:divsChild>
            <w:div w:id="1873035101">
              <w:marLeft w:val="0"/>
              <w:marRight w:val="0"/>
              <w:marTop w:val="0"/>
              <w:marBottom w:val="0"/>
              <w:divBdr>
                <w:top w:val="none" w:sz="0" w:space="0" w:color="auto"/>
                <w:left w:val="none" w:sz="0" w:space="0" w:color="auto"/>
                <w:bottom w:val="none" w:sz="0" w:space="0" w:color="auto"/>
                <w:right w:val="none" w:sz="0" w:space="0" w:color="auto"/>
              </w:divBdr>
            </w:div>
          </w:divsChild>
        </w:div>
        <w:div w:id="1939436422">
          <w:marLeft w:val="0"/>
          <w:marRight w:val="0"/>
          <w:marTop w:val="0"/>
          <w:marBottom w:val="0"/>
          <w:divBdr>
            <w:top w:val="none" w:sz="0" w:space="0" w:color="auto"/>
            <w:left w:val="none" w:sz="0" w:space="0" w:color="auto"/>
            <w:bottom w:val="none" w:sz="0" w:space="0" w:color="auto"/>
            <w:right w:val="none" w:sz="0" w:space="0" w:color="auto"/>
          </w:divBdr>
          <w:divsChild>
            <w:div w:id="191319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57207">
      <w:bodyDiv w:val="1"/>
      <w:marLeft w:val="0"/>
      <w:marRight w:val="0"/>
      <w:marTop w:val="0"/>
      <w:marBottom w:val="0"/>
      <w:divBdr>
        <w:top w:val="none" w:sz="0" w:space="0" w:color="auto"/>
        <w:left w:val="none" w:sz="0" w:space="0" w:color="auto"/>
        <w:bottom w:val="none" w:sz="0" w:space="0" w:color="auto"/>
        <w:right w:val="none" w:sz="0" w:space="0" w:color="auto"/>
      </w:divBdr>
    </w:div>
    <w:div w:id="1599144807">
      <w:bodyDiv w:val="1"/>
      <w:marLeft w:val="0"/>
      <w:marRight w:val="0"/>
      <w:marTop w:val="0"/>
      <w:marBottom w:val="0"/>
      <w:divBdr>
        <w:top w:val="none" w:sz="0" w:space="0" w:color="auto"/>
        <w:left w:val="none" w:sz="0" w:space="0" w:color="auto"/>
        <w:bottom w:val="none" w:sz="0" w:space="0" w:color="auto"/>
        <w:right w:val="none" w:sz="0" w:space="0" w:color="auto"/>
      </w:divBdr>
      <w:divsChild>
        <w:div w:id="447966876">
          <w:marLeft w:val="720"/>
          <w:marRight w:val="0"/>
          <w:marTop w:val="200"/>
          <w:marBottom w:val="0"/>
          <w:divBdr>
            <w:top w:val="none" w:sz="0" w:space="0" w:color="auto"/>
            <w:left w:val="none" w:sz="0" w:space="0" w:color="auto"/>
            <w:bottom w:val="none" w:sz="0" w:space="0" w:color="auto"/>
            <w:right w:val="none" w:sz="0" w:space="0" w:color="auto"/>
          </w:divBdr>
        </w:div>
        <w:div w:id="463625965">
          <w:marLeft w:val="720"/>
          <w:marRight w:val="0"/>
          <w:marTop w:val="200"/>
          <w:marBottom w:val="0"/>
          <w:divBdr>
            <w:top w:val="none" w:sz="0" w:space="0" w:color="auto"/>
            <w:left w:val="none" w:sz="0" w:space="0" w:color="auto"/>
            <w:bottom w:val="none" w:sz="0" w:space="0" w:color="auto"/>
            <w:right w:val="none" w:sz="0" w:space="0" w:color="auto"/>
          </w:divBdr>
        </w:div>
        <w:div w:id="942883904">
          <w:marLeft w:val="720"/>
          <w:marRight w:val="0"/>
          <w:marTop w:val="200"/>
          <w:marBottom w:val="0"/>
          <w:divBdr>
            <w:top w:val="none" w:sz="0" w:space="0" w:color="auto"/>
            <w:left w:val="none" w:sz="0" w:space="0" w:color="auto"/>
            <w:bottom w:val="none" w:sz="0" w:space="0" w:color="auto"/>
            <w:right w:val="none" w:sz="0" w:space="0" w:color="auto"/>
          </w:divBdr>
        </w:div>
        <w:div w:id="1377584772">
          <w:marLeft w:val="720"/>
          <w:marRight w:val="0"/>
          <w:marTop w:val="200"/>
          <w:marBottom w:val="0"/>
          <w:divBdr>
            <w:top w:val="none" w:sz="0" w:space="0" w:color="auto"/>
            <w:left w:val="none" w:sz="0" w:space="0" w:color="auto"/>
            <w:bottom w:val="none" w:sz="0" w:space="0" w:color="auto"/>
            <w:right w:val="none" w:sz="0" w:space="0" w:color="auto"/>
          </w:divBdr>
        </w:div>
      </w:divsChild>
    </w:div>
    <w:div w:id="1620337870">
      <w:bodyDiv w:val="1"/>
      <w:marLeft w:val="0"/>
      <w:marRight w:val="0"/>
      <w:marTop w:val="0"/>
      <w:marBottom w:val="0"/>
      <w:divBdr>
        <w:top w:val="none" w:sz="0" w:space="0" w:color="auto"/>
        <w:left w:val="none" w:sz="0" w:space="0" w:color="auto"/>
        <w:bottom w:val="none" w:sz="0" w:space="0" w:color="auto"/>
        <w:right w:val="none" w:sz="0" w:space="0" w:color="auto"/>
      </w:divBdr>
    </w:div>
    <w:div w:id="1629504807">
      <w:bodyDiv w:val="1"/>
      <w:marLeft w:val="0"/>
      <w:marRight w:val="0"/>
      <w:marTop w:val="0"/>
      <w:marBottom w:val="0"/>
      <w:divBdr>
        <w:top w:val="none" w:sz="0" w:space="0" w:color="auto"/>
        <w:left w:val="none" w:sz="0" w:space="0" w:color="auto"/>
        <w:bottom w:val="none" w:sz="0" w:space="0" w:color="auto"/>
        <w:right w:val="none" w:sz="0" w:space="0" w:color="auto"/>
      </w:divBdr>
    </w:div>
    <w:div w:id="1649241162">
      <w:bodyDiv w:val="1"/>
      <w:marLeft w:val="0"/>
      <w:marRight w:val="0"/>
      <w:marTop w:val="0"/>
      <w:marBottom w:val="0"/>
      <w:divBdr>
        <w:top w:val="none" w:sz="0" w:space="0" w:color="auto"/>
        <w:left w:val="none" w:sz="0" w:space="0" w:color="auto"/>
        <w:bottom w:val="none" w:sz="0" w:space="0" w:color="auto"/>
        <w:right w:val="none" w:sz="0" w:space="0" w:color="auto"/>
      </w:divBdr>
      <w:divsChild>
        <w:div w:id="791365196">
          <w:marLeft w:val="0"/>
          <w:marRight w:val="0"/>
          <w:marTop w:val="0"/>
          <w:marBottom w:val="0"/>
          <w:divBdr>
            <w:top w:val="none" w:sz="0" w:space="0" w:color="auto"/>
            <w:left w:val="none" w:sz="0" w:space="0" w:color="auto"/>
            <w:bottom w:val="none" w:sz="0" w:space="0" w:color="auto"/>
            <w:right w:val="none" w:sz="0" w:space="0" w:color="auto"/>
          </w:divBdr>
          <w:divsChild>
            <w:div w:id="55112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060433">
      <w:bodyDiv w:val="1"/>
      <w:marLeft w:val="0"/>
      <w:marRight w:val="0"/>
      <w:marTop w:val="0"/>
      <w:marBottom w:val="0"/>
      <w:divBdr>
        <w:top w:val="none" w:sz="0" w:space="0" w:color="auto"/>
        <w:left w:val="none" w:sz="0" w:space="0" w:color="auto"/>
        <w:bottom w:val="none" w:sz="0" w:space="0" w:color="auto"/>
        <w:right w:val="none" w:sz="0" w:space="0" w:color="auto"/>
      </w:divBdr>
    </w:div>
    <w:div w:id="1671908033">
      <w:bodyDiv w:val="1"/>
      <w:marLeft w:val="0"/>
      <w:marRight w:val="0"/>
      <w:marTop w:val="0"/>
      <w:marBottom w:val="0"/>
      <w:divBdr>
        <w:top w:val="none" w:sz="0" w:space="0" w:color="auto"/>
        <w:left w:val="none" w:sz="0" w:space="0" w:color="auto"/>
        <w:bottom w:val="none" w:sz="0" w:space="0" w:color="auto"/>
        <w:right w:val="none" w:sz="0" w:space="0" w:color="auto"/>
      </w:divBdr>
    </w:div>
    <w:div w:id="1697342210">
      <w:bodyDiv w:val="1"/>
      <w:marLeft w:val="0"/>
      <w:marRight w:val="0"/>
      <w:marTop w:val="0"/>
      <w:marBottom w:val="0"/>
      <w:divBdr>
        <w:top w:val="none" w:sz="0" w:space="0" w:color="auto"/>
        <w:left w:val="none" w:sz="0" w:space="0" w:color="auto"/>
        <w:bottom w:val="none" w:sz="0" w:space="0" w:color="auto"/>
        <w:right w:val="none" w:sz="0" w:space="0" w:color="auto"/>
      </w:divBdr>
      <w:divsChild>
        <w:div w:id="363750578">
          <w:marLeft w:val="994"/>
          <w:marRight w:val="0"/>
          <w:marTop w:val="120"/>
          <w:marBottom w:val="0"/>
          <w:divBdr>
            <w:top w:val="none" w:sz="0" w:space="0" w:color="auto"/>
            <w:left w:val="none" w:sz="0" w:space="0" w:color="auto"/>
            <w:bottom w:val="none" w:sz="0" w:space="0" w:color="auto"/>
            <w:right w:val="none" w:sz="0" w:space="0" w:color="auto"/>
          </w:divBdr>
        </w:div>
        <w:div w:id="911356817">
          <w:marLeft w:val="994"/>
          <w:marRight w:val="0"/>
          <w:marTop w:val="120"/>
          <w:marBottom w:val="0"/>
          <w:divBdr>
            <w:top w:val="none" w:sz="0" w:space="0" w:color="auto"/>
            <w:left w:val="none" w:sz="0" w:space="0" w:color="auto"/>
            <w:bottom w:val="none" w:sz="0" w:space="0" w:color="auto"/>
            <w:right w:val="none" w:sz="0" w:space="0" w:color="auto"/>
          </w:divBdr>
        </w:div>
        <w:div w:id="1473135720">
          <w:marLeft w:val="1714"/>
          <w:marRight w:val="0"/>
          <w:marTop w:val="120"/>
          <w:marBottom w:val="0"/>
          <w:divBdr>
            <w:top w:val="none" w:sz="0" w:space="0" w:color="auto"/>
            <w:left w:val="none" w:sz="0" w:space="0" w:color="auto"/>
            <w:bottom w:val="none" w:sz="0" w:space="0" w:color="auto"/>
            <w:right w:val="none" w:sz="0" w:space="0" w:color="auto"/>
          </w:divBdr>
        </w:div>
        <w:div w:id="1498229913">
          <w:marLeft w:val="994"/>
          <w:marRight w:val="0"/>
          <w:marTop w:val="120"/>
          <w:marBottom w:val="0"/>
          <w:divBdr>
            <w:top w:val="none" w:sz="0" w:space="0" w:color="auto"/>
            <w:left w:val="none" w:sz="0" w:space="0" w:color="auto"/>
            <w:bottom w:val="none" w:sz="0" w:space="0" w:color="auto"/>
            <w:right w:val="none" w:sz="0" w:space="0" w:color="auto"/>
          </w:divBdr>
        </w:div>
        <w:div w:id="1802528257">
          <w:marLeft w:val="994"/>
          <w:marRight w:val="0"/>
          <w:marTop w:val="120"/>
          <w:marBottom w:val="0"/>
          <w:divBdr>
            <w:top w:val="none" w:sz="0" w:space="0" w:color="auto"/>
            <w:left w:val="none" w:sz="0" w:space="0" w:color="auto"/>
            <w:bottom w:val="none" w:sz="0" w:space="0" w:color="auto"/>
            <w:right w:val="none" w:sz="0" w:space="0" w:color="auto"/>
          </w:divBdr>
        </w:div>
        <w:div w:id="1825394413">
          <w:marLeft w:val="1714"/>
          <w:marRight w:val="0"/>
          <w:marTop w:val="120"/>
          <w:marBottom w:val="0"/>
          <w:divBdr>
            <w:top w:val="none" w:sz="0" w:space="0" w:color="auto"/>
            <w:left w:val="none" w:sz="0" w:space="0" w:color="auto"/>
            <w:bottom w:val="none" w:sz="0" w:space="0" w:color="auto"/>
            <w:right w:val="none" w:sz="0" w:space="0" w:color="auto"/>
          </w:divBdr>
        </w:div>
        <w:div w:id="1977491675">
          <w:marLeft w:val="1714"/>
          <w:marRight w:val="0"/>
          <w:marTop w:val="120"/>
          <w:marBottom w:val="0"/>
          <w:divBdr>
            <w:top w:val="none" w:sz="0" w:space="0" w:color="auto"/>
            <w:left w:val="none" w:sz="0" w:space="0" w:color="auto"/>
            <w:bottom w:val="none" w:sz="0" w:space="0" w:color="auto"/>
            <w:right w:val="none" w:sz="0" w:space="0" w:color="auto"/>
          </w:divBdr>
        </w:div>
      </w:divsChild>
    </w:div>
    <w:div w:id="1723286906">
      <w:bodyDiv w:val="1"/>
      <w:marLeft w:val="0"/>
      <w:marRight w:val="0"/>
      <w:marTop w:val="0"/>
      <w:marBottom w:val="0"/>
      <w:divBdr>
        <w:top w:val="none" w:sz="0" w:space="0" w:color="auto"/>
        <w:left w:val="none" w:sz="0" w:space="0" w:color="auto"/>
        <w:bottom w:val="none" w:sz="0" w:space="0" w:color="auto"/>
        <w:right w:val="none" w:sz="0" w:space="0" w:color="auto"/>
      </w:divBdr>
    </w:div>
    <w:div w:id="1727529164">
      <w:bodyDiv w:val="1"/>
      <w:marLeft w:val="0"/>
      <w:marRight w:val="0"/>
      <w:marTop w:val="0"/>
      <w:marBottom w:val="0"/>
      <w:divBdr>
        <w:top w:val="none" w:sz="0" w:space="0" w:color="auto"/>
        <w:left w:val="none" w:sz="0" w:space="0" w:color="auto"/>
        <w:bottom w:val="none" w:sz="0" w:space="0" w:color="auto"/>
        <w:right w:val="none" w:sz="0" w:space="0" w:color="auto"/>
      </w:divBdr>
    </w:div>
    <w:div w:id="1738626977">
      <w:bodyDiv w:val="1"/>
      <w:marLeft w:val="0"/>
      <w:marRight w:val="0"/>
      <w:marTop w:val="0"/>
      <w:marBottom w:val="0"/>
      <w:divBdr>
        <w:top w:val="none" w:sz="0" w:space="0" w:color="auto"/>
        <w:left w:val="none" w:sz="0" w:space="0" w:color="auto"/>
        <w:bottom w:val="none" w:sz="0" w:space="0" w:color="auto"/>
        <w:right w:val="none" w:sz="0" w:space="0" w:color="auto"/>
      </w:divBdr>
    </w:div>
    <w:div w:id="1762527712">
      <w:bodyDiv w:val="1"/>
      <w:marLeft w:val="0"/>
      <w:marRight w:val="0"/>
      <w:marTop w:val="0"/>
      <w:marBottom w:val="0"/>
      <w:divBdr>
        <w:top w:val="none" w:sz="0" w:space="0" w:color="auto"/>
        <w:left w:val="none" w:sz="0" w:space="0" w:color="auto"/>
        <w:bottom w:val="none" w:sz="0" w:space="0" w:color="auto"/>
        <w:right w:val="none" w:sz="0" w:space="0" w:color="auto"/>
      </w:divBdr>
    </w:div>
    <w:div w:id="1778600833">
      <w:bodyDiv w:val="1"/>
      <w:marLeft w:val="0"/>
      <w:marRight w:val="0"/>
      <w:marTop w:val="0"/>
      <w:marBottom w:val="0"/>
      <w:divBdr>
        <w:top w:val="none" w:sz="0" w:space="0" w:color="auto"/>
        <w:left w:val="none" w:sz="0" w:space="0" w:color="auto"/>
        <w:bottom w:val="none" w:sz="0" w:space="0" w:color="auto"/>
        <w:right w:val="none" w:sz="0" w:space="0" w:color="auto"/>
      </w:divBdr>
      <w:divsChild>
        <w:div w:id="1380740713">
          <w:marLeft w:val="274"/>
          <w:marRight w:val="0"/>
          <w:marTop w:val="120"/>
          <w:marBottom w:val="0"/>
          <w:divBdr>
            <w:top w:val="none" w:sz="0" w:space="0" w:color="auto"/>
            <w:left w:val="none" w:sz="0" w:space="0" w:color="auto"/>
            <w:bottom w:val="none" w:sz="0" w:space="0" w:color="auto"/>
            <w:right w:val="none" w:sz="0" w:space="0" w:color="auto"/>
          </w:divBdr>
        </w:div>
      </w:divsChild>
    </w:div>
    <w:div w:id="1792898329">
      <w:bodyDiv w:val="1"/>
      <w:marLeft w:val="0"/>
      <w:marRight w:val="0"/>
      <w:marTop w:val="0"/>
      <w:marBottom w:val="0"/>
      <w:divBdr>
        <w:top w:val="none" w:sz="0" w:space="0" w:color="auto"/>
        <w:left w:val="none" w:sz="0" w:space="0" w:color="auto"/>
        <w:bottom w:val="none" w:sz="0" w:space="0" w:color="auto"/>
        <w:right w:val="none" w:sz="0" w:space="0" w:color="auto"/>
      </w:divBdr>
      <w:divsChild>
        <w:div w:id="414596921">
          <w:marLeft w:val="0"/>
          <w:marRight w:val="0"/>
          <w:marTop w:val="0"/>
          <w:marBottom w:val="0"/>
          <w:divBdr>
            <w:top w:val="none" w:sz="0" w:space="0" w:color="auto"/>
            <w:left w:val="none" w:sz="0" w:space="0" w:color="auto"/>
            <w:bottom w:val="none" w:sz="0" w:space="0" w:color="auto"/>
            <w:right w:val="none" w:sz="0" w:space="0" w:color="auto"/>
          </w:divBdr>
          <w:divsChild>
            <w:div w:id="355424706">
              <w:marLeft w:val="0"/>
              <w:marRight w:val="0"/>
              <w:marTop w:val="0"/>
              <w:marBottom w:val="0"/>
              <w:divBdr>
                <w:top w:val="none" w:sz="0" w:space="0" w:color="auto"/>
                <w:left w:val="none" w:sz="0" w:space="0" w:color="auto"/>
                <w:bottom w:val="none" w:sz="0" w:space="0" w:color="auto"/>
                <w:right w:val="none" w:sz="0" w:space="0" w:color="auto"/>
              </w:divBdr>
              <w:divsChild>
                <w:div w:id="406466249">
                  <w:marLeft w:val="0"/>
                  <w:marRight w:val="0"/>
                  <w:marTop w:val="0"/>
                  <w:marBottom w:val="0"/>
                  <w:divBdr>
                    <w:top w:val="none" w:sz="0" w:space="0" w:color="auto"/>
                    <w:left w:val="none" w:sz="0" w:space="0" w:color="auto"/>
                    <w:bottom w:val="none" w:sz="0" w:space="0" w:color="auto"/>
                    <w:right w:val="none" w:sz="0" w:space="0" w:color="auto"/>
                  </w:divBdr>
                  <w:divsChild>
                    <w:div w:id="1102578114">
                      <w:marLeft w:val="0"/>
                      <w:marRight w:val="0"/>
                      <w:marTop w:val="0"/>
                      <w:marBottom w:val="0"/>
                      <w:divBdr>
                        <w:top w:val="none" w:sz="0" w:space="0" w:color="auto"/>
                        <w:left w:val="none" w:sz="0" w:space="0" w:color="auto"/>
                        <w:bottom w:val="none" w:sz="0" w:space="0" w:color="auto"/>
                        <w:right w:val="none" w:sz="0" w:space="0" w:color="auto"/>
                      </w:divBdr>
                      <w:divsChild>
                        <w:div w:id="1873110008">
                          <w:marLeft w:val="0"/>
                          <w:marRight w:val="0"/>
                          <w:marTop w:val="0"/>
                          <w:marBottom w:val="0"/>
                          <w:divBdr>
                            <w:top w:val="none" w:sz="0" w:space="0" w:color="auto"/>
                            <w:left w:val="none" w:sz="0" w:space="0" w:color="auto"/>
                            <w:bottom w:val="none" w:sz="0" w:space="0" w:color="auto"/>
                            <w:right w:val="none" w:sz="0" w:space="0" w:color="auto"/>
                          </w:divBdr>
                        </w:div>
                      </w:divsChild>
                    </w:div>
                    <w:div w:id="2001691619">
                      <w:marLeft w:val="0"/>
                      <w:marRight w:val="0"/>
                      <w:marTop w:val="0"/>
                      <w:marBottom w:val="0"/>
                      <w:divBdr>
                        <w:top w:val="none" w:sz="0" w:space="0" w:color="auto"/>
                        <w:left w:val="none" w:sz="0" w:space="0" w:color="auto"/>
                        <w:bottom w:val="none" w:sz="0" w:space="0" w:color="auto"/>
                        <w:right w:val="none" w:sz="0" w:space="0" w:color="auto"/>
                      </w:divBdr>
                      <w:divsChild>
                        <w:div w:id="1960211504">
                          <w:marLeft w:val="0"/>
                          <w:marRight w:val="0"/>
                          <w:marTop w:val="0"/>
                          <w:marBottom w:val="0"/>
                          <w:divBdr>
                            <w:top w:val="none" w:sz="0" w:space="0" w:color="auto"/>
                            <w:left w:val="none" w:sz="0" w:space="0" w:color="auto"/>
                            <w:bottom w:val="none" w:sz="0" w:space="0" w:color="auto"/>
                            <w:right w:val="none" w:sz="0" w:space="0" w:color="auto"/>
                          </w:divBdr>
                        </w:div>
                        <w:div w:id="209828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234">
                  <w:marLeft w:val="0"/>
                  <w:marRight w:val="0"/>
                  <w:marTop w:val="0"/>
                  <w:marBottom w:val="0"/>
                  <w:divBdr>
                    <w:top w:val="none" w:sz="0" w:space="0" w:color="auto"/>
                    <w:left w:val="none" w:sz="0" w:space="0" w:color="auto"/>
                    <w:bottom w:val="none" w:sz="0" w:space="0" w:color="auto"/>
                    <w:right w:val="none" w:sz="0" w:space="0" w:color="auto"/>
                  </w:divBdr>
                  <w:divsChild>
                    <w:div w:id="201367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892087">
          <w:marLeft w:val="0"/>
          <w:marRight w:val="0"/>
          <w:marTop w:val="0"/>
          <w:marBottom w:val="0"/>
          <w:divBdr>
            <w:top w:val="none" w:sz="0" w:space="0" w:color="auto"/>
            <w:left w:val="none" w:sz="0" w:space="0" w:color="auto"/>
            <w:bottom w:val="none" w:sz="0" w:space="0" w:color="auto"/>
            <w:right w:val="none" w:sz="0" w:space="0" w:color="auto"/>
          </w:divBdr>
          <w:divsChild>
            <w:div w:id="581260862">
              <w:marLeft w:val="0"/>
              <w:marRight w:val="0"/>
              <w:marTop w:val="0"/>
              <w:marBottom w:val="0"/>
              <w:divBdr>
                <w:top w:val="none" w:sz="0" w:space="0" w:color="auto"/>
                <w:left w:val="none" w:sz="0" w:space="0" w:color="auto"/>
                <w:bottom w:val="none" w:sz="0" w:space="0" w:color="auto"/>
                <w:right w:val="none" w:sz="0" w:space="0" w:color="auto"/>
              </w:divBdr>
              <w:divsChild>
                <w:div w:id="2096048212">
                  <w:marLeft w:val="0"/>
                  <w:marRight w:val="0"/>
                  <w:marTop w:val="0"/>
                  <w:marBottom w:val="0"/>
                  <w:divBdr>
                    <w:top w:val="none" w:sz="0" w:space="0" w:color="auto"/>
                    <w:left w:val="none" w:sz="0" w:space="0" w:color="auto"/>
                    <w:bottom w:val="none" w:sz="0" w:space="0" w:color="auto"/>
                    <w:right w:val="none" w:sz="0" w:space="0" w:color="auto"/>
                  </w:divBdr>
                  <w:divsChild>
                    <w:div w:id="838279286">
                      <w:marLeft w:val="0"/>
                      <w:marRight w:val="0"/>
                      <w:marTop w:val="0"/>
                      <w:marBottom w:val="0"/>
                      <w:divBdr>
                        <w:top w:val="none" w:sz="0" w:space="0" w:color="auto"/>
                        <w:left w:val="none" w:sz="0" w:space="0" w:color="auto"/>
                        <w:bottom w:val="none" w:sz="0" w:space="0" w:color="auto"/>
                        <w:right w:val="none" w:sz="0" w:space="0" w:color="auto"/>
                      </w:divBdr>
                      <w:divsChild>
                        <w:div w:id="641733848">
                          <w:marLeft w:val="0"/>
                          <w:marRight w:val="0"/>
                          <w:marTop w:val="0"/>
                          <w:marBottom w:val="0"/>
                          <w:divBdr>
                            <w:top w:val="none" w:sz="0" w:space="0" w:color="auto"/>
                            <w:left w:val="none" w:sz="0" w:space="0" w:color="auto"/>
                            <w:bottom w:val="none" w:sz="0" w:space="0" w:color="auto"/>
                            <w:right w:val="none" w:sz="0" w:space="0" w:color="auto"/>
                          </w:divBdr>
                        </w:div>
                      </w:divsChild>
                    </w:div>
                    <w:div w:id="1496533699">
                      <w:marLeft w:val="0"/>
                      <w:marRight w:val="0"/>
                      <w:marTop w:val="0"/>
                      <w:marBottom w:val="0"/>
                      <w:divBdr>
                        <w:top w:val="none" w:sz="0" w:space="0" w:color="auto"/>
                        <w:left w:val="none" w:sz="0" w:space="0" w:color="auto"/>
                        <w:bottom w:val="none" w:sz="0" w:space="0" w:color="auto"/>
                        <w:right w:val="none" w:sz="0" w:space="0" w:color="auto"/>
                      </w:divBdr>
                      <w:divsChild>
                        <w:div w:id="758982201">
                          <w:marLeft w:val="0"/>
                          <w:marRight w:val="0"/>
                          <w:marTop w:val="0"/>
                          <w:marBottom w:val="0"/>
                          <w:divBdr>
                            <w:top w:val="none" w:sz="0" w:space="0" w:color="auto"/>
                            <w:left w:val="none" w:sz="0" w:space="0" w:color="auto"/>
                            <w:bottom w:val="none" w:sz="0" w:space="0" w:color="auto"/>
                            <w:right w:val="none" w:sz="0" w:space="0" w:color="auto"/>
                          </w:divBdr>
                        </w:div>
                      </w:divsChild>
                    </w:div>
                    <w:div w:id="1903834599">
                      <w:marLeft w:val="0"/>
                      <w:marRight w:val="0"/>
                      <w:marTop w:val="0"/>
                      <w:marBottom w:val="0"/>
                      <w:divBdr>
                        <w:top w:val="none" w:sz="0" w:space="0" w:color="auto"/>
                        <w:left w:val="none" w:sz="0" w:space="0" w:color="auto"/>
                        <w:bottom w:val="none" w:sz="0" w:space="0" w:color="auto"/>
                        <w:right w:val="none" w:sz="0" w:space="0" w:color="auto"/>
                      </w:divBdr>
                      <w:divsChild>
                        <w:div w:id="152721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8983833">
          <w:marLeft w:val="0"/>
          <w:marRight w:val="0"/>
          <w:marTop w:val="0"/>
          <w:marBottom w:val="0"/>
          <w:divBdr>
            <w:top w:val="none" w:sz="0" w:space="0" w:color="auto"/>
            <w:left w:val="none" w:sz="0" w:space="0" w:color="auto"/>
            <w:bottom w:val="none" w:sz="0" w:space="0" w:color="auto"/>
            <w:right w:val="none" w:sz="0" w:space="0" w:color="auto"/>
          </w:divBdr>
          <w:divsChild>
            <w:div w:id="304509304">
              <w:marLeft w:val="0"/>
              <w:marRight w:val="0"/>
              <w:marTop w:val="0"/>
              <w:marBottom w:val="0"/>
              <w:divBdr>
                <w:top w:val="none" w:sz="0" w:space="0" w:color="auto"/>
                <w:left w:val="none" w:sz="0" w:space="0" w:color="auto"/>
                <w:bottom w:val="none" w:sz="0" w:space="0" w:color="auto"/>
                <w:right w:val="none" w:sz="0" w:space="0" w:color="auto"/>
              </w:divBdr>
              <w:divsChild>
                <w:div w:id="2124108920">
                  <w:marLeft w:val="0"/>
                  <w:marRight w:val="0"/>
                  <w:marTop w:val="0"/>
                  <w:marBottom w:val="0"/>
                  <w:divBdr>
                    <w:top w:val="none" w:sz="0" w:space="0" w:color="auto"/>
                    <w:left w:val="none" w:sz="0" w:space="0" w:color="auto"/>
                    <w:bottom w:val="none" w:sz="0" w:space="0" w:color="auto"/>
                    <w:right w:val="none" w:sz="0" w:space="0" w:color="auto"/>
                  </w:divBdr>
                </w:div>
              </w:divsChild>
            </w:div>
            <w:div w:id="1250507265">
              <w:marLeft w:val="0"/>
              <w:marRight w:val="0"/>
              <w:marTop w:val="0"/>
              <w:marBottom w:val="0"/>
              <w:divBdr>
                <w:top w:val="none" w:sz="0" w:space="0" w:color="auto"/>
                <w:left w:val="none" w:sz="0" w:space="0" w:color="auto"/>
                <w:bottom w:val="none" w:sz="0" w:space="0" w:color="auto"/>
                <w:right w:val="none" w:sz="0" w:space="0" w:color="auto"/>
              </w:divBdr>
              <w:divsChild>
                <w:div w:id="10518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619734">
          <w:marLeft w:val="0"/>
          <w:marRight w:val="0"/>
          <w:marTop w:val="0"/>
          <w:marBottom w:val="0"/>
          <w:divBdr>
            <w:top w:val="none" w:sz="0" w:space="0" w:color="auto"/>
            <w:left w:val="none" w:sz="0" w:space="0" w:color="auto"/>
            <w:bottom w:val="none" w:sz="0" w:space="0" w:color="auto"/>
            <w:right w:val="none" w:sz="0" w:space="0" w:color="auto"/>
          </w:divBdr>
          <w:divsChild>
            <w:div w:id="1176266177">
              <w:marLeft w:val="0"/>
              <w:marRight w:val="0"/>
              <w:marTop w:val="0"/>
              <w:marBottom w:val="0"/>
              <w:divBdr>
                <w:top w:val="none" w:sz="0" w:space="0" w:color="auto"/>
                <w:left w:val="none" w:sz="0" w:space="0" w:color="auto"/>
                <w:bottom w:val="none" w:sz="0" w:space="0" w:color="auto"/>
                <w:right w:val="none" w:sz="0" w:space="0" w:color="auto"/>
              </w:divBdr>
              <w:divsChild>
                <w:div w:id="132719864">
                  <w:marLeft w:val="0"/>
                  <w:marRight w:val="0"/>
                  <w:marTop w:val="0"/>
                  <w:marBottom w:val="0"/>
                  <w:divBdr>
                    <w:top w:val="none" w:sz="0" w:space="0" w:color="auto"/>
                    <w:left w:val="none" w:sz="0" w:space="0" w:color="auto"/>
                    <w:bottom w:val="none" w:sz="0" w:space="0" w:color="auto"/>
                    <w:right w:val="none" w:sz="0" w:space="0" w:color="auto"/>
                  </w:divBdr>
                  <w:divsChild>
                    <w:div w:id="1695692921">
                      <w:marLeft w:val="0"/>
                      <w:marRight w:val="0"/>
                      <w:marTop w:val="0"/>
                      <w:marBottom w:val="0"/>
                      <w:divBdr>
                        <w:top w:val="none" w:sz="0" w:space="0" w:color="auto"/>
                        <w:left w:val="none" w:sz="0" w:space="0" w:color="auto"/>
                        <w:bottom w:val="none" w:sz="0" w:space="0" w:color="auto"/>
                        <w:right w:val="none" w:sz="0" w:space="0" w:color="auto"/>
                      </w:divBdr>
                      <w:divsChild>
                        <w:div w:id="137891649">
                          <w:marLeft w:val="0"/>
                          <w:marRight w:val="0"/>
                          <w:marTop w:val="0"/>
                          <w:marBottom w:val="0"/>
                          <w:divBdr>
                            <w:top w:val="none" w:sz="0" w:space="0" w:color="auto"/>
                            <w:left w:val="none" w:sz="0" w:space="0" w:color="auto"/>
                            <w:bottom w:val="none" w:sz="0" w:space="0" w:color="auto"/>
                            <w:right w:val="none" w:sz="0" w:space="0" w:color="auto"/>
                          </w:divBdr>
                          <w:divsChild>
                            <w:div w:id="974212869">
                              <w:marLeft w:val="0"/>
                              <w:marRight w:val="0"/>
                              <w:marTop w:val="0"/>
                              <w:marBottom w:val="0"/>
                              <w:divBdr>
                                <w:top w:val="none" w:sz="0" w:space="0" w:color="auto"/>
                                <w:left w:val="none" w:sz="0" w:space="0" w:color="auto"/>
                                <w:bottom w:val="none" w:sz="0" w:space="0" w:color="auto"/>
                                <w:right w:val="none" w:sz="0" w:space="0" w:color="auto"/>
                              </w:divBdr>
                            </w:div>
                          </w:divsChild>
                        </w:div>
                        <w:div w:id="186022905">
                          <w:marLeft w:val="0"/>
                          <w:marRight w:val="0"/>
                          <w:marTop w:val="0"/>
                          <w:marBottom w:val="0"/>
                          <w:divBdr>
                            <w:top w:val="none" w:sz="0" w:space="0" w:color="auto"/>
                            <w:left w:val="none" w:sz="0" w:space="0" w:color="auto"/>
                            <w:bottom w:val="none" w:sz="0" w:space="0" w:color="auto"/>
                            <w:right w:val="none" w:sz="0" w:space="0" w:color="auto"/>
                          </w:divBdr>
                          <w:divsChild>
                            <w:div w:id="1716585679">
                              <w:marLeft w:val="0"/>
                              <w:marRight w:val="0"/>
                              <w:marTop w:val="0"/>
                              <w:marBottom w:val="0"/>
                              <w:divBdr>
                                <w:top w:val="none" w:sz="0" w:space="0" w:color="auto"/>
                                <w:left w:val="none" w:sz="0" w:space="0" w:color="auto"/>
                                <w:bottom w:val="none" w:sz="0" w:space="0" w:color="auto"/>
                                <w:right w:val="none" w:sz="0" w:space="0" w:color="auto"/>
                              </w:divBdr>
                            </w:div>
                          </w:divsChild>
                        </w:div>
                        <w:div w:id="249629744">
                          <w:marLeft w:val="0"/>
                          <w:marRight w:val="0"/>
                          <w:marTop w:val="0"/>
                          <w:marBottom w:val="0"/>
                          <w:divBdr>
                            <w:top w:val="none" w:sz="0" w:space="0" w:color="auto"/>
                            <w:left w:val="none" w:sz="0" w:space="0" w:color="auto"/>
                            <w:bottom w:val="none" w:sz="0" w:space="0" w:color="auto"/>
                            <w:right w:val="none" w:sz="0" w:space="0" w:color="auto"/>
                          </w:divBdr>
                          <w:divsChild>
                            <w:div w:id="2045207663">
                              <w:marLeft w:val="0"/>
                              <w:marRight w:val="0"/>
                              <w:marTop w:val="0"/>
                              <w:marBottom w:val="0"/>
                              <w:divBdr>
                                <w:top w:val="none" w:sz="0" w:space="0" w:color="auto"/>
                                <w:left w:val="none" w:sz="0" w:space="0" w:color="auto"/>
                                <w:bottom w:val="none" w:sz="0" w:space="0" w:color="auto"/>
                                <w:right w:val="none" w:sz="0" w:space="0" w:color="auto"/>
                              </w:divBdr>
                            </w:div>
                          </w:divsChild>
                        </w:div>
                        <w:div w:id="291399957">
                          <w:marLeft w:val="0"/>
                          <w:marRight w:val="0"/>
                          <w:marTop w:val="0"/>
                          <w:marBottom w:val="0"/>
                          <w:divBdr>
                            <w:top w:val="none" w:sz="0" w:space="0" w:color="auto"/>
                            <w:left w:val="none" w:sz="0" w:space="0" w:color="auto"/>
                            <w:bottom w:val="none" w:sz="0" w:space="0" w:color="auto"/>
                            <w:right w:val="none" w:sz="0" w:space="0" w:color="auto"/>
                          </w:divBdr>
                          <w:divsChild>
                            <w:div w:id="123740726">
                              <w:marLeft w:val="0"/>
                              <w:marRight w:val="0"/>
                              <w:marTop w:val="0"/>
                              <w:marBottom w:val="0"/>
                              <w:divBdr>
                                <w:top w:val="none" w:sz="0" w:space="0" w:color="auto"/>
                                <w:left w:val="none" w:sz="0" w:space="0" w:color="auto"/>
                                <w:bottom w:val="none" w:sz="0" w:space="0" w:color="auto"/>
                                <w:right w:val="none" w:sz="0" w:space="0" w:color="auto"/>
                              </w:divBdr>
                            </w:div>
                          </w:divsChild>
                        </w:div>
                        <w:div w:id="419643773">
                          <w:marLeft w:val="0"/>
                          <w:marRight w:val="0"/>
                          <w:marTop w:val="0"/>
                          <w:marBottom w:val="0"/>
                          <w:divBdr>
                            <w:top w:val="none" w:sz="0" w:space="0" w:color="auto"/>
                            <w:left w:val="none" w:sz="0" w:space="0" w:color="auto"/>
                            <w:bottom w:val="none" w:sz="0" w:space="0" w:color="auto"/>
                            <w:right w:val="none" w:sz="0" w:space="0" w:color="auto"/>
                          </w:divBdr>
                          <w:divsChild>
                            <w:div w:id="142965492">
                              <w:marLeft w:val="0"/>
                              <w:marRight w:val="0"/>
                              <w:marTop w:val="0"/>
                              <w:marBottom w:val="0"/>
                              <w:divBdr>
                                <w:top w:val="none" w:sz="0" w:space="0" w:color="auto"/>
                                <w:left w:val="none" w:sz="0" w:space="0" w:color="auto"/>
                                <w:bottom w:val="none" w:sz="0" w:space="0" w:color="auto"/>
                                <w:right w:val="none" w:sz="0" w:space="0" w:color="auto"/>
                              </w:divBdr>
                            </w:div>
                          </w:divsChild>
                        </w:div>
                        <w:div w:id="554973520">
                          <w:marLeft w:val="0"/>
                          <w:marRight w:val="0"/>
                          <w:marTop w:val="0"/>
                          <w:marBottom w:val="0"/>
                          <w:divBdr>
                            <w:top w:val="none" w:sz="0" w:space="0" w:color="auto"/>
                            <w:left w:val="none" w:sz="0" w:space="0" w:color="auto"/>
                            <w:bottom w:val="none" w:sz="0" w:space="0" w:color="auto"/>
                            <w:right w:val="none" w:sz="0" w:space="0" w:color="auto"/>
                          </w:divBdr>
                          <w:divsChild>
                            <w:div w:id="649287890">
                              <w:marLeft w:val="0"/>
                              <w:marRight w:val="0"/>
                              <w:marTop w:val="0"/>
                              <w:marBottom w:val="0"/>
                              <w:divBdr>
                                <w:top w:val="none" w:sz="0" w:space="0" w:color="auto"/>
                                <w:left w:val="none" w:sz="0" w:space="0" w:color="auto"/>
                                <w:bottom w:val="none" w:sz="0" w:space="0" w:color="auto"/>
                                <w:right w:val="none" w:sz="0" w:space="0" w:color="auto"/>
                              </w:divBdr>
                            </w:div>
                          </w:divsChild>
                        </w:div>
                        <w:div w:id="733894846">
                          <w:marLeft w:val="0"/>
                          <w:marRight w:val="0"/>
                          <w:marTop w:val="0"/>
                          <w:marBottom w:val="0"/>
                          <w:divBdr>
                            <w:top w:val="none" w:sz="0" w:space="0" w:color="auto"/>
                            <w:left w:val="none" w:sz="0" w:space="0" w:color="auto"/>
                            <w:bottom w:val="none" w:sz="0" w:space="0" w:color="auto"/>
                            <w:right w:val="none" w:sz="0" w:space="0" w:color="auto"/>
                          </w:divBdr>
                          <w:divsChild>
                            <w:div w:id="484127061">
                              <w:marLeft w:val="0"/>
                              <w:marRight w:val="0"/>
                              <w:marTop w:val="0"/>
                              <w:marBottom w:val="0"/>
                              <w:divBdr>
                                <w:top w:val="none" w:sz="0" w:space="0" w:color="auto"/>
                                <w:left w:val="none" w:sz="0" w:space="0" w:color="auto"/>
                                <w:bottom w:val="none" w:sz="0" w:space="0" w:color="auto"/>
                                <w:right w:val="none" w:sz="0" w:space="0" w:color="auto"/>
                              </w:divBdr>
                            </w:div>
                          </w:divsChild>
                        </w:div>
                        <w:div w:id="943924461">
                          <w:marLeft w:val="0"/>
                          <w:marRight w:val="0"/>
                          <w:marTop w:val="0"/>
                          <w:marBottom w:val="0"/>
                          <w:divBdr>
                            <w:top w:val="none" w:sz="0" w:space="0" w:color="auto"/>
                            <w:left w:val="none" w:sz="0" w:space="0" w:color="auto"/>
                            <w:bottom w:val="none" w:sz="0" w:space="0" w:color="auto"/>
                            <w:right w:val="none" w:sz="0" w:space="0" w:color="auto"/>
                          </w:divBdr>
                          <w:divsChild>
                            <w:div w:id="451553432">
                              <w:marLeft w:val="0"/>
                              <w:marRight w:val="0"/>
                              <w:marTop w:val="0"/>
                              <w:marBottom w:val="0"/>
                              <w:divBdr>
                                <w:top w:val="none" w:sz="0" w:space="0" w:color="auto"/>
                                <w:left w:val="none" w:sz="0" w:space="0" w:color="auto"/>
                                <w:bottom w:val="none" w:sz="0" w:space="0" w:color="auto"/>
                                <w:right w:val="none" w:sz="0" w:space="0" w:color="auto"/>
                              </w:divBdr>
                            </w:div>
                            <w:div w:id="1758792096">
                              <w:marLeft w:val="0"/>
                              <w:marRight w:val="0"/>
                              <w:marTop w:val="0"/>
                              <w:marBottom w:val="0"/>
                              <w:divBdr>
                                <w:top w:val="none" w:sz="0" w:space="0" w:color="auto"/>
                                <w:left w:val="none" w:sz="0" w:space="0" w:color="auto"/>
                                <w:bottom w:val="none" w:sz="0" w:space="0" w:color="auto"/>
                                <w:right w:val="none" w:sz="0" w:space="0" w:color="auto"/>
                              </w:divBdr>
                            </w:div>
                          </w:divsChild>
                        </w:div>
                        <w:div w:id="969088651">
                          <w:marLeft w:val="0"/>
                          <w:marRight w:val="0"/>
                          <w:marTop w:val="0"/>
                          <w:marBottom w:val="0"/>
                          <w:divBdr>
                            <w:top w:val="none" w:sz="0" w:space="0" w:color="auto"/>
                            <w:left w:val="none" w:sz="0" w:space="0" w:color="auto"/>
                            <w:bottom w:val="none" w:sz="0" w:space="0" w:color="auto"/>
                            <w:right w:val="none" w:sz="0" w:space="0" w:color="auto"/>
                          </w:divBdr>
                          <w:divsChild>
                            <w:div w:id="1637293029">
                              <w:marLeft w:val="0"/>
                              <w:marRight w:val="0"/>
                              <w:marTop w:val="0"/>
                              <w:marBottom w:val="0"/>
                              <w:divBdr>
                                <w:top w:val="none" w:sz="0" w:space="0" w:color="auto"/>
                                <w:left w:val="none" w:sz="0" w:space="0" w:color="auto"/>
                                <w:bottom w:val="none" w:sz="0" w:space="0" w:color="auto"/>
                                <w:right w:val="none" w:sz="0" w:space="0" w:color="auto"/>
                              </w:divBdr>
                            </w:div>
                          </w:divsChild>
                        </w:div>
                        <w:div w:id="1119569948">
                          <w:marLeft w:val="0"/>
                          <w:marRight w:val="0"/>
                          <w:marTop w:val="0"/>
                          <w:marBottom w:val="0"/>
                          <w:divBdr>
                            <w:top w:val="none" w:sz="0" w:space="0" w:color="auto"/>
                            <w:left w:val="none" w:sz="0" w:space="0" w:color="auto"/>
                            <w:bottom w:val="none" w:sz="0" w:space="0" w:color="auto"/>
                            <w:right w:val="none" w:sz="0" w:space="0" w:color="auto"/>
                          </w:divBdr>
                          <w:divsChild>
                            <w:div w:id="2049524816">
                              <w:marLeft w:val="0"/>
                              <w:marRight w:val="0"/>
                              <w:marTop w:val="0"/>
                              <w:marBottom w:val="0"/>
                              <w:divBdr>
                                <w:top w:val="none" w:sz="0" w:space="0" w:color="auto"/>
                                <w:left w:val="none" w:sz="0" w:space="0" w:color="auto"/>
                                <w:bottom w:val="none" w:sz="0" w:space="0" w:color="auto"/>
                                <w:right w:val="none" w:sz="0" w:space="0" w:color="auto"/>
                              </w:divBdr>
                            </w:div>
                          </w:divsChild>
                        </w:div>
                        <w:div w:id="1172641747">
                          <w:marLeft w:val="0"/>
                          <w:marRight w:val="0"/>
                          <w:marTop w:val="0"/>
                          <w:marBottom w:val="0"/>
                          <w:divBdr>
                            <w:top w:val="none" w:sz="0" w:space="0" w:color="auto"/>
                            <w:left w:val="none" w:sz="0" w:space="0" w:color="auto"/>
                            <w:bottom w:val="none" w:sz="0" w:space="0" w:color="auto"/>
                            <w:right w:val="none" w:sz="0" w:space="0" w:color="auto"/>
                          </w:divBdr>
                          <w:divsChild>
                            <w:div w:id="2105150423">
                              <w:marLeft w:val="0"/>
                              <w:marRight w:val="0"/>
                              <w:marTop w:val="0"/>
                              <w:marBottom w:val="0"/>
                              <w:divBdr>
                                <w:top w:val="none" w:sz="0" w:space="0" w:color="auto"/>
                                <w:left w:val="none" w:sz="0" w:space="0" w:color="auto"/>
                                <w:bottom w:val="none" w:sz="0" w:space="0" w:color="auto"/>
                                <w:right w:val="none" w:sz="0" w:space="0" w:color="auto"/>
                              </w:divBdr>
                            </w:div>
                          </w:divsChild>
                        </w:div>
                        <w:div w:id="1181892461">
                          <w:marLeft w:val="0"/>
                          <w:marRight w:val="0"/>
                          <w:marTop w:val="0"/>
                          <w:marBottom w:val="0"/>
                          <w:divBdr>
                            <w:top w:val="none" w:sz="0" w:space="0" w:color="auto"/>
                            <w:left w:val="none" w:sz="0" w:space="0" w:color="auto"/>
                            <w:bottom w:val="none" w:sz="0" w:space="0" w:color="auto"/>
                            <w:right w:val="none" w:sz="0" w:space="0" w:color="auto"/>
                          </w:divBdr>
                          <w:divsChild>
                            <w:div w:id="2108579975">
                              <w:marLeft w:val="0"/>
                              <w:marRight w:val="0"/>
                              <w:marTop w:val="0"/>
                              <w:marBottom w:val="0"/>
                              <w:divBdr>
                                <w:top w:val="none" w:sz="0" w:space="0" w:color="auto"/>
                                <w:left w:val="none" w:sz="0" w:space="0" w:color="auto"/>
                                <w:bottom w:val="none" w:sz="0" w:space="0" w:color="auto"/>
                                <w:right w:val="none" w:sz="0" w:space="0" w:color="auto"/>
                              </w:divBdr>
                            </w:div>
                          </w:divsChild>
                        </w:div>
                        <w:div w:id="1253781434">
                          <w:marLeft w:val="0"/>
                          <w:marRight w:val="0"/>
                          <w:marTop w:val="0"/>
                          <w:marBottom w:val="0"/>
                          <w:divBdr>
                            <w:top w:val="none" w:sz="0" w:space="0" w:color="auto"/>
                            <w:left w:val="none" w:sz="0" w:space="0" w:color="auto"/>
                            <w:bottom w:val="none" w:sz="0" w:space="0" w:color="auto"/>
                            <w:right w:val="none" w:sz="0" w:space="0" w:color="auto"/>
                          </w:divBdr>
                          <w:divsChild>
                            <w:div w:id="1402749862">
                              <w:marLeft w:val="0"/>
                              <w:marRight w:val="0"/>
                              <w:marTop w:val="0"/>
                              <w:marBottom w:val="0"/>
                              <w:divBdr>
                                <w:top w:val="none" w:sz="0" w:space="0" w:color="auto"/>
                                <w:left w:val="none" w:sz="0" w:space="0" w:color="auto"/>
                                <w:bottom w:val="none" w:sz="0" w:space="0" w:color="auto"/>
                                <w:right w:val="none" w:sz="0" w:space="0" w:color="auto"/>
                              </w:divBdr>
                            </w:div>
                          </w:divsChild>
                        </w:div>
                        <w:div w:id="1270701851">
                          <w:marLeft w:val="0"/>
                          <w:marRight w:val="0"/>
                          <w:marTop w:val="0"/>
                          <w:marBottom w:val="0"/>
                          <w:divBdr>
                            <w:top w:val="none" w:sz="0" w:space="0" w:color="auto"/>
                            <w:left w:val="none" w:sz="0" w:space="0" w:color="auto"/>
                            <w:bottom w:val="none" w:sz="0" w:space="0" w:color="auto"/>
                            <w:right w:val="none" w:sz="0" w:space="0" w:color="auto"/>
                          </w:divBdr>
                          <w:divsChild>
                            <w:div w:id="1139834827">
                              <w:marLeft w:val="0"/>
                              <w:marRight w:val="0"/>
                              <w:marTop w:val="0"/>
                              <w:marBottom w:val="0"/>
                              <w:divBdr>
                                <w:top w:val="none" w:sz="0" w:space="0" w:color="auto"/>
                                <w:left w:val="none" w:sz="0" w:space="0" w:color="auto"/>
                                <w:bottom w:val="none" w:sz="0" w:space="0" w:color="auto"/>
                                <w:right w:val="none" w:sz="0" w:space="0" w:color="auto"/>
                              </w:divBdr>
                            </w:div>
                          </w:divsChild>
                        </w:div>
                        <w:div w:id="1378818808">
                          <w:marLeft w:val="0"/>
                          <w:marRight w:val="0"/>
                          <w:marTop w:val="0"/>
                          <w:marBottom w:val="0"/>
                          <w:divBdr>
                            <w:top w:val="none" w:sz="0" w:space="0" w:color="auto"/>
                            <w:left w:val="none" w:sz="0" w:space="0" w:color="auto"/>
                            <w:bottom w:val="none" w:sz="0" w:space="0" w:color="auto"/>
                            <w:right w:val="none" w:sz="0" w:space="0" w:color="auto"/>
                          </w:divBdr>
                          <w:divsChild>
                            <w:div w:id="1756437832">
                              <w:marLeft w:val="0"/>
                              <w:marRight w:val="0"/>
                              <w:marTop w:val="0"/>
                              <w:marBottom w:val="0"/>
                              <w:divBdr>
                                <w:top w:val="none" w:sz="0" w:space="0" w:color="auto"/>
                                <w:left w:val="none" w:sz="0" w:space="0" w:color="auto"/>
                                <w:bottom w:val="none" w:sz="0" w:space="0" w:color="auto"/>
                                <w:right w:val="none" w:sz="0" w:space="0" w:color="auto"/>
                              </w:divBdr>
                            </w:div>
                          </w:divsChild>
                        </w:div>
                        <w:div w:id="1469005398">
                          <w:marLeft w:val="0"/>
                          <w:marRight w:val="0"/>
                          <w:marTop w:val="0"/>
                          <w:marBottom w:val="0"/>
                          <w:divBdr>
                            <w:top w:val="none" w:sz="0" w:space="0" w:color="auto"/>
                            <w:left w:val="none" w:sz="0" w:space="0" w:color="auto"/>
                            <w:bottom w:val="none" w:sz="0" w:space="0" w:color="auto"/>
                            <w:right w:val="none" w:sz="0" w:space="0" w:color="auto"/>
                          </w:divBdr>
                          <w:divsChild>
                            <w:div w:id="1040742457">
                              <w:marLeft w:val="0"/>
                              <w:marRight w:val="0"/>
                              <w:marTop w:val="0"/>
                              <w:marBottom w:val="0"/>
                              <w:divBdr>
                                <w:top w:val="none" w:sz="0" w:space="0" w:color="auto"/>
                                <w:left w:val="none" w:sz="0" w:space="0" w:color="auto"/>
                                <w:bottom w:val="none" w:sz="0" w:space="0" w:color="auto"/>
                                <w:right w:val="none" w:sz="0" w:space="0" w:color="auto"/>
                              </w:divBdr>
                            </w:div>
                          </w:divsChild>
                        </w:div>
                        <w:div w:id="1701515023">
                          <w:marLeft w:val="0"/>
                          <w:marRight w:val="0"/>
                          <w:marTop w:val="0"/>
                          <w:marBottom w:val="0"/>
                          <w:divBdr>
                            <w:top w:val="none" w:sz="0" w:space="0" w:color="auto"/>
                            <w:left w:val="none" w:sz="0" w:space="0" w:color="auto"/>
                            <w:bottom w:val="none" w:sz="0" w:space="0" w:color="auto"/>
                            <w:right w:val="none" w:sz="0" w:space="0" w:color="auto"/>
                          </w:divBdr>
                          <w:divsChild>
                            <w:div w:id="1202012898">
                              <w:marLeft w:val="0"/>
                              <w:marRight w:val="0"/>
                              <w:marTop w:val="0"/>
                              <w:marBottom w:val="0"/>
                              <w:divBdr>
                                <w:top w:val="none" w:sz="0" w:space="0" w:color="auto"/>
                                <w:left w:val="none" w:sz="0" w:space="0" w:color="auto"/>
                                <w:bottom w:val="none" w:sz="0" w:space="0" w:color="auto"/>
                                <w:right w:val="none" w:sz="0" w:space="0" w:color="auto"/>
                              </w:divBdr>
                            </w:div>
                          </w:divsChild>
                        </w:div>
                        <w:div w:id="1780946815">
                          <w:marLeft w:val="0"/>
                          <w:marRight w:val="0"/>
                          <w:marTop w:val="0"/>
                          <w:marBottom w:val="0"/>
                          <w:divBdr>
                            <w:top w:val="none" w:sz="0" w:space="0" w:color="auto"/>
                            <w:left w:val="none" w:sz="0" w:space="0" w:color="auto"/>
                            <w:bottom w:val="none" w:sz="0" w:space="0" w:color="auto"/>
                            <w:right w:val="none" w:sz="0" w:space="0" w:color="auto"/>
                          </w:divBdr>
                          <w:divsChild>
                            <w:div w:id="1004213202">
                              <w:marLeft w:val="0"/>
                              <w:marRight w:val="0"/>
                              <w:marTop w:val="0"/>
                              <w:marBottom w:val="0"/>
                              <w:divBdr>
                                <w:top w:val="none" w:sz="0" w:space="0" w:color="auto"/>
                                <w:left w:val="none" w:sz="0" w:space="0" w:color="auto"/>
                                <w:bottom w:val="none" w:sz="0" w:space="0" w:color="auto"/>
                                <w:right w:val="none" w:sz="0" w:space="0" w:color="auto"/>
                              </w:divBdr>
                            </w:div>
                            <w:div w:id="2077822098">
                              <w:marLeft w:val="0"/>
                              <w:marRight w:val="0"/>
                              <w:marTop w:val="0"/>
                              <w:marBottom w:val="0"/>
                              <w:divBdr>
                                <w:top w:val="none" w:sz="0" w:space="0" w:color="auto"/>
                                <w:left w:val="none" w:sz="0" w:space="0" w:color="auto"/>
                                <w:bottom w:val="none" w:sz="0" w:space="0" w:color="auto"/>
                                <w:right w:val="none" w:sz="0" w:space="0" w:color="auto"/>
                              </w:divBdr>
                            </w:div>
                          </w:divsChild>
                        </w:div>
                        <w:div w:id="1873684051">
                          <w:marLeft w:val="0"/>
                          <w:marRight w:val="0"/>
                          <w:marTop w:val="0"/>
                          <w:marBottom w:val="0"/>
                          <w:divBdr>
                            <w:top w:val="none" w:sz="0" w:space="0" w:color="auto"/>
                            <w:left w:val="none" w:sz="0" w:space="0" w:color="auto"/>
                            <w:bottom w:val="none" w:sz="0" w:space="0" w:color="auto"/>
                            <w:right w:val="none" w:sz="0" w:space="0" w:color="auto"/>
                          </w:divBdr>
                          <w:divsChild>
                            <w:div w:id="1098064998">
                              <w:marLeft w:val="0"/>
                              <w:marRight w:val="0"/>
                              <w:marTop w:val="0"/>
                              <w:marBottom w:val="0"/>
                              <w:divBdr>
                                <w:top w:val="none" w:sz="0" w:space="0" w:color="auto"/>
                                <w:left w:val="none" w:sz="0" w:space="0" w:color="auto"/>
                                <w:bottom w:val="none" w:sz="0" w:space="0" w:color="auto"/>
                                <w:right w:val="none" w:sz="0" w:space="0" w:color="auto"/>
                              </w:divBdr>
                            </w:div>
                          </w:divsChild>
                        </w:div>
                        <w:div w:id="1875263545">
                          <w:marLeft w:val="0"/>
                          <w:marRight w:val="0"/>
                          <w:marTop w:val="0"/>
                          <w:marBottom w:val="0"/>
                          <w:divBdr>
                            <w:top w:val="none" w:sz="0" w:space="0" w:color="auto"/>
                            <w:left w:val="none" w:sz="0" w:space="0" w:color="auto"/>
                            <w:bottom w:val="none" w:sz="0" w:space="0" w:color="auto"/>
                            <w:right w:val="none" w:sz="0" w:space="0" w:color="auto"/>
                          </w:divBdr>
                          <w:divsChild>
                            <w:div w:id="15238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638629">
                  <w:marLeft w:val="0"/>
                  <w:marRight w:val="0"/>
                  <w:marTop w:val="0"/>
                  <w:marBottom w:val="0"/>
                  <w:divBdr>
                    <w:top w:val="none" w:sz="0" w:space="0" w:color="auto"/>
                    <w:left w:val="none" w:sz="0" w:space="0" w:color="auto"/>
                    <w:bottom w:val="none" w:sz="0" w:space="0" w:color="auto"/>
                    <w:right w:val="none" w:sz="0" w:space="0" w:color="auto"/>
                  </w:divBdr>
                  <w:divsChild>
                    <w:div w:id="163263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531636">
          <w:marLeft w:val="0"/>
          <w:marRight w:val="0"/>
          <w:marTop w:val="0"/>
          <w:marBottom w:val="0"/>
          <w:divBdr>
            <w:top w:val="none" w:sz="0" w:space="0" w:color="auto"/>
            <w:left w:val="none" w:sz="0" w:space="0" w:color="auto"/>
            <w:bottom w:val="none" w:sz="0" w:space="0" w:color="auto"/>
            <w:right w:val="none" w:sz="0" w:space="0" w:color="auto"/>
          </w:divBdr>
          <w:divsChild>
            <w:div w:id="1574464435">
              <w:marLeft w:val="0"/>
              <w:marRight w:val="0"/>
              <w:marTop w:val="0"/>
              <w:marBottom w:val="0"/>
              <w:divBdr>
                <w:top w:val="none" w:sz="0" w:space="0" w:color="auto"/>
                <w:left w:val="none" w:sz="0" w:space="0" w:color="auto"/>
                <w:bottom w:val="none" w:sz="0" w:space="0" w:color="auto"/>
                <w:right w:val="none" w:sz="0" w:space="0" w:color="auto"/>
              </w:divBdr>
              <w:divsChild>
                <w:div w:id="1098714762">
                  <w:marLeft w:val="0"/>
                  <w:marRight w:val="0"/>
                  <w:marTop w:val="0"/>
                  <w:marBottom w:val="0"/>
                  <w:divBdr>
                    <w:top w:val="none" w:sz="0" w:space="0" w:color="auto"/>
                    <w:left w:val="none" w:sz="0" w:space="0" w:color="auto"/>
                    <w:bottom w:val="none" w:sz="0" w:space="0" w:color="auto"/>
                    <w:right w:val="none" w:sz="0" w:space="0" w:color="auto"/>
                  </w:divBdr>
                </w:div>
              </w:divsChild>
            </w:div>
            <w:div w:id="1654136525">
              <w:marLeft w:val="0"/>
              <w:marRight w:val="0"/>
              <w:marTop w:val="0"/>
              <w:marBottom w:val="0"/>
              <w:divBdr>
                <w:top w:val="none" w:sz="0" w:space="0" w:color="auto"/>
                <w:left w:val="none" w:sz="0" w:space="0" w:color="auto"/>
                <w:bottom w:val="none" w:sz="0" w:space="0" w:color="auto"/>
                <w:right w:val="none" w:sz="0" w:space="0" w:color="auto"/>
              </w:divBdr>
              <w:divsChild>
                <w:div w:id="1080101477">
                  <w:marLeft w:val="0"/>
                  <w:marRight w:val="0"/>
                  <w:marTop w:val="0"/>
                  <w:marBottom w:val="0"/>
                  <w:divBdr>
                    <w:top w:val="none" w:sz="0" w:space="0" w:color="auto"/>
                    <w:left w:val="none" w:sz="0" w:space="0" w:color="auto"/>
                    <w:bottom w:val="none" w:sz="0" w:space="0" w:color="auto"/>
                    <w:right w:val="none" w:sz="0" w:space="0" w:color="auto"/>
                  </w:divBdr>
                  <w:divsChild>
                    <w:div w:id="39158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099251">
          <w:marLeft w:val="0"/>
          <w:marRight w:val="0"/>
          <w:marTop w:val="0"/>
          <w:marBottom w:val="0"/>
          <w:divBdr>
            <w:top w:val="none" w:sz="0" w:space="0" w:color="auto"/>
            <w:left w:val="none" w:sz="0" w:space="0" w:color="auto"/>
            <w:bottom w:val="none" w:sz="0" w:space="0" w:color="auto"/>
            <w:right w:val="none" w:sz="0" w:space="0" w:color="auto"/>
          </w:divBdr>
          <w:divsChild>
            <w:div w:id="1428309125">
              <w:marLeft w:val="0"/>
              <w:marRight w:val="0"/>
              <w:marTop w:val="0"/>
              <w:marBottom w:val="0"/>
              <w:divBdr>
                <w:top w:val="none" w:sz="0" w:space="0" w:color="auto"/>
                <w:left w:val="none" w:sz="0" w:space="0" w:color="auto"/>
                <w:bottom w:val="none" w:sz="0" w:space="0" w:color="auto"/>
                <w:right w:val="none" w:sz="0" w:space="0" w:color="auto"/>
              </w:divBdr>
              <w:divsChild>
                <w:div w:id="184096603">
                  <w:marLeft w:val="0"/>
                  <w:marRight w:val="0"/>
                  <w:marTop w:val="0"/>
                  <w:marBottom w:val="0"/>
                  <w:divBdr>
                    <w:top w:val="none" w:sz="0" w:space="0" w:color="auto"/>
                    <w:left w:val="none" w:sz="0" w:space="0" w:color="auto"/>
                    <w:bottom w:val="none" w:sz="0" w:space="0" w:color="auto"/>
                    <w:right w:val="none" w:sz="0" w:space="0" w:color="auto"/>
                  </w:divBdr>
                  <w:divsChild>
                    <w:div w:id="937253197">
                      <w:marLeft w:val="0"/>
                      <w:marRight w:val="0"/>
                      <w:marTop w:val="0"/>
                      <w:marBottom w:val="0"/>
                      <w:divBdr>
                        <w:top w:val="none" w:sz="0" w:space="0" w:color="auto"/>
                        <w:left w:val="none" w:sz="0" w:space="0" w:color="auto"/>
                        <w:bottom w:val="none" w:sz="0" w:space="0" w:color="auto"/>
                        <w:right w:val="none" w:sz="0" w:space="0" w:color="auto"/>
                      </w:divBdr>
                    </w:div>
                  </w:divsChild>
                </w:div>
                <w:div w:id="247228435">
                  <w:marLeft w:val="0"/>
                  <w:marRight w:val="0"/>
                  <w:marTop w:val="0"/>
                  <w:marBottom w:val="0"/>
                  <w:divBdr>
                    <w:top w:val="none" w:sz="0" w:space="0" w:color="auto"/>
                    <w:left w:val="none" w:sz="0" w:space="0" w:color="auto"/>
                    <w:bottom w:val="none" w:sz="0" w:space="0" w:color="auto"/>
                    <w:right w:val="none" w:sz="0" w:space="0" w:color="auto"/>
                  </w:divBdr>
                  <w:divsChild>
                    <w:div w:id="978262335">
                      <w:marLeft w:val="0"/>
                      <w:marRight w:val="0"/>
                      <w:marTop w:val="0"/>
                      <w:marBottom w:val="0"/>
                      <w:divBdr>
                        <w:top w:val="none" w:sz="0" w:space="0" w:color="auto"/>
                        <w:left w:val="none" w:sz="0" w:space="0" w:color="auto"/>
                        <w:bottom w:val="none" w:sz="0" w:space="0" w:color="auto"/>
                        <w:right w:val="none" w:sz="0" w:space="0" w:color="auto"/>
                      </w:divBdr>
                    </w:div>
                  </w:divsChild>
                </w:div>
                <w:div w:id="1181160308">
                  <w:marLeft w:val="0"/>
                  <w:marRight w:val="0"/>
                  <w:marTop w:val="0"/>
                  <w:marBottom w:val="0"/>
                  <w:divBdr>
                    <w:top w:val="none" w:sz="0" w:space="0" w:color="auto"/>
                    <w:left w:val="none" w:sz="0" w:space="0" w:color="auto"/>
                    <w:bottom w:val="none" w:sz="0" w:space="0" w:color="auto"/>
                    <w:right w:val="none" w:sz="0" w:space="0" w:color="auto"/>
                  </w:divBdr>
                  <w:divsChild>
                    <w:div w:id="1124732023">
                      <w:marLeft w:val="0"/>
                      <w:marRight w:val="0"/>
                      <w:marTop w:val="0"/>
                      <w:marBottom w:val="0"/>
                      <w:divBdr>
                        <w:top w:val="none" w:sz="0" w:space="0" w:color="auto"/>
                        <w:left w:val="none" w:sz="0" w:space="0" w:color="auto"/>
                        <w:bottom w:val="none" w:sz="0" w:space="0" w:color="auto"/>
                        <w:right w:val="none" w:sz="0" w:space="0" w:color="auto"/>
                      </w:divBdr>
                    </w:div>
                  </w:divsChild>
                </w:div>
                <w:div w:id="1212810322">
                  <w:marLeft w:val="0"/>
                  <w:marRight w:val="0"/>
                  <w:marTop w:val="0"/>
                  <w:marBottom w:val="0"/>
                  <w:divBdr>
                    <w:top w:val="none" w:sz="0" w:space="0" w:color="auto"/>
                    <w:left w:val="none" w:sz="0" w:space="0" w:color="auto"/>
                    <w:bottom w:val="none" w:sz="0" w:space="0" w:color="auto"/>
                    <w:right w:val="none" w:sz="0" w:space="0" w:color="auto"/>
                  </w:divBdr>
                  <w:divsChild>
                    <w:div w:id="1760249803">
                      <w:marLeft w:val="0"/>
                      <w:marRight w:val="0"/>
                      <w:marTop w:val="0"/>
                      <w:marBottom w:val="0"/>
                      <w:divBdr>
                        <w:top w:val="none" w:sz="0" w:space="0" w:color="auto"/>
                        <w:left w:val="none" w:sz="0" w:space="0" w:color="auto"/>
                        <w:bottom w:val="none" w:sz="0" w:space="0" w:color="auto"/>
                        <w:right w:val="none" w:sz="0" w:space="0" w:color="auto"/>
                      </w:divBdr>
                    </w:div>
                  </w:divsChild>
                </w:div>
                <w:div w:id="1302345773">
                  <w:marLeft w:val="0"/>
                  <w:marRight w:val="0"/>
                  <w:marTop w:val="0"/>
                  <w:marBottom w:val="0"/>
                  <w:divBdr>
                    <w:top w:val="none" w:sz="0" w:space="0" w:color="auto"/>
                    <w:left w:val="none" w:sz="0" w:space="0" w:color="auto"/>
                    <w:bottom w:val="none" w:sz="0" w:space="0" w:color="auto"/>
                    <w:right w:val="none" w:sz="0" w:space="0" w:color="auto"/>
                  </w:divBdr>
                  <w:divsChild>
                    <w:div w:id="474104281">
                      <w:marLeft w:val="0"/>
                      <w:marRight w:val="0"/>
                      <w:marTop w:val="0"/>
                      <w:marBottom w:val="0"/>
                      <w:divBdr>
                        <w:top w:val="none" w:sz="0" w:space="0" w:color="auto"/>
                        <w:left w:val="none" w:sz="0" w:space="0" w:color="auto"/>
                        <w:bottom w:val="none" w:sz="0" w:space="0" w:color="auto"/>
                        <w:right w:val="none" w:sz="0" w:space="0" w:color="auto"/>
                      </w:divBdr>
                    </w:div>
                    <w:div w:id="161444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553459">
              <w:marLeft w:val="0"/>
              <w:marRight w:val="0"/>
              <w:marTop w:val="0"/>
              <w:marBottom w:val="0"/>
              <w:divBdr>
                <w:top w:val="none" w:sz="0" w:space="0" w:color="auto"/>
                <w:left w:val="none" w:sz="0" w:space="0" w:color="auto"/>
                <w:bottom w:val="none" w:sz="0" w:space="0" w:color="auto"/>
                <w:right w:val="none" w:sz="0" w:space="0" w:color="auto"/>
              </w:divBdr>
              <w:divsChild>
                <w:div w:id="121781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957436">
      <w:bodyDiv w:val="1"/>
      <w:marLeft w:val="0"/>
      <w:marRight w:val="0"/>
      <w:marTop w:val="0"/>
      <w:marBottom w:val="0"/>
      <w:divBdr>
        <w:top w:val="none" w:sz="0" w:space="0" w:color="auto"/>
        <w:left w:val="none" w:sz="0" w:space="0" w:color="auto"/>
        <w:bottom w:val="none" w:sz="0" w:space="0" w:color="auto"/>
        <w:right w:val="none" w:sz="0" w:space="0" w:color="auto"/>
      </w:divBdr>
    </w:div>
    <w:div w:id="1823153279">
      <w:bodyDiv w:val="1"/>
      <w:marLeft w:val="0"/>
      <w:marRight w:val="0"/>
      <w:marTop w:val="0"/>
      <w:marBottom w:val="0"/>
      <w:divBdr>
        <w:top w:val="none" w:sz="0" w:space="0" w:color="auto"/>
        <w:left w:val="none" w:sz="0" w:space="0" w:color="auto"/>
        <w:bottom w:val="none" w:sz="0" w:space="0" w:color="auto"/>
        <w:right w:val="none" w:sz="0" w:space="0" w:color="auto"/>
      </w:divBdr>
    </w:div>
    <w:div w:id="1860702992">
      <w:bodyDiv w:val="1"/>
      <w:marLeft w:val="0"/>
      <w:marRight w:val="0"/>
      <w:marTop w:val="0"/>
      <w:marBottom w:val="0"/>
      <w:divBdr>
        <w:top w:val="none" w:sz="0" w:space="0" w:color="auto"/>
        <w:left w:val="none" w:sz="0" w:space="0" w:color="auto"/>
        <w:bottom w:val="none" w:sz="0" w:space="0" w:color="auto"/>
        <w:right w:val="none" w:sz="0" w:space="0" w:color="auto"/>
      </w:divBdr>
    </w:div>
    <w:div w:id="1873379320">
      <w:bodyDiv w:val="1"/>
      <w:marLeft w:val="0"/>
      <w:marRight w:val="0"/>
      <w:marTop w:val="0"/>
      <w:marBottom w:val="0"/>
      <w:divBdr>
        <w:top w:val="none" w:sz="0" w:space="0" w:color="auto"/>
        <w:left w:val="none" w:sz="0" w:space="0" w:color="auto"/>
        <w:bottom w:val="none" w:sz="0" w:space="0" w:color="auto"/>
        <w:right w:val="none" w:sz="0" w:space="0" w:color="auto"/>
      </w:divBdr>
    </w:div>
    <w:div w:id="1878274793">
      <w:bodyDiv w:val="1"/>
      <w:marLeft w:val="0"/>
      <w:marRight w:val="0"/>
      <w:marTop w:val="0"/>
      <w:marBottom w:val="0"/>
      <w:divBdr>
        <w:top w:val="none" w:sz="0" w:space="0" w:color="auto"/>
        <w:left w:val="none" w:sz="0" w:space="0" w:color="auto"/>
        <w:bottom w:val="none" w:sz="0" w:space="0" w:color="auto"/>
        <w:right w:val="none" w:sz="0" w:space="0" w:color="auto"/>
      </w:divBdr>
    </w:div>
    <w:div w:id="1905606325">
      <w:bodyDiv w:val="1"/>
      <w:marLeft w:val="0"/>
      <w:marRight w:val="0"/>
      <w:marTop w:val="0"/>
      <w:marBottom w:val="0"/>
      <w:divBdr>
        <w:top w:val="none" w:sz="0" w:space="0" w:color="auto"/>
        <w:left w:val="none" w:sz="0" w:space="0" w:color="auto"/>
        <w:bottom w:val="none" w:sz="0" w:space="0" w:color="auto"/>
        <w:right w:val="none" w:sz="0" w:space="0" w:color="auto"/>
      </w:divBdr>
    </w:div>
    <w:div w:id="1910075512">
      <w:bodyDiv w:val="1"/>
      <w:marLeft w:val="0"/>
      <w:marRight w:val="0"/>
      <w:marTop w:val="0"/>
      <w:marBottom w:val="0"/>
      <w:divBdr>
        <w:top w:val="none" w:sz="0" w:space="0" w:color="auto"/>
        <w:left w:val="none" w:sz="0" w:space="0" w:color="auto"/>
        <w:bottom w:val="none" w:sz="0" w:space="0" w:color="auto"/>
        <w:right w:val="none" w:sz="0" w:space="0" w:color="auto"/>
      </w:divBdr>
    </w:div>
    <w:div w:id="1919050727">
      <w:bodyDiv w:val="1"/>
      <w:marLeft w:val="0"/>
      <w:marRight w:val="0"/>
      <w:marTop w:val="0"/>
      <w:marBottom w:val="0"/>
      <w:divBdr>
        <w:top w:val="none" w:sz="0" w:space="0" w:color="auto"/>
        <w:left w:val="none" w:sz="0" w:space="0" w:color="auto"/>
        <w:bottom w:val="none" w:sz="0" w:space="0" w:color="auto"/>
        <w:right w:val="none" w:sz="0" w:space="0" w:color="auto"/>
      </w:divBdr>
    </w:div>
    <w:div w:id="1966543954">
      <w:bodyDiv w:val="1"/>
      <w:marLeft w:val="0"/>
      <w:marRight w:val="0"/>
      <w:marTop w:val="0"/>
      <w:marBottom w:val="0"/>
      <w:divBdr>
        <w:top w:val="none" w:sz="0" w:space="0" w:color="auto"/>
        <w:left w:val="none" w:sz="0" w:space="0" w:color="auto"/>
        <w:bottom w:val="none" w:sz="0" w:space="0" w:color="auto"/>
        <w:right w:val="none" w:sz="0" w:space="0" w:color="auto"/>
      </w:divBdr>
    </w:div>
    <w:div w:id="1971085441">
      <w:bodyDiv w:val="1"/>
      <w:marLeft w:val="0"/>
      <w:marRight w:val="0"/>
      <w:marTop w:val="0"/>
      <w:marBottom w:val="0"/>
      <w:divBdr>
        <w:top w:val="none" w:sz="0" w:space="0" w:color="auto"/>
        <w:left w:val="none" w:sz="0" w:space="0" w:color="auto"/>
        <w:bottom w:val="none" w:sz="0" w:space="0" w:color="auto"/>
        <w:right w:val="none" w:sz="0" w:space="0" w:color="auto"/>
      </w:divBdr>
    </w:div>
    <w:div w:id="2010087311">
      <w:bodyDiv w:val="1"/>
      <w:marLeft w:val="0"/>
      <w:marRight w:val="0"/>
      <w:marTop w:val="0"/>
      <w:marBottom w:val="0"/>
      <w:divBdr>
        <w:top w:val="none" w:sz="0" w:space="0" w:color="auto"/>
        <w:left w:val="none" w:sz="0" w:space="0" w:color="auto"/>
        <w:bottom w:val="none" w:sz="0" w:space="0" w:color="auto"/>
        <w:right w:val="none" w:sz="0" w:space="0" w:color="auto"/>
      </w:divBdr>
      <w:divsChild>
        <w:div w:id="599262042">
          <w:marLeft w:val="446"/>
          <w:marRight w:val="0"/>
          <w:marTop w:val="0"/>
          <w:marBottom w:val="0"/>
          <w:divBdr>
            <w:top w:val="none" w:sz="0" w:space="0" w:color="auto"/>
            <w:left w:val="none" w:sz="0" w:space="0" w:color="auto"/>
            <w:bottom w:val="none" w:sz="0" w:space="0" w:color="auto"/>
            <w:right w:val="none" w:sz="0" w:space="0" w:color="auto"/>
          </w:divBdr>
        </w:div>
        <w:div w:id="682513664">
          <w:marLeft w:val="446"/>
          <w:marRight w:val="0"/>
          <w:marTop w:val="0"/>
          <w:marBottom w:val="0"/>
          <w:divBdr>
            <w:top w:val="none" w:sz="0" w:space="0" w:color="auto"/>
            <w:left w:val="none" w:sz="0" w:space="0" w:color="auto"/>
            <w:bottom w:val="none" w:sz="0" w:space="0" w:color="auto"/>
            <w:right w:val="none" w:sz="0" w:space="0" w:color="auto"/>
          </w:divBdr>
        </w:div>
        <w:div w:id="1703363306">
          <w:marLeft w:val="446"/>
          <w:marRight w:val="0"/>
          <w:marTop w:val="0"/>
          <w:marBottom w:val="0"/>
          <w:divBdr>
            <w:top w:val="none" w:sz="0" w:space="0" w:color="auto"/>
            <w:left w:val="none" w:sz="0" w:space="0" w:color="auto"/>
            <w:bottom w:val="none" w:sz="0" w:space="0" w:color="auto"/>
            <w:right w:val="none" w:sz="0" w:space="0" w:color="auto"/>
          </w:divBdr>
        </w:div>
      </w:divsChild>
    </w:div>
    <w:div w:id="2017226563">
      <w:bodyDiv w:val="1"/>
      <w:marLeft w:val="0"/>
      <w:marRight w:val="0"/>
      <w:marTop w:val="0"/>
      <w:marBottom w:val="0"/>
      <w:divBdr>
        <w:top w:val="none" w:sz="0" w:space="0" w:color="auto"/>
        <w:left w:val="none" w:sz="0" w:space="0" w:color="auto"/>
        <w:bottom w:val="none" w:sz="0" w:space="0" w:color="auto"/>
        <w:right w:val="none" w:sz="0" w:space="0" w:color="auto"/>
      </w:divBdr>
    </w:div>
    <w:div w:id="2079132562">
      <w:bodyDiv w:val="1"/>
      <w:marLeft w:val="0"/>
      <w:marRight w:val="0"/>
      <w:marTop w:val="0"/>
      <w:marBottom w:val="0"/>
      <w:divBdr>
        <w:top w:val="none" w:sz="0" w:space="0" w:color="auto"/>
        <w:left w:val="none" w:sz="0" w:space="0" w:color="auto"/>
        <w:bottom w:val="none" w:sz="0" w:space="0" w:color="auto"/>
        <w:right w:val="none" w:sz="0" w:space="0" w:color="auto"/>
      </w:divBdr>
    </w:div>
    <w:div w:id="2088379037">
      <w:bodyDiv w:val="1"/>
      <w:marLeft w:val="0"/>
      <w:marRight w:val="0"/>
      <w:marTop w:val="0"/>
      <w:marBottom w:val="0"/>
      <w:divBdr>
        <w:top w:val="none" w:sz="0" w:space="0" w:color="auto"/>
        <w:left w:val="none" w:sz="0" w:space="0" w:color="auto"/>
        <w:bottom w:val="none" w:sz="0" w:space="0" w:color="auto"/>
        <w:right w:val="none" w:sz="0" w:space="0" w:color="auto"/>
      </w:divBdr>
    </w:div>
    <w:div w:id="2111507023">
      <w:bodyDiv w:val="1"/>
      <w:marLeft w:val="0"/>
      <w:marRight w:val="0"/>
      <w:marTop w:val="0"/>
      <w:marBottom w:val="0"/>
      <w:divBdr>
        <w:top w:val="none" w:sz="0" w:space="0" w:color="auto"/>
        <w:left w:val="none" w:sz="0" w:space="0" w:color="auto"/>
        <w:bottom w:val="none" w:sz="0" w:space="0" w:color="auto"/>
        <w:right w:val="none" w:sz="0" w:space="0" w:color="auto"/>
      </w:divBdr>
    </w:div>
    <w:div w:id="2133133159">
      <w:bodyDiv w:val="1"/>
      <w:marLeft w:val="0"/>
      <w:marRight w:val="0"/>
      <w:marTop w:val="0"/>
      <w:marBottom w:val="0"/>
      <w:divBdr>
        <w:top w:val="none" w:sz="0" w:space="0" w:color="auto"/>
        <w:left w:val="none" w:sz="0" w:space="0" w:color="auto"/>
        <w:bottom w:val="none" w:sz="0" w:space="0" w:color="auto"/>
        <w:right w:val="none" w:sz="0" w:space="0" w:color="auto"/>
      </w:divBdr>
    </w:div>
    <w:div w:id="2146117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eader" Target="header2.xml"/><Relationship Id="rId26" Type="http://schemas.openxmlformats.org/officeDocument/2006/relationships/image" Target="media/image9.png"/><Relationship Id="rId39" Type="http://schemas.openxmlformats.org/officeDocument/2006/relationships/image" Target="media/image22.emf"/><Relationship Id="rId21" Type="http://schemas.openxmlformats.org/officeDocument/2006/relationships/image" Target="media/image5.png"/><Relationship Id="rId34" Type="http://schemas.openxmlformats.org/officeDocument/2006/relationships/image" Target="media/image17.emf"/><Relationship Id="rId42" Type="http://schemas.openxmlformats.org/officeDocument/2006/relationships/hyperlink" Target="https://www.microsoft.com/licensing/docs/view/Service-Level-Agreements-SLA-for-Online-Services?lang=1" TargetMode="External"/><Relationship Id="rId47" Type="http://schemas.openxmlformats.org/officeDocument/2006/relationships/hyperlink" Target="https://learn.microsoft.com/en-us/azure/load-balancer/load-balancer-standard-availability-zones" TargetMode="External"/><Relationship Id="rId50" Type="http://schemas.openxmlformats.org/officeDocument/2006/relationships/image" Target="media/image26.png"/><Relationship Id="rId55" Type="http://schemas.openxmlformats.org/officeDocument/2006/relationships/fontTable" Target="fontTable.xml"/><Relationship Id="rId7" Type="http://schemas.openxmlformats.org/officeDocument/2006/relationships/numbering" Target="numbering.xml"/><Relationship Id="rId2" Type="http://schemas.openxmlformats.org/officeDocument/2006/relationships/customXml" Target="../customXml/item2.xml"/><Relationship Id="rId16" Type="http://schemas.openxmlformats.org/officeDocument/2006/relationships/header" Target="header1.xml"/><Relationship Id="rId29" Type="http://schemas.openxmlformats.org/officeDocument/2006/relationships/image" Target="media/image12.png"/><Relationship Id="rId11" Type="http://schemas.openxmlformats.org/officeDocument/2006/relationships/footnotes" Target="footnotes.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s://learn.microsoft.com/en-us/azure/postgresql/flexible-server/concepts-high-availability" TargetMode="External"/><Relationship Id="rId53" Type="http://schemas.openxmlformats.org/officeDocument/2006/relationships/image" Target="media/image28.jpeg"/><Relationship Id="rId5" Type="http://schemas.openxmlformats.org/officeDocument/2006/relationships/customXml" Target="../customXml/item5.xml"/><Relationship Id="rId19" Type="http://schemas.openxmlformats.org/officeDocument/2006/relationships/footer" Target="footer2.xml"/><Relationship Id="rId10" Type="http://schemas.openxmlformats.org/officeDocument/2006/relationships/webSettings" Target="webSettings.xml"/><Relationship Id="rId31" Type="http://schemas.openxmlformats.org/officeDocument/2006/relationships/image" Target="media/image14.png"/><Relationship Id="rId44" Type="http://schemas.openxmlformats.org/officeDocument/2006/relationships/hyperlink" Target="https://learn.microsoft.com/en-us/azure/azure-cache-for-redis/cache-high-availability" TargetMode="External"/><Relationship Id="rId52" Type="http://schemas.openxmlformats.org/officeDocument/2006/relationships/hyperlink" Target="https://www.owasp.org/index.php/Category:OWASP_ModSecurity_Core_Rule_Set_Project" TargetMode="Externa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png"/><Relationship Id="rId22" Type="http://schemas.openxmlformats.org/officeDocument/2006/relationships/header" Target="header3.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learn.microsoft.com/en-us/azure/reliability/reliability-app-service?tabs=graph%2Ccli" TargetMode="External"/><Relationship Id="rId48" Type="http://schemas.openxmlformats.org/officeDocument/2006/relationships/image" Target="media/image24.png"/><Relationship Id="rId56" Type="http://schemas.microsoft.com/office/2011/relationships/people" Target="people.xml"/><Relationship Id="rId8" Type="http://schemas.openxmlformats.org/officeDocument/2006/relationships/styles" Target="styles.xml"/><Relationship Id="rId51" Type="http://schemas.openxmlformats.org/officeDocument/2006/relationships/image" Target="media/image27.pn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footer" Target="footer1.xml"/><Relationship Id="rId25" Type="http://schemas.openxmlformats.org/officeDocument/2006/relationships/image" Target="media/image8.emf"/><Relationship Id="rId33" Type="http://schemas.openxmlformats.org/officeDocument/2006/relationships/image" Target="media/image16.png"/><Relationship Id="rId38" Type="http://schemas.openxmlformats.org/officeDocument/2006/relationships/image" Target="media/image21.emf"/><Relationship Id="rId46" Type="http://schemas.openxmlformats.org/officeDocument/2006/relationships/hyperlink" Target="https://learn.microsoft.com/en-us/azure/aks/availability-zones" TargetMode="External"/><Relationship Id="rId20" Type="http://schemas.openxmlformats.org/officeDocument/2006/relationships/image" Target="media/image4.png"/><Relationship Id="rId41" Type="http://schemas.openxmlformats.org/officeDocument/2006/relationships/hyperlink" Target="https://learn.microsoft.com/en-us/azure/reliability/business-continuity-management-program" TargetMode="External"/><Relationship Id="rId54" Type="http://schemas.openxmlformats.org/officeDocument/2006/relationships/image" Target="media/image29.png"/><Relationship Id="rId1" Type="http://schemas.openxmlformats.org/officeDocument/2006/relationships/customXml" Target="../customXml/item1.xml"/><Relationship Id="rId15" Type="http://schemas.openxmlformats.org/officeDocument/2006/relationships/image" Target="media/image3.pn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25.png"/><Relationship Id="rId5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CC Document" ma:contentTypeID="0x0101003D99FF4BEE06314F802DDB72832DC48E00191A8331E7431B4B81E20B2A3F733BF9" ma:contentTypeVersion="25" ma:contentTypeDescription="" ma:contentTypeScope="" ma:versionID="df00242e57abd4d3d8887220c1a616c1">
  <xsd:schema xmlns:xsd="http://www.w3.org/2001/XMLSchema" xmlns:xs="http://www.w3.org/2001/XMLSchema" xmlns:p="http://schemas.microsoft.com/office/2006/metadata/properties" xmlns:ns2="1f4a6b01-e40e-46b3-9989-096fac0bb3de" xmlns:ns3="aa87dded-092f-4307-b3af-6f24a9f5fab6" targetNamespace="http://schemas.microsoft.com/office/2006/metadata/properties" ma:root="true" ma:fieldsID="fe46e2b59e69e5a7ae6a6f461a8c778e" ns2:_="" ns3:_="">
    <xsd:import namespace="1f4a6b01-e40e-46b3-9989-096fac0bb3de"/>
    <xsd:import namespace="aa87dded-092f-4307-b3af-6f24a9f5fab6"/>
    <xsd:element name="properties">
      <xsd:complexType>
        <xsd:sequence>
          <xsd:element name="documentManagement">
            <xsd:complexType>
              <xsd:all>
                <xsd:element ref="ns2:DCCDepartmentTaxHTField0" minOccurs="0"/>
                <xsd:element ref="ns2:SmartDCCSecurityClassificationTaxHTField0" minOccurs="0"/>
                <xsd:element ref="ns2:DCCReleaseTaxHTField0" minOccurs="0"/>
                <xsd:element ref="ns2:DCCDocumentStatusTaxHTField0" minOccurs="0"/>
                <xsd:element ref="ns2:SmartDCCDocumentTypeTaxHTField0"/>
                <xsd:element ref="ns2:TaxCatchAllLabel" minOccurs="0"/>
                <xsd:element ref="ns2:TaxCatchAll" minOccurs="0"/>
                <xsd:element ref="ns2:_dlc_DocId" minOccurs="0"/>
                <xsd:element ref="ns2:_dlc_DocIdUrl" minOccurs="0"/>
                <xsd:element ref="ns2:_dlc_DocIdPersistId" minOccurs="0"/>
                <xsd:element ref="ns3:MediaServiceMetadata" minOccurs="0"/>
                <xsd:element ref="ns3:MediaServiceFastMetadata" minOccurs="0"/>
                <xsd:element ref="ns3:MediaServiceObjectDetectorVersions" minOccurs="0"/>
                <xsd:element ref="ns2:SharedWithUsers" minOccurs="0"/>
                <xsd:element ref="ns2:SharedWithDetail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f4a6b01-e40e-46b3-9989-096fac0bb3de" elementFormDefault="qualified">
    <xsd:import namespace="http://schemas.microsoft.com/office/2006/documentManagement/types"/>
    <xsd:import namespace="http://schemas.microsoft.com/office/infopath/2007/PartnerControls"/>
    <xsd:element name="DCCDepartmentTaxHTField0" ma:index="8" ma:taxonomy="true" ma:internalName="DCCDepartmentTaxHTField0" ma:taxonomyFieldName="DCCDepartment" ma:displayName="Department" ma:readOnly="false" ma:default="" ma:fieldId="{b9f9ec24-0bfc-45a9-abdd-d8372c6d0d69}" ma:sspId="0e1c6c84-f403-4bbd-88d7-452781fd505b" ma:termSetId="0f91fb79-d7ea-4103-af5c-528c8aa72ced" ma:anchorId="00000000-0000-0000-0000-000000000000" ma:open="false" ma:isKeyword="false">
      <xsd:complexType>
        <xsd:sequence>
          <xsd:element ref="pc:Terms" minOccurs="0" maxOccurs="1"/>
        </xsd:sequence>
      </xsd:complexType>
    </xsd:element>
    <xsd:element name="SmartDCCSecurityClassificationTaxHTField0" ma:index="10" ma:taxonomy="true" ma:internalName="SmartDCCSecurityClassificationTaxHTField0" ma:taxonomyFieldName="SmartDCCSecurityClassification" ma:displayName="Security Classification" ma:readOnly="false" ma:default="" ma:fieldId="{3e43b1f9-0d18-44d2-bac5-2e9e8a2947a1}" ma:sspId="0e1c6c84-f403-4bbd-88d7-452781fd505b" ma:termSetId="59549b20-0bdd-481f-91a7-af2e6fd79198" ma:anchorId="00000000-0000-0000-0000-000000000000" ma:open="false" ma:isKeyword="false">
      <xsd:complexType>
        <xsd:sequence>
          <xsd:element ref="pc:Terms" minOccurs="0" maxOccurs="1"/>
        </xsd:sequence>
      </xsd:complexType>
    </xsd:element>
    <xsd:element name="DCCReleaseTaxHTField0" ma:index="12" nillable="true" ma:taxonomy="true" ma:internalName="DCCReleaseTaxHTField0" ma:taxonomyFieldName="DCCRelease" ma:displayName="Release" ma:default="" ma:fieldId="{0b72bca7-9f10-45b0-9533-710b1462c703}" ma:sspId="0e1c6c84-f403-4bbd-88d7-452781fd505b" ma:termSetId="36c335b6-936d-4a43-84c0-b60786099ded" ma:anchorId="00000000-0000-0000-0000-000000000000" ma:open="false" ma:isKeyword="false">
      <xsd:complexType>
        <xsd:sequence>
          <xsd:element ref="pc:Terms" minOccurs="0" maxOccurs="1"/>
        </xsd:sequence>
      </xsd:complexType>
    </xsd:element>
    <xsd:element name="DCCDocumentStatusTaxHTField0" ma:index="14" ma:taxonomy="true" ma:internalName="DCCDocumentStatusTaxHTField0" ma:taxonomyFieldName="DCCDocumentStatus" ma:displayName="Document Status" ma:readOnly="false" ma:default="" ma:fieldId="{f5f46dc2-fe38-46ff-9a0e-9e05826f4b0d}" ma:sspId="0e1c6c84-f403-4bbd-88d7-452781fd505b" ma:termSetId="ebae76e0-a2da-4e00-b8fe-cb90c59b09bc" ma:anchorId="00000000-0000-0000-0000-000000000000" ma:open="false" ma:isKeyword="false">
      <xsd:complexType>
        <xsd:sequence>
          <xsd:element ref="pc:Terms" minOccurs="0" maxOccurs="1"/>
        </xsd:sequence>
      </xsd:complexType>
    </xsd:element>
    <xsd:element name="SmartDCCDocumentTypeTaxHTField0" ma:index="16" ma:taxonomy="true" ma:internalName="SmartDCCDocumentTypeTaxHTField0" ma:taxonomyFieldName="SmartDCCDocumentType" ma:displayName="Document Type" ma:readOnly="false" ma:default="" ma:fieldId="{6411331f-21b0-45cd-a1f2-c0d9013dd4f1}" ma:taxonomyMulti="true" ma:sspId="0e1c6c84-f403-4bbd-88d7-452781fd505b" ma:termSetId="07111426-f3e4-4c85-84d5-b8db9132d477" ma:anchorId="00000000-0000-0000-0000-000000000000" ma:open="false" ma:isKeyword="false">
      <xsd:complexType>
        <xsd:sequence>
          <xsd:element ref="pc:Terms" minOccurs="0" maxOccurs="1"/>
        </xsd:sequence>
      </xsd:complexType>
    </xsd:element>
    <xsd:element name="TaxCatchAllLabel" ma:index="18" nillable="true" ma:displayName="Taxonomy Catch All Column1" ma:hidden="true" ma:list="{4bd2186c-5472-43c0-83d9-b25e1468b2dc}" ma:internalName="TaxCatchAllLabel" ma:readOnly="true" ma:showField="CatchAllDataLabel" ma:web="1f4a6b01-e40e-46b3-9989-096fac0bb3de">
      <xsd:complexType>
        <xsd:complexContent>
          <xsd:extension base="dms:MultiChoiceLookup">
            <xsd:sequence>
              <xsd:element name="Value" type="dms:Lookup" maxOccurs="unbounded" minOccurs="0" nillable="true"/>
            </xsd:sequence>
          </xsd:extension>
        </xsd:complexContent>
      </xsd:complexType>
    </xsd:element>
    <xsd:element name="TaxCatchAll" ma:index="19" nillable="true" ma:displayName="Taxonomy Catch All Column" ma:hidden="true" ma:list="{4bd2186c-5472-43c0-83d9-b25e1468b2dc}" ma:internalName="TaxCatchAll" ma:showField="CatchAllData" ma:web="1f4a6b01-e40e-46b3-9989-096fac0bb3de">
      <xsd:complexType>
        <xsd:complexContent>
          <xsd:extension base="dms:MultiChoiceLookup">
            <xsd:sequence>
              <xsd:element name="Value" type="dms:Lookup" maxOccurs="unbounded" minOccurs="0" nillable="true"/>
            </xsd:sequence>
          </xsd:extension>
        </xsd:complexContent>
      </xsd:complexType>
    </xsd:element>
    <xsd:element name="_dlc_DocId" ma:index="20" nillable="true" ma:displayName="Document ID Value" ma:description="The value of the document ID assigned to this item." ma:indexed="true" ma:internalName="_dlc_DocId" ma:readOnly="true">
      <xsd:simpleType>
        <xsd:restriction base="dms:Text"/>
      </xsd:simpleType>
    </xsd:element>
    <xsd:element name="_dlc_DocIdUrl" ma:index="21"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22" nillable="true" ma:displayName="Persist ID" ma:description="Keep ID on add." ma:hidden="true" ma:internalName="_dlc_DocIdPersistId" ma:readOnly="true">
      <xsd:simpleType>
        <xsd:restriction base="dms:Boolean"/>
      </xsd:simpleType>
    </xsd:element>
    <xsd:element name="SharedWithUsers" ma:index="2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7"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a87dded-092f-4307-b3af-6f24a9f5fab6" elementFormDefault="qualified">
    <xsd:import namespace="http://schemas.microsoft.com/office/2006/documentManagement/types"/>
    <xsd:import namespace="http://schemas.microsoft.com/office/infopath/2007/PartnerControls"/>
    <xsd:element name="MediaServiceMetadata" ma:index="23" nillable="true" ma:displayName="MediaServiceMetadata" ma:hidden="true" ma:internalName="MediaServiceMetadata" ma:readOnly="true">
      <xsd:simpleType>
        <xsd:restriction base="dms:Note"/>
      </xsd:simpleType>
    </xsd:element>
    <xsd:element name="MediaServiceFastMetadata" ma:index="24" nillable="true" ma:displayName="MediaServiceFastMetadata" ma:hidden="true" ma:internalName="MediaServiceFastMetadata" ma:readOnly="true">
      <xsd:simpleType>
        <xsd:restriction base="dms:Note"/>
      </xsd:simpleType>
    </xsd:element>
    <xsd:element name="MediaServiceObjectDetectorVersions" ma:index="25" nillable="true" ma:displayName="MediaServiceObjectDetectorVersions" ma:hidden="true" ma:indexed="true" ma:internalName="MediaServiceObjectDetectorVersions" ma:readOnly="true">
      <xsd:simpleType>
        <xsd:restriction base="dms:Text"/>
      </xsd:simpleType>
    </xsd:element>
    <xsd:element name="MediaServiceSearchProperties" ma:index="28"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p:properties xmlns:p="http://schemas.microsoft.com/office/2006/metadata/properties" xmlns:xsi="http://www.w3.org/2001/XMLSchema-instance">
  <documentManagement>
    <SharedWithUsers xmlns="1f4a6b01-e40e-46b3-9989-096fac0bb3de">
      <UserInfo>
        <DisplayName>Wilfred Yung (UK)</DisplayName>
        <AccountId>329</AccountId>
        <AccountType/>
      </UserInfo>
      <UserInfo>
        <DisplayName>Minakshi Phadke (UK) - Accenture</DisplayName>
        <AccountId>259</AccountId>
        <AccountType/>
      </UserInfo>
      <UserInfo>
        <DisplayName>Dan Nita</DisplayName>
        <AccountId>377</AccountId>
        <AccountType/>
      </UserInfo>
      <UserInfo>
        <DisplayName>Rouhollah Alavi</DisplayName>
        <AccountId>379</AccountId>
        <AccountType/>
      </UserInfo>
      <UserInfo>
        <DisplayName>Srikanth Jella 01</DisplayName>
        <AccountId>378</AccountId>
        <AccountType/>
      </UserInfo>
      <UserInfo>
        <DisplayName>David Ambler (UK)</DisplayName>
        <AccountId>489</AccountId>
        <AccountType/>
      </UserInfo>
      <UserInfo>
        <DisplayName>Michael Saunders (UK)</DisplayName>
        <AccountId>19</AccountId>
        <AccountType/>
      </UserInfo>
    </SharedWithUsers>
    <TaxCatchAll xmlns="1f4a6b01-e40e-46b3-9989-096fac0bb3de" xsi:nil="true"/>
    <DCCDocumentStatusTaxHTField0 xmlns="1f4a6b01-e40e-46b3-9989-096fac0bb3de">
      <Terms xmlns="http://schemas.microsoft.com/office/infopath/2007/PartnerControls"/>
    </DCCDocumentStatusTaxHTField0>
    <SmartDCCSecurityClassificationTaxHTField0 xmlns="1f4a6b01-e40e-46b3-9989-096fac0bb3de">
      <Terms xmlns="http://schemas.microsoft.com/office/infopath/2007/PartnerControls"/>
    </SmartDCCSecurityClassificationTaxHTField0>
    <TaxCatchAllLabel xmlns="1f4a6b01-e40e-46b3-9989-096fac0bb3de" xsi:nil="true"/>
    <DCCReleaseTaxHTField0 xmlns="1f4a6b01-e40e-46b3-9989-096fac0bb3de">
      <Terms xmlns="http://schemas.microsoft.com/office/infopath/2007/PartnerControls"/>
    </DCCReleaseTaxHTField0>
    <DCCDepartmentTaxHTField0 xmlns="1f4a6b01-e40e-46b3-9989-096fac0bb3de">
      <Terms xmlns="http://schemas.microsoft.com/office/infopath/2007/PartnerControls"/>
    </DCCDepartmentTaxHTField0>
    <SmartDCCDocumentTypeTaxHTField0 xmlns="1f4a6b01-e40e-46b3-9989-096fac0bb3de">
      <Terms xmlns="http://schemas.microsoft.com/office/infopath/2007/PartnerControls"/>
    </SmartDCCDocumentTypeTaxHTField0>
    <_dlc_DocId xmlns="1f4a6b01-e40e-46b3-9989-096fac0bb3de">7FE45SK3HQNZ-1194548835-725</_dlc_DocId>
    <_dlc_DocIdUrl xmlns="1f4a6b01-e40e-46b3-9989-096fac0bb3de">
      <Url>https://smartdcc.sharepoint.com/sites/SMETS2CommercialContractExtensionsProject/_layouts/15/DocIdRedir.aspx?ID=7FE45SK3HQNZ-1194548835-725</Url>
      <Description>7FE45SK3HQNZ-1194548835-725</Description>
    </_dlc_DocIdUrl>
  </documentManagement>
</p:properties>
</file>

<file path=customXml/item6.xml><?xml version="1.0" encoding="utf-8"?>
<?mso-contentType ?>
<spe:Receivers xmlns:spe="http://schemas.microsoft.com/sharepoint/events"/>
</file>

<file path=customXml/itemProps1.xml><?xml version="1.0" encoding="utf-8"?>
<ds:datastoreItem xmlns:ds="http://schemas.openxmlformats.org/officeDocument/2006/customXml" ds:itemID="{FCFA4986-7810-4C2B-A615-E9C00F9B4D96}"/>
</file>

<file path=customXml/itemProps2.xml><?xml version="1.0" encoding="utf-8"?>
<ds:datastoreItem xmlns:ds="http://schemas.openxmlformats.org/officeDocument/2006/customXml" ds:itemID="{7A477DF7-39A0-4CF8-BC10-5923E4548EEE}"/>
</file>

<file path=customXml/itemProps3.xml><?xml version="1.0" encoding="utf-8"?>
<ds:datastoreItem xmlns:ds="http://schemas.openxmlformats.org/officeDocument/2006/customXml" ds:itemID="{94960D8F-4128-411B-AD8A-9A13A0BE2696}"/>
</file>

<file path=customXml/itemProps4.xml><?xml version="1.0" encoding="utf-8"?>
<ds:datastoreItem xmlns:ds="http://schemas.openxmlformats.org/officeDocument/2006/customXml" ds:itemID="{193F8B0B-3A56-A34B-BBD4-07B5C7A1E001}">
  <ds:schemaRefs>
    <ds:schemaRef ds:uri="http://schemas.openxmlformats.org/officeDocument/2006/bibliography"/>
  </ds:schemaRefs>
</ds:datastoreItem>
</file>

<file path=customXml/itemProps5.xml><?xml version="1.0" encoding="utf-8"?>
<ds:datastoreItem xmlns:ds="http://schemas.openxmlformats.org/officeDocument/2006/customXml" ds:itemID="{5166ABFD-2D13-4560-8341-3462CC48D556}">
  <ds:schemaRefs>
    <ds:schemaRef ds:uri="http://schemas.microsoft.com/office/2006/metadata/properties"/>
    <ds:schemaRef ds:uri="309ea106-2a53-4bac-bf2a-c3e0296d36fe"/>
    <ds:schemaRef ds:uri="af099861-8497-4a35-8ea8-f127fb0f0918"/>
    <ds:schemaRef ds:uri="http://schemas.microsoft.com/office/infopath/2007/PartnerControls"/>
  </ds:schemaRefs>
</ds:datastoreItem>
</file>

<file path=customXml/itemProps6.xml><?xml version="1.0" encoding="utf-8"?>
<ds:datastoreItem xmlns:ds="http://schemas.openxmlformats.org/officeDocument/2006/customXml" ds:itemID="{24B1DAE8-6829-4F2F-A874-223E24100198}">
  <ds:schemaRefs>
    <ds:schemaRef ds:uri="http://schemas.microsoft.com/sharepoint/event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99</Pages>
  <Words>30005</Words>
  <Characters>171035</Characters>
  <Application>Microsoft Office Word</Application>
  <DocSecurity>0</DocSecurity>
  <Lines>1425</Lines>
  <Paragraphs>401</Paragraphs>
  <ScaleCrop>false</ScaleCrop>
  <Manager/>
  <Company>O2</Company>
  <LinksUpToDate>false</LinksUpToDate>
  <CharactersWithSpaces>200639</CharactersWithSpaces>
  <SharedDoc>false</SharedDoc>
  <HyperlinkBase/>
  <HLinks>
    <vt:vector size="966" baseType="variant">
      <vt:variant>
        <vt:i4>7274508</vt:i4>
      </vt:variant>
      <vt:variant>
        <vt:i4>1158</vt:i4>
      </vt:variant>
      <vt:variant>
        <vt:i4>0</vt:i4>
      </vt:variant>
      <vt:variant>
        <vt:i4>5</vt:i4>
      </vt:variant>
      <vt:variant>
        <vt:lpwstr>https://www.owasp.org/index.php/Category:OWASP_ModSecurity_Core_Rule_Set_Project</vt:lpwstr>
      </vt:variant>
      <vt:variant>
        <vt:lpwstr/>
      </vt:variant>
      <vt:variant>
        <vt:i4>7798823</vt:i4>
      </vt:variant>
      <vt:variant>
        <vt:i4>1146</vt:i4>
      </vt:variant>
      <vt:variant>
        <vt:i4>0</vt:i4>
      </vt:variant>
      <vt:variant>
        <vt:i4>5</vt:i4>
      </vt:variant>
      <vt:variant>
        <vt:lpwstr>https://learn.microsoft.com/en-us/azure/load-balancer/load-balancer-standard-availability-zones</vt:lpwstr>
      </vt:variant>
      <vt:variant>
        <vt:lpwstr/>
      </vt:variant>
      <vt:variant>
        <vt:i4>8323134</vt:i4>
      </vt:variant>
      <vt:variant>
        <vt:i4>1143</vt:i4>
      </vt:variant>
      <vt:variant>
        <vt:i4>0</vt:i4>
      </vt:variant>
      <vt:variant>
        <vt:i4>5</vt:i4>
      </vt:variant>
      <vt:variant>
        <vt:lpwstr>https://learn.microsoft.com/en-us/azure/aks/availability-zones</vt:lpwstr>
      </vt:variant>
      <vt:variant>
        <vt:lpwstr/>
      </vt:variant>
      <vt:variant>
        <vt:i4>4259913</vt:i4>
      </vt:variant>
      <vt:variant>
        <vt:i4>1140</vt:i4>
      </vt:variant>
      <vt:variant>
        <vt:i4>0</vt:i4>
      </vt:variant>
      <vt:variant>
        <vt:i4>5</vt:i4>
      </vt:variant>
      <vt:variant>
        <vt:lpwstr>https://learn.microsoft.com/en-us/azure/postgresql/flexible-server/concepts-high-availability</vt:lpwstr>
      </vt:variant>
      <vt:variant>
        <vt:lpwstr/>
      </vt:variant>
      <vt:variant>
        <vt:i4>7864418</vt:i4>
      </vt:variant>
      <vt:variant>
        <vt:i4>1137</vt:i4>
      </vt:variant>
      <vt:variant>
        <vt:i4>0</vt:i4>
      </vt:variant>
      <vt:variant>
        <vt:i4>5</vt:i4>
      </vt:variant>
      <vt:variant>
        <vt:lpwstr>https://learn.microsoft.com/en-us/azure/azure-cache-for-redis/cache-high-availability</vt:lpwstr>
      </vt:variant>
      <vt:variant>
        <vt:lpwstr>zone-redundancy</vt:lpwstr>
      </vt:variant>
      <vt:variant>
        <vt:i4>1704011</vt:i4>
      </vt:variant>
      <vt:variant>
        <vt:i4>1134</vt:i4>
      </vt:variant>
      <vt:variant>
        <vt:i4>0</vt:i4>
      </vt:variant>
      <vt:variant>
        <vt:i4>5</vt:i4>
      </vt:variant>
      <vt:variant>
        <vt:lpwstr>https://learn.microsoft.com/en-us/azure/reliability/reliability-app-service?tabs=graph%2Ccli</vt:lpwstr>
      </vt:variant>
      <vt:variant>
        <vt:lpwstr>disaster-recovery-in-single-region-geography</vt:lpwstr>
      </vt:variant>
      <vt:variant>
        <vt:i4>5111817</vt:i4>
      </vt:variant>
      <vt:variant>
        <vt:i4>1131</vt:i4>
      </vt:variant>
      <vt:variant>
        <vt:i4>0</vt:i4>
      </vt:variant>
      <vt:variant>
        <vt:i4>5</vt:i4>
      </vt:variant>
      <vt:variant>
        <vt:lpwstr>https://www.microsoft.com/licensing/docs/view/Service-Level-Agreements-SLA-for-Online-Services?lang=1</vt:lpwstr>
      </vt:variant>
      <vt:variant>
        <vt:lpwstr/>
      </vt:variant>
      <vt:variant>
        <vt:i4>655449</vt:i4>
      </vt:variant>
      <vt:variant>
        <vt:i4>1128</vt:i4>
      </vt:variant>
      <vt:variant>
        <vt:i4>0</vt:i4>
      </vt:variant>
      <vt:variant>
        <vt:i4>5</vt:i4>
      </vt:variant>
      <vt:variant>
        <vt:lpwstr>https://learn.microsoft.com/en-us/azure/reliability/business-continuity-management-program</vt:lpwstr>
      </vt:variant>
      <vt:variant>
        <vt:lpwstr>shared-responsibility-model</vt:lpwstr>
      </vt:variant>
      <vt:variant>
        <vt:i4>1114165</vt:i4>
      </vt:variant>
      <vt:variant>
        <vt:i4>932</vt:i4>
      </vt:variant>
      <vt:variant>
        <vt:i4>0</vt:i4>
      </vt:variant>
      <vt:variant>
        <vt:i4>5</vt:i4>
      </vt:variant>
      <vt:variant>
        <vt:lpwstr/>
      </vt:variant>
      <vt:variant>
        <vt:lpwstr>_Toc167978411</vt:lpwstr>
      </vt:variant>
      <vt:variant>
        <vt:i4>1114165</vt:i4>
      </vt:variant>
      <vt:variant>
        <vt:i4>926</vt:i4>
      </vt:variant>
      <vt:variant>
        <vt:i4>0</vt:i4>
      </vt:variant>
      <vt:variant>
        <vt:i4>5</vt:i4>
      </vt:variant>
      <vt:variant>
        <vt:lpwstr/>
      </vt:variant>
      <vt:variant>
        <vt:lpwstr>_Toc167978410</vt:lpwstr>
      </vt:variant>
      <vt:variant>
        <vt:i4>1048629</vt:i4>
      </vt:variant>
      <vt:variant>
        <vt:i4>920</vt:i4>
      </vt:variant>
      <vt:variant>
        <vt:i4>0</vt:i4>
      </vt:variant>
      <vt:variant>
        <vt:i4>5</vt:i4>
      </vt:variant>
      <vt:variant>
        <vt:lpwstr/>
      </vt:variant>
      <vt:variant>
        <vt:lpwstr>_Toc167978409</vt:lpwstr>
      </vt:variant>
      <vt:variant>
        <vt:i4>1048629</vt:i4>
      </vt:variant>
      <vt:variant>
        <vt:i4>914</vt:i4>
      </vt:variant>
      <vt:variant>
        <vt:i4>0</vt:i4>
      </vt:variant>
      <vt:variant>
        <vt:i4>5</vt:i4>
      </vt:variant>
      <vt:variant>
        <vt:lpwstr/>
      </vt:variant>
      <vt:variant>
        <vt:lpwstr>_Toc167978408</vt:lpwstr>
      </vt:variant>
      <vt:variant>
        <vt:i4>1048629</vt:i4>
      </vt:variant>
      <vt:variant>
        <vt:i4>908</vt:i4>
      </vt:variant>
      <vt:variant>
        <vt:i4>0</vt:i4>
      </vt:variant>
      <vt:variant>
        <vt:i4>5</vt:i4>
      </vt:variant>
      <vt:variant>
        <vt:lpwstr/>
      </vt:variant>
      <vt:variant>
        <vt:lpwstr>_Toc167978407</vt:lpwstr>
      </vt:variant>
      <vt:variant>
        <vt:i4>1048629</vt:i4>
      </vt:variant>
      <vt:variant>
        <vt:i4>902</vt:i4>
      </vt:variant>
      <vt:variant>
        <vt:i4>0</vt:i4>
      </vt:variant>
      <vt:variant>
        <vt:i4>5</vt:i4>
      </vt:variant>
      <vt:variant>
        <vt:lpwstr/>
      </vt:variant>
      <vt:variant>
        <vt:lpwstr>_Toc167978406</vt:lpwstr>
      </vt:variant>
      <vt:variant>
        <vt:i4>1048629</vt:i4>
      </vt:variant>
      <vt:variant>
        <vt:i4>896</vt:i4>
      </vt:variant>
      <vt:variant>
        <vt:i4>0</vt:i4>
      </vt:variant>
      <vt:variant>
        <vt:i4>5</vt:i4>
      </vt:variant>
      <vt:variant>
        <vt:lpwstr/>
      </vt:variant>
      <vt:variant>
        <vt:lpwstr>_Toc167978405</vt:lpwstr>
      </vt:variant>
      <vt:variant>
        <vt:i4>1048629</vt:i4>
      </vt:variant>
      <vt:variant>
        <vt:i4>890</vt:i4>
      </vt:variant>
      <vt:variant>
        <vt:i4>0</vt:i4>
      </vt:variant>
      <vt:variant>
        <vt:i4>5</vt:i4>
      </vt:variant>
      <vt:variant>
        <vt:lpwstr/>
      </vt:variant>
      <vt:variant>
        <vt:lpwstr>_Toc167978404</vt:lpwstr>
      </vt:variant>
      <vt:variant>
        <vt:i4>1048629</vt:i4>
      </vt:variant>
      <vt:variant>
        <vt:i4>884</vt:i4>
      </vt:variant>
      <vt:variant>
        <vt:i4>0</vt:i4>
      </vt:variant>
      <vt:variant>
        <vt:i4>5</vt:i4>
      </vt:variant>
      <vt:variant>
        <vt:lpwstr/>
      </vt:variant>
      <vt:variant>
        <vt:lpwstr>_Toc167978403</vt:lpwstr>
      </vt:variant>
      <vt:variant>
        <vt:i4>1048629</vt:i4>
      </vt:variant>
      <vt:variant>
        <vt:i4>878</vt:i4>
      </vt:variant>
      <vt:variant>
        <vt:i4>0</vt:i4>
      </vt:variant>
      <vt:variant>
        <vt:i4>5</vt:i4>
      </vt:variant>
      <vt:variant>
        <vt:lpwstr/>
      </vt:variant>
      <vt:variant>
        <vt:lpwstr>_Toc167978402</vt:lpwstr>
      </vt:variant>
      <vt:variant>
        <vt:i4>1048629</vt:i4>
      </vt:variant>
      <vt:variant>
        <vt:i4>872</vt:i4>
      </vt:variant>
      <vt:variant>
        <vt:i4>0</vt:i4>
      </vt:variant>
      <vt:variant>
        <vt:i4>5</vt:i4>
      </vt:variant>
      <vt:variant>
        <vt:lpwstr/>
      </vt:variant>
      <vt:variant>
        <vt:lpwstr>_Toc167978401</vt:lpwstr>
      </vt:variant>
      <vt:variant>
        <vt:i4>1048629</vt:i4>
      </vt:variant>
      <vt:variant>
        <vt:i4>866</vt:i4>
      </vt:variant>
      <vt:variant>
        <vt:i4>0</vt:i4>
      </vt:variant>
      <vt:variant>
        <vt:i4>5</vt:i4>
      </vt:variant>
      <vt:variant>
        <vt:lpwstr/>
      </vt:variant>
      <vt:variant>
        <vt:lpwstr>_Toc167978400</vt:lpwstr>
      </vt:variant>
      <vt:variant>
        <vt:i4>1638450</vt:i4>
      </vt:variant>
      <vt:variant>
        <vt:i4>860</vt:i4>
      </vt:variant>
      <vt:variant>
        <vt:i4>0</vt:i4>
      </vt:variant>
      <vt:variant>
        <vt:i4>5</vt:i4>
      </vt:variant>
      <vt:variant>
        <vt:lpwstr/>
      </vt:variant>
      <vt:variant>
        <vt:lpwstr>_Toc167978399</vt:lpwstr>
      </vt:variant>
      <vt:variant>
        <vt:i4>1638450</vt:i4>
      </vt:variant>
      <vt:variant>
        <vt:i4>854</vt:i4>
      </vt:variant>
      <vt:variant>
        <vt:i4>0</vt:i4>
      </vt:variant>
      <vt:variant>
        <vt:i4>5</vt:i4>
      </vt:variant>
      <vt:variant>
        <vt:lpwstr/>
      </vt:variant>
      <vt:variant>
        <vt:lpwstr>_Toc167978398</vt:lpwstr>
      </vt:variant>
      <vt:variant>
        <vt:i4>1638450</vt:i4>
      </vt:variant>
      <vt:variant>
        <vt:i4>848</vt:i4>
      </vt:variant>
      <vt:variant>
        <vt:i4>0</vt:i4>
      </vt:variant>
      <vt:variant>
        <vt:i4>5</vt:i4>
      </vt:variant>
      <vt:variant>
        <vt:lpwstr/>
      </vt:variant>
      <vt:variant>
        <vt:lpwstr>_Toc167978397</vt:lpwstr>
      </vt:variant>
      <vt:variant>
        <vt:i4>1638450</vt:i4>
      </vt:variant>
      <vt:variant>
        <vt:i4>842</vt:i4>
      </vt:variant>
      <vt:variant>
        <vt:i4>0</vt:i4>
      </vt:variant>
      <vt:variant>
        <vt:i4>5</vt:i4>
      </vt:variant>
      <vt:variant>
        <vt:lpwstr/>
      </vt:variant>
      <vt:variant>
        <vt:lpwstr>_Toc167978396</vt:lpwstr>
      </vt:variant>
      <vt:variant>
        <vt:i4>1638450</vt:i4>
      </vt:variant>
      <vt:variant>
        <vt:i4>836</vt:i4>
      </vt:variant>
      <vt:variant>
        <vt:i4>0</vt:i4>
      </vt:variant>
      <vt:variant>
        <vt:i4>5</vt:i4>
      </vt:variant>
      <vt:variant>
        <vt:lpwstr/>
      </vt:variant>
      <vt:variant>
        <vt:lpwstr>_Toc167978395</vt:lpwstr>
      </vt:variant>
      <vt:variant>
        <vt:i4>1638450</vt:i4>
      </vt:variant>
      <vt:variant>
        <vt:i4>830</vt:i4>
      </vt:variant>
      <vt:variant>
        <vt:i4>0</vt:i4>
      </vt:variant>
      <vt:variant>
        <vt:i4>5</vt:i4>
      </vt:variant>
      <vt:variant>
        <vt:lpwstr/>
      </vt:variant>
      <vt:variant>
        <vt:lpwstr>_Toc167978394</vt:lpwstr>
      </vt:variant>
      <vt:variant>
        <vt:i4>1638450</vt:i4>
      </vt:variant>
      <vt:variant>
        <vt:i4>824</vt:i4>
      </vt:variant>
      <vt:variant>
        <vt:i4>0</vt:i4>
      </vt:variant>
      <vt:variant>
        <vt:i4>5</vt:i4>
      </vt:variant>
      <vt:variant>
        <vt:lpwstr/>
      </vt:variant>
      <vt:variant>
        <vt:lpwstr>_Toc167978393</vt:lpwstr>
      </vt:variant>
      <vt:variant>
        <vt:i4>1638450</vt:i4>
      </vt:variant>
      <vt:variant>
        <vt:i4>818</vt:i4>
      </vt:variant>
      <vt:variant>
        <vt:i4>0</vt:i4>
      </vt:variant>
      <vt:variant>
        <vt:i4>5</vt:i4>
      </vt:variant>
      <vt:variant>
        <vt:lpwstr/>
      </vt:variant>
      <vt:variant>
        <vt:lpwstr>_Toc167978392</vt:lpwstr>
      </vt:variant>
      <vt:variant>
        <vt:i4>1638450</vt:i4>
      </vt:variant>
      <vt:variant>
        <vt:i4>812</vt:i4>
      </vt:variant>
      <vt:variant>
        <vt:i4>0</vt:i4>
      </vt:variant>
      <vt:variant>
        <vt:i4>5</vt:i4>
      </vt:variant>
      <vt:variant>
        <vt:lpwstr/>
      </vt:variant>
      <vt:variant>
        <vt:lpwstr>_Toc167978391</vt:lpwstr>
      </vt:variant>
      <vt:variant>
        <vt:i4>1638450</vt:i4>
      </vt:variant>
      <vt:variant>
        <vt:i4>806</vt:i4>
      </vt:variant>
      <vt:variant>
        <vt:i4>0</vt:i4>
      </vt:variant>
      <vt:variant>
        <vt:i4>5</vt:i4>
      </vt:variant>
      <vt:variant>
        <vt:lpwstr/>
      </vt:variant>
      <vt:variant>
        <vt:lpwstr>_Toc167978390</vt:lpwstr>
      </vt:variant>
      <vt:variant>
        <vt:i4>1572914</vt:i4>
      </vt:variant>
      <vt:variant>
        <vt:i4>800</vt:i4>
      </vt:variant>
      <vt:variant>
        <vt:i4>0</vt:i4>
      </vt:variant>
      <vt:variant>
        <vt:i4>5</vt:i4>
      </vt:variant>
      <vt:variant>
        <vt:lpwstr/>
      </vt:variant>
      <vt:variant>
        <vt:lpwstr>_Toc167978389</vt:lpwstr>
      </vt:variant>
      <vt:variant>
        <vt:i4>1572914</vt:i4>
      </vt:variant>
      <vt:variant>
        <vt:i4>794</vt:i4>
      </vt:variant>
      <vt:variant>
        <vt:i4>0</vt:i4>
      </vt:variant>
      <vt:variant>
        <vt:i4>5</vt:i4>
      </vt:variant>
      <vt:variant>
        <vt:lpwstr/>
      </vt:variant>
      <vt:variant>
        <vt:lpwstr>_Toc167978388</vt:lpwstr>
      </vt:variant>
      <vt:variant>
        <vt:i4>1572914</vt:i4>
      </vt:variant>
      <vt:variant>
        <vt:i4>788</vt:i4>
      </vt:variant>
      <vt:variant>
        <vt:i4>0</vt:i4>
      </vt:variant>
      <vt:variant>
        <vt:i4>5</vt:i4>
      </vt:variant>
      <vt:variant>
        <vt:lpwstr/>
      </vt:variant>
      <vt:variant>
        <vt:lpwstr>_Toc167978387</vt:lpwstr>
      </vt:variant>
      <vt:variant>
        <vt:i4>1572914</vt:i4>
      </vt:variant>
      <vt:variant>
        <vt:i4>782</vt:i4>
      </vt:variant>
      <vt:variant>
        <vt:i4>0</vt:i4>
      </vt:variant>
      <vt:variant>
        <vt:i4>5</vt:i4>
      </vt:variant>
      <vt:variant>
        <vt:lpwstr/>
      </vt:variant>
      <vt:variant>
        <vt:lpwstr>_Toc167978386</vt:lpwstr>
      </vt:variant>
      <vt:variant>
        <vt:i4>1572914</vt:i4>
      </vt:variant>
      <vt:variant>
        <vt:i4>776</vt:i4>
      </vt:variant>
      <vt:variant>
        <vt:i4>0</vt:i4>
      </vt:variant>
      <vt:variant>
        <vt:i4>5</vt:i4>
      </vt:variant>
      <vt:variant>
        <vt:lpwstr/>
      </vt:variant>
      <vt:variant>
        <vt:lpwstr>_Toc167978385</vt:lpwstr>
      </vt:variant>
      <vt:variant>
        <vt:i4>1572914</vt:i4>
      </vt:variant>
      <vt:variant>
        <vt:i4>770</vt:i4>
      </vt:variant>
      <vt:variant>
        <vt:i4>0</vt:i4>
      </vt:variant>
      <vt:variant>
        <vt:i4>5</vt:i4>
      </vt:variant>
      <vt:variant>
        <vt:lpwstr/>
      </vt:variant>
      <vt:variant>
        <vt:lpwstr>_Toc167978384</vt:lpwstr>
      </vt:variant>
      <vt:variant>
        <vt:i4>1572914</vt:i4>
      </vt:variant>
      <vt:variant>
        <vt:i4>764</vt:i4>
      </vt:variant>
      <vt:variant>
        <vt:i4>0</vt:i4>
      </vt:variant>
      <vt:variant>
        <vt:i4>5</vt:i4>
      </vt:variant>
      <vt:variant>
        <vt:lpwstr/>
      </vt:variant>
      <vt:variant>
        <vt:lpwstr>_Toc167978383</vt:lpwstr>
      </vt:variant>
      <vt:variant>
        <vt:i4>1572914</vt:i4>
      </vt:variant>
      <vt:variant>
        <vt:i4>758</vt:i4>
      </vt:variant>
      <vt:variant>
        <vt:i4>0</vt:i4>
      </vt:variant>
      <vt:variant>
        <vt:i4>5</vt:i4>
      </vt:variant>
      <vt:variant>
        <vt:lpwstr/>
      </vt:variant>
      <vt:variant>
        <vt:lpwstr>_Toc167978382</vt:lpwstr>
      </vt:variant>
      <vt:variant>
        <vt:i4>1572914</vt:i4>
      </vt:variant>
      <vt:variant>
        <vt:i4>752</vt:i4>
      </vt:variant>
      <vt:variant>
        <vt:i4>0</vt:i4>
      </vt:variant>
      <vt:variant>
        <vt:i4>5</vt:i4>
      </vt:variant>
      <vt:variant>
        <vt:lpwstr/>
      </vt:variant>
      <vt:variant>
        <vt:lpwstr>_Toc167978381</vt:lpwstr>
      </vt:variant>
      <vt:variant>
        <vt:i4>1572914</vt:i4>
      </vt:variant>
      <vt:variant>
        <vt:i4>746</vt:i4>
      </vt:variant>
      <vt:variant>
        <vt:i4>0</vt:i4>
      </vt:variant>
      <vt:variant>
        <vt:i4>5</vt:i4>
      </vt:variant>
      <vt:variant>
        <vt:lpwstr/>
      </vt:variant>
      <vt:variant>
        <vt:lpwstr>_Toc167978380</vt:lpwstr>
      </vt:variant>
      <vt:variant>
        <vt:i4>1507378</vt:i4>
      </vt:variant>
      <vt:variant>
        <vt:i4>740</vt:i4>
      </vt:variant>
      <vt:variant>
        <vt:i4>0</vt:i4>
      </vt:variant>
      <vt:variant>
        <vt:i4>5</vt:i4>
      </vt:variant>
      <vt:variant>
        <vt:lpwstr/>
      </vt:variant>
      <vt:variant>
        <vt:lpwstr>_Toc167978379</vt:lpwstr>
      </vt:variant>
      <vt:variant>
        <vt:i4>1507378</vt:i4>
      </vt:variant>
      <vt:variant>
        <vt:i4>734</vt:i4>
      </vt:variant>
      <vt:variant>
        <vt:i4>0</vt:i4>
      </vt:variant>
      <vt:variant>
        <vt:i4>5</vt:i4>
      </vt:variant>
      <vt:variant>
        <vt:lpwstr/>
      </vt:variant>
      <vt:variant>
        <vt:lpwstr>_Toc167978378</vt:lpwstr>
      </vt:variant>
      <vt:variant>
        <vt:i4>1507378</vt:i4>
      </vt:variant>
      <vt:variant>
        <vt:i4>728</vt:i4>
      </vt:variant>
      <vt:variant>
        <vt:i4>0</vt:i4>
      </vt:variant>
      <vt:variant>
        <vt:i4>5</vt:i4>
      </vt:variant>
      <vt:variant>
        <vt:lpwstr/>
      </vt:variant>
      <vt:variant>
        <vt:lpwstr>_Toc167978377</vt:lpwstr>
      </vt:variant>
      <vt:variant>
        <vt:i4>1507378</vt:i4>
      </vt:variant>
      <vt:variant>
        <vt:i4>722</vt:i4>
      </vt:variant>
      <vt:variant>
        <vt:i4>0</vt:i4>
      </vt:variant>
      <vt:variant>
        <vt:i4>5</vt:i4>
      </vt:variant>
      <vt:variant>
        <vt:lpwstr/>
      </vt:variant>
      <vt:variant>
        <vt:lpwstr>_Toc167978376</vt:lpwstr>
      </vt:variant>
      <vt:variant>
        <vt:i4>1507378</vt:i4>
      </vt:variant>
      <vt:variant>
        <vt:i4>716</vt:i4>
      </vt:variant>
      <vt:variant>
        <vt:i4>0</vt:i4>
      </vt:variant>
      <vt:variant>
        <vt:i4>5</vt:i4>
      </vt:variant>
      <vt:variant>
        <vt:lpwstr/>
      </vt:variant>
      <vt:variant>
        <vt:lpwstr>_Toc167978375</vt:lpwstr>
      </vt:variant>
      <vt:variant>
        <vt:i4>1507378</vt:i4>
      </vt:variant>
      <vt:variant>
        <vt:i4>710</vt:i4>
      </vt:variant>
      <vt:variant>
        <vt:i4>0</vt:i4>
      </vt:variant>
      <vt:variant>
        <vt:i4>5</vt:i4>
      </vt:variant>
      <vt:variant>
        <vt:lpwstr/>
      </vt:variant>
      <vt:variant>
        <vt:lpwstr>_Toc167978374</vt:lpwstr>
      </vt:variant>
      <vt:variant>
        <vt:i4>1507378</vt:i4>
      </vt:variant>
      <vt:variant>
        <vt:i4>704</vt:i4>
      </vt:variant>
      <vt:variant>
        <vt:i4>0</vt:i4>
      </vt:variant>
      <vt:variant>
        <vt:i4>5</vt:i4>
      </vt:variant>
      <vt:variant>
        <vt:lpwstr/>
      </vt:variant>
      <vt:variant>
        <vt:lpwstr>_Toc167978373</vt:lpwstr>
      </vt:variant>
      <vt:variant>
        <vt:i4>1507378</vt:i4>
      </vt:variant>
      <vt:variant>
        <vt:i4>698</vt:i4>
      </vt:variant>
      <vt:variant>
        <vt:i4>0</vt:i4>
      </vt:variant>
      <vt:variant>
        <vt:i4>5</vt:i4>
      </vt:variant>
      <vt:variant>
        <vt:lpwstr/>
      </vt:variant>
      <vt:variant>
        <vt:lpwstr>_Toc167978372</vt:lpwstr>
      </vt:variant>
      <vt:variant>
        <vt:i4>1507378</vt:i4>
      </vt:variant>
      <vt:variant>
        <vt:i4>692</vt:i4>
      </vt:variant>
      <vt:variant>
        <vt:i4>0</vt:i4>
      </vt:variant>
      <vt:variant>
        <vt:i4>5</vt:i4>
      </vt:variant>
      <vt:variant>
        <vt:lpwstr/>
      </vt:variant>
      <vt:variant>
        <vt:lpwstr>_Toc167978371</vt:lpwstr>
      </vt:variant>
      <vt:variant>
        <vt:i4>1507378</vt:i4>
      </vt:variant>
      <vt:variant>
        <vt:i4>686</vt:i4>
      </vt:variant>
      <vt:variant>
        <vt:i4>0</vt:i4>
      </vt:variant>
      <vt:variant>
        <vt:i4>5</vt:i4>
      </vt:variant>
      <vt:variant>
        <vt:lpwstr/>
      </vt:variant>
      <vt:variant>
        <vt:lpwstr>_Toc167978370</vt:lpwstr>
      </vt:variant>
      <vt:variant>
        <vt:i4>1441842</vt:i4>
      </vt:variant>
      <vt:variant>
        <vt:i4>680</vt:i4>
      </vt:variant>
      <vt:variant>
        <vt:i4>0</vt:i4>
      </vt:variant>
      <vt:variant>
        <vt:i4>5</vt:i4>
      </vt:variant>
      <vt:variant>
        <vt:lpwstr/>
      </vt:variant>
      <vt:variant>
        <vt:lpwstr>_Toc167978369</vt:lpwstr>
      </vt:variant>
      <vt:variant>
        <vt:i4>1441842</vt:i4>
      </vt:variant>
      <vt:variant>
        <vt:i4>674</vt:i4>
      </vt:variant>
      <vt:variant>
        <vt:i4>0</vt:i4>
      </vt:variant>
      <vt:variant>
        <vt:i4>5</vt:i4>
      </vt:variant>
      <vt:variant>
        <vt:lpwstr/>
      </vt:variant>
      <vt:variant>
        <vt:lpwstr>_Toc167978368</vt:lpwstr>
      </vt:variant>
      <vt:variant>
        <vt:i4>1441842</vt:i4>
      </vt:variant>
      <vt:variant>
        <vt:i4>668</vt:i4>
      </vt:variant>
      <vt:variant>
        <vt:i4>0</vt:i4>
      </vt:variant>
      <vt:variant>
        <vt:i4>5</vt:i4>
      </vt:variant>
      <vt:variant>
        <vt:lpwstr/>
      </vt:variant>
      <vt:variant>
        <vt:lpwstr>_Toc167978367</vt:lpwstr>
      </vt:variant>
      <vt:variant>
        <vt:i4>1441842</vt:i4>
      </vt:variant>
      <vt:variant>
        <vt:i4>662</vt:i4>
      </vt:variant>
      <vt:variant>
        <vt:i4>0</vt:i4>
      </vt:variant>
      <vt:variant>
        <vt:i4>5</vt:i4>
      </vt:variant>
      <vt:variant>
        <vt:lpwstr/>
      </vt:variant>
      <vt:variant>
        <vt:lpwstr>_Toc167978366</vt:lpwstr>
      </vt:variant>
      <vt:variant>
        <vt:i4>1441842</vt:i4>
      </vt:variant>
      <vt:variant>
        <vt:i4>656</vt:i4>
      </vt:variant>
      <vt:variant>
        <vt:i4>0</vt:i4>
      </vt:variant>
      <vt:variant>
        <vt:i4>5</vt:i4>
      </vt:variant>
      <vt:variant>
        <vt:lpwstr/>
      </vt:variant>
      <vt:variant>
        <vt:lpwstr>_Toc167978365</vt:lpwstr>
      </vt:variant>
      <vt:variant>
        <vt:i4>1441842</vt:i4>
      </vt:variant>
      <vt:variant>
        <vt:i4>650</vt:i4>
      </vt:variant>
      <vt:variant>
        <vt:i4>0</vt:i4>
      </vt:variant>
      <vt:variant>
        <vt:i4>5</vt:i4>
      </vt:variant>
      <vt:variant>
        <vt:lpwstr/>
      </vt:variant>
      <vt:variant>
        <vt:lpwstr>_Toc167978364</vt:lpwstr>
      </vt:variant>
      <vt:variant>
        <vt:i4>1441842</vt:i4>
      </vt:variant>
      <vt:variant>
        <vt:i4>644</vt:i4>
      </vt:variant>
      <vt:variant>
        <vt:i4>0</vt:i4>
      </vt:variant>
      <vt:variant>
        <vt:i4>5</vt:i4>
      </vt:variant>
      <vt:variant>
        <vt:lpwstr/>
      </vt:variant>
      <vt:variant>
        <vt:lpwstr>_Toc167978363</vt:lpwstr>
      </vt:variant>
      <vt:variant>
        <vt:i4>1441842</vt:i4>
      </vt:variant>
      <vt:variant>
        <vt:i4>638</vt:i4>
      </vt:variant>
      <vt:variant>
        <vt:i4>0</vt:i4>
      </vt:variant>
      <vt:variant>
        <vt:i4>5</vt:i4>
      </vt:variant>
      <vt:variant>
        <vt:lpwstr/>
      </vt:variant>
      <vt:variant>
        <vt:lpwstr>_Toc167978362</vt:lpwstr>
      </vt:variant>
      <vt:variant>
        <vt:i4>1441842</vt:i4>
      </vt:variant>
      <vt:variant>
        <vt:i4>632</vt:i4>
      </vt:variant>
      <vt:variant>
        <vt:i4>0</vt:i4>
      </vt:variant>
      <vt:variant>
        <vt:i4>5</vt:i4>
      </vt:variant>
      <vt:variant>
        <vt:lpwstr/>
      </vt:variant>
      <vt:variant>
        <vt:lpwstr>_Toc167978361</vt:lpwstr>
      </vt:variant>
      <vt:variant>
        <vt:i4>1441842</vt:i4>
      </vt:variant>
      <vt:variant>
        <vt:i4>626</vt:i4>
      </vt:variant>
      <vt:variant>
        <vt:i4>0</vt:i4>
      </vt:variant>
      <vt:variant>
        <vt:i4>5</vt:i4>
      </vt:variant>
      <vt:variant>
        <vt:lpwstr/>
      </vt:variant>
      <vt:variant>
        <vt:lpwstr>_Toc167978360</vt:lpwstr>
      </vt:variant>
      <vt:variant>
        <vt:i4>1376306</vt:i4>
      </vt:variant>
      <vt:variant>
        <vt:i4>620</vt:i4>
      </vt:variant>
      <vt:variant>
        <vt:i4>0</vt:i4>
      </vt:variant>
      <vt:variant>
        <vt:i4>5</vt:i4>
      </vt:variant>
      <vt:variant>
        <vt:lpwstr/>
      </vt:variant>
      <vt:variant>
        <vt:lpwstr>_Toc167978359</vt:lpwstr>
      </vt:variant>
      <vt:variant>
        <vt:i4>1376306</vt:i4>
      </vt:variant>
      <vt:variant>
        <vt:i4>614</vt:i4>
      </vt:variant>
      <vt:variant>
        <vt:i4>0</vt:i4>
      </vt:variant>
      <vt:variant>
        <vt:i4>5</vt:i4>
      </vt:variant>
      <vt:variant>
        <vt:lpwstr/>
      </vt:variant>
      <vt:variant>
        <vt:lpwstr>_Toc167978358</vt:lpwstr>
      </vt:variant>
      <vt:variant>
        <vt:i4>1376306</vt:i4>
      </vt:variant>
      <vt:variant>
        <vt:i4>608</vt:i4>
      </vt:variant>
      <vt:variant>
        <vt:i4>0</vt:i4>
      </vt:variant>
      <vt:variant>
        <vt:i4>5</vt:i4>
      </vt:variant>
      <vt:variant>
        <vt:lpwstr/>
      </vt:variant>
      <vt:variant>
        <vt:lpwstr>_Toc167978357</vt:lpwstr>
      </vt:variant>
      <vt:variant>
        <vt:i4>1376306</vt:i4>
      </vt:variant>
      <vt:variant>
        <vt:i4>602</vt:i4>
      </vt:variant>
      <vt:variant>
        <vt:i4>0</vt:i4>
      </vt:variant>
      <vt:variant>
        <vt:i4>5</vt:i4>
      </vt:variant>
      <vt:variant>
        <vt:lpwstr/>
      </vt:variant>
      <vt:variant>
        <vt:lpwstr>_Toc167978356</vt:lpwstr>
      </vt:variant>
      <vt:variant>
        <vt:i4>1376306</vt:i4>
      </vt:variant>
      <vt:variant>
        <vt:i4>596</vt:i4>
      </vt:variant>
      <vt:variant>
        <vt:i4>0</vt:i4>
      </vt:variant>
      <vt:variant>
        <vt:i4>5</vt:i4>
      </vt:variant>
      <vt:variant>
        <vt:lpwstr/>
      </vt:variant>
      <vt:variant>
        <vt:lpwstr>_Toc167978355</vt:lpwstr>
      </vt:variant>
      <vt:variant>
        <vt:i4>1376306</vt:i4>
      </vt:variant>
      <vt:variant>
        <vt:i4>590</vt:i4>
      </vt:variant>
      <vt:variant>
        <vt:i4>0</vt:i4>
      </vt:variant>
      <vt:variant>
        <vt:i4>5</vt:i4>
      </vt:variant>
      <vt:variant>
        <vt:lpwstr/>
      </vt:variant>
      <vt:variant>
        <vt:lpwstr>_Toc167978354</vt:lpwstr>
      </vt:variant>
      <vt:variant>
        <vt:i4>1376306</vt:i4>
      </vt:variant>
      <vt:variant>
        <vt:i4>584</vt:i4>
      </vt:variant>
      <vt:variant>
        <vt:i4>0</vt:i4>
      </vt:variant>
      <vt:variant>
        <vt:i4>5</vt:i4>
      </vt:variant>
      <vt:variant>
        <vt:lpwstr/>
      </vt:variant>
      <vt:variant>
        <vt:lpwstr>_Toc167978353</vt:lpwstr>
      </vt:variant>
      <vt:variant>
        <vt:i4>1376306</vt:i4>
      </vt:variant>
      <vt:variant>
        <vt:i4>578</vt:i4>
      </vt:variant>
      <vt:variant>
        <vt:i4>0</vt:i4>
      </vt:variant>
      <vt:variant>
        <vt:i4>5</vt:i4>
      </vt:variant>
      <vt:variant>
        <vt:lpwstr/>
      </vt:variant>
      <vt:variant>
        <vt:lpwstr>_Toc167978352</vt:lpwstr>
      </vt:variant>
      <vt:variant>
        <vt:i4>1376306</vt:i4>
      </vt:variant>
      <vt:variant>
        <vt:i4>572</vt:i4>
      </vt:variant>
      <vt:variant>
        <vt:i4>0</vt:i4>
      </vt:variant>
      <vt:variant>
        <vt:i4>5</vt:i4>
      </vt:variant>
      <vt:variant>
        <vt:lpwstr/>
      </vt:variant>
      <vt:variant>
        <vt:lpwstr>_Toc167978351</vt:lpwstr>
      </vt:variant>
      <vt:variant>
        <vt:i4>1376306</vt:i4>
      </vt:variant>
      <vt:variant>
        <vt:i4>566</vt:i4>
      </vt:variant>
      <vt:variant>
        <vt:i4>0</vt:i4>
      </vt:variant>
      <vt:variant>
        <vt:i4>5</vt:i4>
      </vt:variant>
      <vt:variant>
        <vt:lpwstr/>
      </vt:variant>
      <vt:variant>
        <vt:lpwstr>_Toc167978350</vt:lpwstr>
      </vt:variant>
      <vt:variant>
        <vt:i4>1310770</vt:i4>
      </vt:variant>
      <vt:variant>
        <vt:i4>560</vt:i4>
      </vt:variant>
      <vt:variant>
        <vt:i4>0</vt:i4>
      </vt:variant>
      <vt:variant>
        <vt:i4>5</vt:i4>
      </vt:variant>
      <vt:variant>
        <vt:lpwstr/>
      </vt:variant>
      <vt:variant>
        <vt:lpwstr>_Toc167978349</vt:lpwstr>
      </vt:variant>
      <vt:variant>
        <vt:i4>1310770</vt:i4>
      </vt:variant>
      <vt:variant>
        <vt:i4>554</vt:i4>
      </vt:variant>
      <vt:variant>
        <vt:i4>0</vt:i4>
      </vt:variant>
      <vt:variant>
        <vt:i4>5</vt:i4>
      </vt:variant>
      <vt:variant>
        <vt:lpwstr/>
      </vt:variant>
      <vt:variant>
        <vt:lpwstr>_Toc167978348</vt:lpwstr>
      </vt:variant>
      <vt:variant>
        <vt:i4>1310770</vt:i4>
      </vt:variant>
      <vt:variant>
        <vt:i4>548</vt:i4>
      </vt:variant>
      <vt:variant>
        <vt:i4>0</vt:i4>
      </vt:variant>
      <vt:variant>
        <vt:i4>5</vt:i4>
      </vt:variant>
      <vt:variant>
        <vt:lpwstr/>
      </vt:variant>
      <vt:variant>
        <vt:lpwstr>_Toc167978347</vt:lpwstr>
      </vt:variant>
      <vt:variant>
        <vt:i4>1310770</vt:i4>
      </vt:variant>
      <vt:variant>
        <vt:i4>542</vt:i4>
      </vt:variant>
      <vt:variant>
        <vt:i4>0</vt:i4>
      </vt:variant>
      <vt:variant>
        <vt:i4>5</vt:i4>
      </vt:variant>
      <vt:variant>
        <vt:lpwstr/>
      </vt:variant>
      <vt:variant>
        <vt:lpwstr>_Toc167978346</vt:lpwstr>
      </vt:variant>
      <vt:variant>
        <vt:i4>1310770</vt:i4>
      </vt:variant>
      <vt:variant>
        <vt:i4>536</vt:i4>
      </vt:variant>
      <vt:variant>
        <vt:i4>0</vt:i4>
      </vt:variant>
      <vt:variant>
        <vt:i4>5</vt:i4>
      </vt:variant>
      <vt:variant>
        <vt:lpwstr/>
      </vt:variant>
      <vt:variant>
        <vt:lpwstr>_Toc167978345</vt:lpwstr>
      </vt:variant>
      <vt:variant>
        <vt:i4>1310770</vt:i4>
      </vt:variant>
      <vt:variant>
        <vt:i4>530</vt:i4>
      </vt:variant>
      <vt:variant>
        <vt:i4>0</vt:i4>
      </vt:variant>
      <vt:variant>
        <vt:i4>5</vt:i4>
      </vt:variant>
      <vt:variant>
        <vt:lpwstr/>
      </vt:variant>
      <vt:variant>
        <vt:lpwstr>_Toc167978344</vt:lpwstr>
      </vt:variant>
      <vt:variant>
        <vt:i4>1310770</vt:i4>
      </vt:variant>
      <vt:variant>
        <vt:i4>524</vt:i4>
      </vt:variant>
      <vt:variant>
        <vt:i4>0</vt:i4>
      </vt:variant>
      <vt:variant>
        <vt:i4>5</vt:i4>
      </vt:variant>
      <vt:variant>
        <vt:lpwstr/>
      </vt:variant>
      <vt:variant>
        <vt:lpwstr>_Toc167978343</vt:lpwstr>
      </vt:variant>
      <vt:variant>
        <vt:i4>1310770</vt:i4>
      </vt:variant>
      <vt:variant>
        <vt:i4>518</vt:i4>
      </vt:variant>
      <vt:variant>
        <vt:i4>0</vt:i4>
      </vt:variant>
      <vt:variant>
        <vt:i4>5</vt:i4>
      </vt:variant>
      <vt:variant>
        <vt:lpwstr/>
      </vt:variant>
      <vt:variant>
        <vt:lpwstr>_Toc167978342</vt:lpwstr>
      </vt:variant>
      <vt:variant>
        <vt:i4>1310770</vt:i4>
      </vt:variant>
      <vt:variant>
        <vt:i4>512</vt:i4>
      </vt:variant>
      <vt:variant>
        <vt:i4>0</vt:i4>
      </vt:variant>
      <vt:variant>
        <vt:i4>5</vt:i4>
      </vt:variant>
      <vt:variant>
        <vt:lpwstr/>
      </vt:variant>
      <vt:variant>
        <vt:lpwstr>_Toc167978341</vt:lpwstr>
      </vt:variant>
      <vt:variant>
        <vt:i4>1310770</vt:i4>
      </vt:variant>
      <vt:variant>
        <vt:i4>506</vt:i4>
      </vt:variant>
      <vt:variant>
        <vt:i4>0</vt:i4>
      </vt:variant>
      <vt:variant>
        <vt:i4>5</vt:i4>
      </vt:variant>
      <vt:variant>
        <vt:lpwstr/>
      </vt:variant>
      <vt:variant>
        <vt:lpwstr>_Toc167978340</vt:lpwstr>
      </vt:variant>
      <vt:variant>
        <vt:i4>1245234</vt:i4>
      </vt:variant>
      <vt:variant>
        <vt:i4>500</vt:i4>
      </vt:variant>
      <vt:variant>
        <vt:i4>0</vt:i4>
      </vt:variant>
      <vt:variant>
        <vt:i4>5</vt:i4>
      </vt:variant>
      <vt:variant>
        <vt:lpwstr/>
      </vt:variant>
      <vt:variant>
        <vt:lpwstr>_Toc167978339</vt:lpwstr>
      </vt:variant>
      <vt:variant>
        <vt:i4>1245234</vt:i4>
      </vt:variant>
      <vt:variant>
        <vt:i4>494</vt:i4>
      </vt:variant>
      <vt:variant>
        <vt:i4>0</vt:i4>
      </vt:variant>
      <vt:variant>
        <vt:i4>5</vt:i4>
      </vt:variant>
      <vt:variant>
        <vt:lpwstr/>
      </vt:variant>
      <vt:variant>
        <vt:lpwstr>_Toc167978338</vt:lpwstr>
      </vt:variant>
      <vt:variant>
        <vt:i4>1245234</vt:i4>
      </vt:variant>
      <vt:variant>
        <vt:i4>488</vt:i4>
      </vt:variant>
      <vt:variant>
        <vt:i4>0</vt:i4>
      </vt:variant>
      <vt:variant>
        <vt:i4>5</vt:i4>
      </vt:variant>
      <vt:variant>
        <vt:lpwstr/>
      </vt:variant>
      <vt:variant>
        <vt:lpwstr>_Toc167978337</vt:lpwstr>
      </vt:variant>
      <vt:variant>
        <vt:i4>1245234</vt:i4>
      </vt:variant>
      <vt:variant>
        <vt:i4>482</vt:i4>
      </vt:variant>
      <vt:variant>
        <vt:i4>0</vt:i4>
      </vt:variant>
      <vt:variant>
        <vt:i4>5</vt:i4>
      </vt:variant>
      <vt:variant>
        <vt:lpwstr/>
      </vt:variant>
      <vt:variant>
        <vt:lpwstr>_Toc167978336</vt:lpwstr>
      </vt:variant>
      <vt:variant>
        <vt:i4>1245234</vt:i4>
      </vt:variant>
      <vt:variant>
        <vt:i4>476</vt:i4>
      </vt:variant>
      <vt:variant>
        <vt:i4>0</vt:i4>
      </vt:variant>
      <vt:variant>
        <vt:i4>5</vt:i4>
      </vt:variant>
      <vt:variant>
        <vt:lpwstr/>
      </vt:variant>
      <vt:variant>
        <vt:lpwstr>_Toc167978335</vt:lpwstr>
      </vt:variant>
      <vt:variant>
        <vt:i4>1245234</vt:i4>
      </vt:variant>
      <vt:variant>
        <vt:i4>470</vt:i4>
      </vt:variant>
      <vt:variant>
        <vt:i4>0</vt:i4>
      </vt:variant>
      <vt:variant>
        <vt:i4>5</vt:i4>
      </vt:variant>
      <vt:variant>
        <vt:lpwstr/>
      </vt:variant>
      <vt:variant>
        <vt:lpwstr>_Toc167978334</vt:lpwstr>
      </vt:variant>
      <vt:variant>
        <vt:i4>1245234</vt:i4>
      </vt:variant>
      <vt:variant>
        <vt:i4>464</vt:i4>
      </vt:variant>
      <vt:variant>
        <vt:i4>0</vt:i4>
      </vt:variant>
      <vt:variant>
        <vt:i4>5</vt:i4>
      </vt:variant>
      <vt:variant>
        <vt:lpwstr/>
      </vt:variant>
      <vt:variant>
        <vt:lpwstr>_Toc167978333</vt:lpwstr>
      </vt:variant>
      <vt:variant>
        <vt:i4>1245234</vt:i4>
      </vt:variant>
      <vt:variant>
        <vt:i4>458</vt:i4>
      </vt:variant>
      <vt:variant>
        <vt:i4>0</vt:i4>
      </vt:variant>
      <vt:variant>
        <vt:i4>5</vt:i4>
      </vt:variant>
      <vt:variant>
        <vt:lpwstr/>
      </vt:variant>
      <vt:variant>
        <vt:lpwstr>_Toc167978332</vt:lpwstr>
      </vt:variant>
      <vt:variant>
        <vt:i4>1245234</vt:i4>
      </vt:variant>
      <vt:variant>
        <vt:i4>452</vt:i4>
      </vt:variant>
      <vt:variant>
        <vt:i4>0</vt:i4>
      </vt:variant>
      <vt:variant>
        <vt:i4>5</vt:i4>
      </vt:variant>
      <vt:variant>
        <vt:lpwstr/>
      </vt:variant>
      <vt:variant>
        <vt:lpwstr>_Toc167978331</vt:lpwstr>
      </vt:variant>
      <vt:variant>
        <vt:i4>1245234</vt:i4>
      </vt:variant>
      <vt:variant>
        <vt:i4>446</vt:i4>
      </vt:variant>
      <vt:variant>
        <vt:i4>0</vt:i4>
      </vt:variant>
      <vt:variant>
        <vt:i4>5</vt:i4>
      </vt:variant>
      <vt:variant>
        <vt:lpwstr/>
      </vt:variant>
      <vt:variant>
        <vt:lpwstr>_Toc167978330</vt:lpwstr>
      </vt:variant>
      <vt:variant>
        <vt:i4>1179698</vt:i4>
      </vt:variant>
      <vt:variant>
        <vt:i4>440</vt:i4>
      </vt:variant>
      <vt:variant>
        <vt:i4>0</vt:i4>
      </vt:variant>
      <vt:variant>
        <vt:i4>5</vt:i4>
      </vt:variant>
      <vt:variant>
        <vt:lpwstr/>
      </vt:variant>
      <vt:variant>
        <vt:lpwstr>_Toc167978329</vt:lpwstr>
      </vt:variant>
      <vt:variant>
        <vt:i4>1179698</vt:i4>
      </vt:variant>
      <vt:variant>
        <vt:i4>434</vt:i4>
      </vt:variant>
      <vt:variant>
        <vt:i4>0</vt:i4>
      </vt:variant>
      <vt:variant>
        <vt:i4>5</vt:i4>
      </vt:variant>
      <vt:variant>
        <vt:lpwstr/>
      </vt:variant>
      <vt:variant>
        <vt:lpwstr>_Toc167978328</vt:lpwstr>
      </vt:variant>
      <vt:variant>
        <vt:i4>1179698</vt:i4>
      </vt:variant>
      <vt:variant>
        <vt:i4>428</vt:i4>
      </vt:variant>
      <vt:variant>
        <vt:i4>0</vt:i4>
      </vt:variant>
      <vt:variant>
        <vt:i4>5</vt:i4>
      </vt:variant>
      <vt:variant>
        <vt:lpwstr/>
      </vt:variant>
      <vt:variant>
        <vt:lpwstr>_Toc167978327</vt:lpwstr>
      </vt:variant>
      <vt:variant>
        <vt:i4>1179698</vt:i4>
      </vt:variant>
      <vt:variant>
        <vt:i4>422</vt:i4>
      </vt:variant>
      <vt:variant>
        <vt:i4>0</vt:i4>
      </vt:variant>
      <vt:variant>
        <vt:i4>5</vt:i4>
      </vt:variant>
      <vt:variant>
        <vt:lpwstr/>
      </vt:variant>
      <vt:variant>
        <vt:lpwstr>_Toc167978326</vt:lpwstr>
      </vt:variant>
      <vt:variant>
        <vt:i4>1179698</vt:i4>
      </vt:variant>
      <vt:variant>
        <vt:i4>416</vt:i4>
      </vt:variant>
      <vt:variant>
        <vt:i4>0</vt:i4>
      </vt:variant>
      <vt:variant>
        <vt:i4>5</vt:i4>
      </vt:variant>
      <vt:variant>
        <vt:lpwstr/>
      </vt:variant>
      <vt:variant>
        <vt:lpwstr>_Toc167978325</vt:lpwstr>
      </vt:variant>
      <vt:variant>
        <vt:i4>1179698</vt:i4>
      </vt:variant>
      <vt:variant>
        <vt:i4>410</vt:i4>
      </vt:variant>
      <vt:variant>
        <vt:i4>0</vt:i4>
      </vt:variant>
      <vt:variant>
        <vt:i4>5</vt:i4>
      </vt:variant>
      <vt:variant>
        <vt:lpwstr/>
      </vt:variant>
      <vt:variant>
        <vt:lpwstr>_Toc167978324</vt:lpwstr>
      </vt:variant>
      <vt:variant>
        <vt:i4>1179698</vt:i4>
      </vt:variant>
      <vt:variant>
        <vt:i4>404</vt:i4>
      </vt:variant>
      <vt:variant>
        <vt:i4>0</vt:i4>
      </vt:variant>
      <vt:variant>
        <vt:i4>5</vt:i4>
      </vt:variant>
      <vt:variant>
        <vt:lpwstr/>
      </vt:variant>
      <vt:variant>
        <vt:lpwstr>_Toc167978323</vt:lpwstr>
      </vt:variant>
      <vt:variant>
        <vt:i4>1179698</vt:i4>
      </vt:variant>
      <vt:variant>
        <vt:i4>398</vt:i4>
      </vt:variant>
      <vt:variant>
        <vt:i4>0</vt:i4>
      </vt:variant>
      <vt:variant>
        <vt:i4>5</vt:i4>
      </vt:variant>
      <vt:variant>
        <vt:lpwstr/>
      </vt:variant>
      <vt:variant>
        <vt:lpwstr>_Toc167978322</vt:lpwstr>
      </vt:variant>
      <vt:variant>
        <vt:i4>1179698</vt:i4>
      </vt:variant>
      <vt:variant>
        <vt:i4>392</vt:i4>
      </vt:variant>
      <vt:variant>
        <vt:i4>0</vt:i4>
      </vt:variant>
      <vt:variant>
        <vt:i4>5</vt:i4>
      </vt:variant>
      <vt:variant>
        <vt:lpwstr/>
      </vt:variant>
      <vt:variant>
        <vt:lpwstr>_Toc167978321</vt:lpwstr>
      </vt:variant>
      <vt:variant>
        <vt:i4>1179698</vt:i4>
      </vt:variant>
      <vt:variant>
        <vt:i4>386</vt:i4>
      </vt:variant>
      <vt:variant>
        <vt:i4>0</vt:i4>
      </vt:variant>
      <vt:variant>
        <vt:i4>5</vt:i4>
      </vt:variant>
      <vt:variant>
        <vt:lpwstr/>
      </vt:variant>
      <vt:variant>
        <vt:lpwstr>_Toc167978320</vt:lpwstr>
      </vt:variant>
      <vt:variant>
        <vt:i4>1114162</vt:i4>
      </vt:variant>
      <vt:variant>
        <vt:i4>380</vt:i4>
      </vt:variant>
      <vt:variant>
        <vt:i4>0</vt:i4>
      </vt:variant>
      <vt:variant>
        <vt:i4>5</vt:i4>
      </vt:variant>
      <vt:variant>
        <vt:lpwstr/>
      </vt:variant>
      <vt:variant>
        <vt:lpwstr>_Toc167978319</vt:lpwstr>
      </vt:variant>
      <vt:variant>
        <vt:i4>1114162</vt:i4>
      </vt:variant>
      <vt:variant>
        <vt:i4>374</vt:i4>
      </vt:variant>
      <vt:variant>
        <vt:i4>0</vt:i4>
      </vt:variant>
      <vt:variant>
        <vt:i4>5</vt:i4>
      </vt:variant>
      <vt:variant>
        <vt:lpwstr/>
      </vt:variant>
      <vt:variant>
        <vt:lpwstr>_Toc167978318</vt:lpwstr>
      </vt:variant>
      <vt:variant>
        <vt:i4>1114162</vt:i4>
      </vt:variant>
      <vt:variant>
        <vt:i4>368</vt:i4>
      </vt:variant>
      <vt:variant>
        <vt:i4>0</vt:i4>
      </vt:variant>
      <vt:variant>
        <vt:i4>5</vt:i4>
      </vt:variant>
      <vt:variant>
        <vt:lpwstr/>
      </vt:variant>
      <vt:variant>
        <vt:lpwstr>_Toc167978317</vt:lpwstr>
      </vt:variant>
      <vt:variant>
        <vt:i4>1114162</vt:i4>
      </vt:variant>
      <vt:variant>
        <vt:i4>362</vt:i4>
      </vt:variant>
      <vt:variant>
        <vt:i4>0</vt:i4>
      </vt:variant>
      <vt:variant>
        <vt:i4>5</vt:i4>
      </vt:variant>
      <vt:variant>
        <vt:lpwstr/>
      </vt:variant>
      <vt:variant>
        <vt:lpwstr>_Toc167978316</vt:lpwstr>
      </vt:variant>
      <vt:variant>
        <vt:i4>1114162</vt:i4>
      </vt:variant>
      <vt:variant>
        <vt:i4>356</vt:i4>
      </vt:variant>
      <vt:variant>
        <vt:i4>0</vt:i4>
      </vt:variant>
      <vt:variant>
        <vt:i4>5</vt:i4>
      </vt:variant>
      <vt:variant>
        <vt:lpwstr/>
      </vt:variant>
      <vt:variant>
        <vt:lpwstr>_Toc167978315</vt:lpwstr>
      </vt:variant>
      <vt:variant>
        <vt:i4>1114162</vt:i4>
      </vt:variant>
      <vt:variant>
        <vt:i4>350</vt:i4>
      </vt:variant>
      <vt:variant>
        <vt:i4>0</vt:i4>
      </vt:variant>
      <vt:variant>
        <vt:i4>5</vt:i4>
      </vt:variant>
      <vt:variant>
        <vt:lpwstr/>
      </vt:variant>
      <vt:variant>
        <vt:lpwstr>_Toc167978314</vt:lpwstr>
      </vt:variant>
      <vt:variant>
        <vt:i4>1114162</vt:i4>
      </vt:variant>
      <vt:variant>
        <vt:i4>344</vt:i4>
      </vt:variant>
      <vt:variant>
        <vt:i4>0</vt:i4>
      </vt:variant>
      <vt:variant>
        <vt:i4>5</vt:i4>
      </vt:variant>
      <vt:variant>
        <vt:lpwstr/>
      </vt:variant>
      <vt:variant>
        <vt:lpwstr>_Toc167978313</vt:lpwstr>
      </vt:variant>
      <vt:variant>
        <vt:i4>1114162</vt:i4>
      </vt:variant>
      <vt:variant>
        <vt:i4>338</vt:i4>
      </vt:variant>
      <vt:variant>
        <vt:i4>0</vt:i4>
      </vt:variant>
      <vt:variant>
        <vt:i4>5</vt:i4>
      </vt:variant>
      <vt:variant>
        <vt:lpwstr/>
      </vt:variant>
      <vt:variant>
        <vt:lpwstr>_Toc167978312</vt:lpwstr>
      </vt:variant>
      <vt:variant>
        <vt:i4>1114162</vt:i4>
      </vt:variant>
      <vt:variant>
        <vt:i4>332</vt:i4>
      </vt:variant>
      <vt:variant>
        <vt:i4>0</vt:i4>
      </vt:variant>
      <vt:variant>
        <vt:i4>5</vt:i4>
      </vt:variant>
      <vt:variant>
        <vt:lpwstr/>
      </vt:variant>
      <vt:variant>
        <vt:lpwstr>_Toc167978311</vt:lpwstr>
      </vt:variant>
      <vt:variant>
        <vt:i4>1114162</vt:i4>
      </vt:variant>
      <vt:variant>
        <vt:i4>326</vt:i4>
      </vt:variant>
      <vt:variant>
        <vt:i4>0</vt:i4>
      </vt:variant>
      <vt:variant>
        <vt:i4>5</vt:i4>
      </vt:variant>
      <vt:variant>
        <vt:lpwstr/>
      </vt:variant>
      <vt:variant>
        <vt:lpwstr>_Toc167978310</vt:lpwstr>
      </vt:variant>
      <vt:variant>
        <vt:i4>1048626</vt:i4>
      </vt:variant>
      <vt:variant>
        <vt:i4>320</vt:i4>
      </vt:variant>
      <vt:variant>
        <vt:i4>0</vt:i4>
      </vt:variant>
      <vt:variant>
        <vt:i4>5</vt:i4>
      </vt:variant>
      <vt:variant>
        <vt:lpwstr/>
      </vt:variant>
      <vt:variant>
        <vt:lpwstr>_Toc167978309</vt:lpwstr>
      </vt:variant>
      <vt:variant>
        <vt:i4>1048626</vt:i4>
      </vt:variant>
      <vt:variant>
        <vt:i4>314</vt:i4>
      </vt:variant>
      <vt:variant>
        <vt:i4>0</vt:i4>
      </vt:variant>
      <vt:variant>
        <vt:i4>5</vt:i4>
      </vt:variant>
      <vt:variant>
        <vt:lpwstr/>
      </vt:variant>
      <vt:variant>
        <vt:lpwstr>_Toc167978308</vt:lpwstr>
      </vt:variant>
      <vt:variant>
        <vt:i4>1048626</vt:i4>
      </vt:variant>
      <vt:variant>
        <vt:i4>308</vt:i4>
      </vt:variant>
      <vt:variant>
        <vt:i4>0</vt:i4>
      </vt:variant>
      <vt:variant>
        <vt:i4>5</vt:i4>
      </vt:variant>
      <vt:variant>
        <vt:lpwstr/>
      </vt:variant>
      <vt:variant>
        <vt:lpwstr>_Toc167978307</vt:lpwstr>
      </vt:variant>
      <vt:variant>
        <vt:i4>1048626</vt:i4>
      </vt:variant>
      <vt:variant>
        <vt:i4>302</vt:i4>
      </vt:variant>
      <vt:variant>
        <vt:i4>0</vt:i4>
      </vt:variant>
      <vt:variant>
        <vt:i4>5</vt:i4>
      </vt:variant>
      <vt:variant>
        <vt:lpwstr/>
      </vt:variant>
      <vt:variant>
        <vt:lpwstr>_Toc167978306</vt:lpwstr>
      </vt:variant>
      <vt:variant>
        <vt:i4>1048626</vt:i4>
      </vt:variant>
      <vt:variant>
        <vt:i4>296</vt:i4>
      </vt:variant>
      <vt:variant>
        <vt:i4>0</vt:i4>
      </vt:variant>
      <vt:variant>
        <vt:i4>5</vt:i4>
      </vt:variant>
      <vt:variant>
        <vt:lpwstr/>
      </vt:variant>
      <vt:variant>
        <vt:lpwstr>_Toc167978305</vt:lpwstr>
      </vt:variant>
      <vt:variant>
        <vt:i4>1048626</vt:i4>
      </vt:variant>
      <vt:variant>
        <vt:i4>290</vt:i4>
      </vt:variant>
      <vt:variant>
        <vt:i4>0</vt:i4>
      </vt:variant>
      <vt:variant>
        <vt:i4>5</vt:i4>
      </vt:variant>
      <vt:variant>
        <vt:lpwstr/>
      </vt:variant>
      <vt:variant>
        <vt:lpwstr>_Toc167978304</vt:lpwstr>
      </vt:variant>
      <vt:variant>
        <vt:i4>1048626</vt:i4>
      </vt:variant>
      <vt:variant>
        <vt:i4>284</vt:i4>
      </vt:variant>
      <vt:variant>
        <vt:i4>0</vt:i4>
      </vt:variant>
      <vt:variant>
        <vt:i4>5</vt:i4>
      </vt:variant>
      <vt:variant>
        <vt:lpwstr/>
      </vt:variant>
      <vt:variant>
        <vt:lpwstr>_Toc167978303</vt:lpwstr>
      </vt:variant>
      <vt:variant>
        <vt:i4>1048626</vt:i4>
      </vt:variant>
      <vt:variant>
        <vt:i4>278</vt:i4>
      </vt:variant>
      <vt:variant>
        <vt:i4>0</vt:i4>
      </vt:variant>
      <vt:variant>
        <vt:i4>5</vt:i4>
      </vt:variant>
      <vt:variant>
        <vt:lpwstr/>
      </vt:variant>
      <vt:variant>
        <vt:lpwstr>_Toc167978302</vt:lpwstr>
      </vt:variant>
      <vt:variant>
        <vt:i4>1048626</vt:i4>
      </vt:variant>
      <vt:variant>
        <vt:i4>272</vt:i4>
      </vt:variant>
      <vt:variant>
        <vt:i4>0</vt:i4>
      </vt:variant>
      <vt:variant>
        <vt:i4>5</vt:i4>
      </vt:variant>
      <vt:variant>
        <vt:lpwstr/>
      </vt:variant>
      <vt:variant>
        <vt:lpwstr>_Toc167978301</vt:lpwstr>
      </vt:variant>
      <vt:variant>
        <vt:i4>1048626</vt:i4>
      </vt:variant>
      <vt:variant>
        <vt:i4>266</vt:i4>
      </vt:variant>
      <vt:variant>
        <vt:i4>0</vt:i4>
      </vt:variant>
      <vt:variant>
        <vt:i4>5</vt:i4>
      </vt:variant>
      <vt:variant>
        <vt:lpwstr/>
      </vt:variant>
      <vt:variant>
        <vt:lpwstr>_Toc167978300</vt:lpwstr>
      </vt:variant>
      <vt:variant>
        <vt:i4>1638451</vt:i4>
      </vt:variant>
      <vt:variant>
        <vt:i4>260</vt:i4>
      </vt:variant>
      <vt:variant>
        <vt:i4>0</vt:i4>
      </vt:variant>
      <vt:variant>
        <vt:i4>5</vt:i4>
      </vt:variant>
      <vt:variant>
        <vt:lpwstr/>
      </vt:variant>
      <vt:variant>
        <vt:lpwstr>_Toc167978299</vt:lpwstr>
      </vt:variant>
      <vt:variant>
        <vt:i4>1638451</vt:i4>
      </vt:variant>
      <vt:variant>
        <vt:i4>254</vt:i4>
      </vt:variant>
      <vt:variant>
        <vt:i4>0</vt:i4>
      </vt:variant>
      <vt:variant>
        <vt:i4>5</vt:i4>
      </vt:variant>
      <vt:variant>
        <vt:lpwstr/>
      </vt:variant>
      <vt:variant>
        <vt:lpwstr>_Toc167978298</vt:lpwstr>
      </vt:variant>
      <vt:variant>
        <vt:i4>1638451</vt:i4>
      </vt:variant>
      <vt:variant>
        <vt:i4>248</vt:i4>
      </vt:variant>
      <vt:variant>
        <vt:i4>0</vt:i4>
      </vt:variant>
      <vt:variant>
        <vt:i4>5</vt:i4>
      </vt:variant>
      <vt:variant>
        <vt:lpwstr/>
      </vt:variant>
      <vt:variant>
        <vt:lpwstr>_Toc167978297</vt:lpwstr>
      </vt:variant>
      <vt:variant>
        <vt:i4>1638451</vt:i4>
      </vt:variant>
      <vt:variant>
        <vt:i4>242</vt:i4>
      </vt:variant>
      <vt:variant>
        <vt:i4>0</vt:i4>
      </vt:variant>
      <vt:variant>
        <vt:i4>5</vt:i4>
      </vt:variant>
      <vt:variant>
        <vt:lpwstr/>
      </vt:variant>
      <vt:variant>
        <vt:lpwstr>_Toc167978296</vt:lpwstr>
      </vt:variant>
      <vt:variant>
        <vt:i4>1638451</vt:i4>
      </vt:variant>
      <vt:variant>
        <vt:i4>236</vt:i4>
      </vt:variant>
      <vt:variant>
        <vt:i4>0</vt:i4>
      </vt:variant>
      <vt:variant>
        <vt:i4>5</vt:i4>
      </vt:variant>
      <vt:variant>
        <vt:lpwstr/>
      </vt:variant>
      <vt:variant>
        <vt:lpwstr>_Toc167978295</vt:lpwstr>
      </vt:variant>
      <vt:variant>
        <vt:i4>1638451</vt:i4>
      </vt:variant>
      <vt:variant>
        <vt:i4>230</vt:i4>
      </vt:variant>
      <vt:variant>
        <vt:i4>0</vt:i4>
      </vt:variant>
      <vt:variant>
        <vt:i4>5</vt:i4>
      </vt:variant>
      <vt:variant>
        <vt:lpwstr/>
      </vt:variant>
      <vt:variant>
        <vt:lpwstr>_Toc167978294</vt:lpwstr>
      </vt:variant>
      <vt:variant>
        <vt:i4>1638451</vt:i4>
      </vt:variant>
      <vt:variant>
        <vt:i4>224</vt:i4>
      </vt:variant>
      <vt:variant>
        <vt:i4>0</vt:i4>
      </vt:variant>
      <vt:variant>
        <vt:i4>5</vt:i4>
      </vt:variant>
      <vt:variant>
        <vt:lpwstr/>
      </vt:variant>
      <vt:variant>
        <vt:lpwstr>_Toc167978293</vt:lpwstr>
      </vt:variant>
      <vt:variant>
        <vt:i4>1638451</vt:i4>
      </vt:variant>
      <vt:variant>
        <vt:i4>218</vt:i4>
      </vt:variant>
      <vt:variant>
        <vt:i4>0</vt:i4>
      </vt:variant>
      <vt:variant>
        <vt:i4>5</vt:i4>
      </vt:variant>
      <vt:variant>
        <vt:lpwstr/>
      </vt:variant>
      <vt:variant>
        <vt:lpwstr>_Toc167978292</vt:lpwstr>
      </vt:variant>
      <vt:variant>
        <vt:i4>1638451</vt:i4>
      </vt:variant>
      <vt:variant>
        <vt:i4>212</vt:i4>
      </vt:variant>
      <vt:variant>
        <vt:i4>0</vt:i4>
      </vt:variant>
      <vt:variant>
        <vt:i4>5</vt:i4>
      </vt:variant>
      <vt:variant>
        <vt:lpwstr/>
      </vt:variant>
      <vt:variant>
        <vt:lpwstr>_Toc167978291</vt:lpwstr>
      </vt:variant>
      <vt:variant>
        <vt:i4>1638451</vt:i4>
      </vt:variant>
      <vt:variant>
        <vt:i4>206</vt:i4>
      </vt:variant>
      <vt:variant>
        <vt:i4>0</vt:i4>
      </vt:variant>
      <vt:variant>
        <vt:i4>5</vt:i4>
      </vt:variant>
      <vt:variant>
        <vt:lpwstr/>
      </vt:variant>
      <vt:variant>
        <vt:lpwstr>_Toc167978290</vt:lpwstr>
      </vt:variant>
      <vt:variant>
        <vt:i4>1572915</vt:i4>
      </vt:variant>
      <vt:variant>
        <vt:i4>200</vt:i4>
      </vt:variant>
      <vt:variant>
        <vt:i4>0</vt:i4>
      </vt:variant>
      <vt:variant>
        <vt:i4>5</vt:i4>
      </vt:variant>
      <vt:variant>
        <vt:lpwstr/>
      </vt:variant>
      <vt:variant>
        <vt:lpwstr>_Toc167978289</vt:lpwstr>
      </vt:variant>
      <vt:variant>
        <vt:i4>1572915</vt:i4>
      </vt:variant>
      <vt:variant>
        <vt:i4>194</vt:i4>
      </vt:variant>
      <vt:variant>
        <vt:i4>0</vt:i4>
      </vt:variant>
      <vt:variant>
        <vt:i4>5</vt:i4>
      </vt:variant>
      <vt:variant>
        <vt:lpwstr/>
      </vt:variant>
      <vt:variant>
        <vt:lpwstr>_Toc167978288</vt:lpwstr>
      </vt:variant>
      <vt:variant>
        <vt:i4>1572915</vt:i4>
      </vt:variant>
      <vt:variant>
        <vt:i4>188</vt:i4>
      </vt:variant>
      <vt:variant>
        <vt:i4>0</vt:i4>
      </vt:variant>
      <vt:variant>
        <vt:i4>5</vt:i4>
      </vt:variant>
      <vt:variant>
        <vt:lpwstr/>
      </vt:variant>
      <vt:variant>
        <vt:lpwstr>_Toc167978287</vt:lpwstr>
      </vt:variant>
      <vt:variant>
        <vt:i4>1572915</vt:i4>
      </vt:variant>
      <vt:variant>
        <vt:i4>182</vt:i4>
      </vt:variant>
      <vt:variant>
        <vt:i4>0</vt:i4>
      </vt:variant>
      <vt:variant>
        <vt:i4>5</vt:i4>
      </vt:variant>
      <vt:variant>
        <vt:lpwstr/>
      </vt:variant>
      <vt:variant>
        <vt:lpwstr>_Toc167978286</vt:lpwstr>
      </vt:variant>
      <vt:variant>
        <vt:i4>1572915</vt:i4>
      </vt:variant>
      <vt:variant>
        <vt:i4>176</vt:i4>
      </vt:variant>
      <vt:variant>
        <vt:i4>0</vt:i4>
      </vt:variant>
      <vt:variant>
        <vt:i4>5</vt:i4>
      </vt:variant>
      <vt:variant>
        <vt:lpwstr/>
      </vt:variant>
      <vt:variant>
        <vt:lpwstr>_Toc167978285</vt:lpwstr>
      </vt:variant>
      <vt:variant>
        <vt:i4>1572915</vt:i4>
      </vt:variant>
      <vt:variant>
        <vt:i4>170</vt:i4>
      </vt:variant>
      <vt:variant>
        <vt:i4>0</vt:i4>
      </vt:variant>
      <vt:variant>
        <vt:i4>5</vt:i4>
      </vt:variant>
      <vt:variant>
        <vt:lpwstr/>
      </vt:variant>
      <vt:variant>
        <vt:lpwstr>_Toc167978284</vt:lpwstr>
      </vt:variant>
      <vt:variant>
        <vt:i4>1572915</vt:i4>
      </vt:variant>
      <vt:variant>
        <vt:i4>164</vt:i4>
      </vt:variant>
      <vt:variant>
        <vt:i4>0</vt:i4>
      </vt:variant>
      <vt:variant>
        <vt:i4>5</vt:i4>
      </vt:variant>
      <vt:variant>
        <vt:lpwstr/>
      </vt:variant>
      <vt:variant>
        <vt:lpwstr>_Toc167978283</vt:lpwstr>
      </vt:variant>
      <vt:variant>
        <vt:i4>1572915</vt:i4>
      </vt:variant>
      <vt:variant>
        <vt:i4>158</vt:i4>
      </vt:variant>
      <vt:variant>
        <vt:i4>0</vt:i4>
      </vt:variant>
      <vt:variant>
        <vt:i4>5</vt:i4>
      </vt:variant>
      <vt:variant>
        <vt:lpwstr/>
      </vt:variant>
      <vt:variant>
        <vt:lpwstr>_Toc167978282</vt:lpwstr>
      </vt:variant>
      <vt:variant>
        <vt:i4>1572915</vt:i4>
      </vt:variant>
      <vt:variant>
        <vt:i4>152</vt:i4>
      </vt:variant>
      <vt:variant>
        <vt:i4>0</vt:i4>
      </vt:variant>
      <vt:variant>
        <vt:i4>5</vt:i4>
      </vt:variant>
      <vt:variant>
        <vt:lpwstr/>
      </vt:variant>
      <vt:variant>
        <vt:lpwstr>_Toc167978281</vt:lpwstr>
      </vt:variant>
      <vt:variant>
        <vt:i4>1572915</vt:i4>
      </vt:variant>
      <vt:variant>
        <vt:i4>146</vt:i4>
      </vt:variant>
      <vt:variant>
        <vt:i4>0</vt:i4>
      </vt:variant>
      <vt:variant>
        <vt:i4>5</vt:i4>
      </vt:variant>
      <vt:variant>
        <vt:lpwstr/>
      </vt:variant>
      <vt:variant>
        <vt:lpwstr>_Toc167978280</vt:lpwstr>
      </vt:variant>
      <vt:variant>
        <vt:i4>1507379</vt:i4>
      </vt:variant>
      <vt:variant>
        <vt:i4>140</vt:i4>
      </vt:variant>
      <vt:variant>
        <vt:i4>0</vt:i4>
      </vt:variant>
      <vt:variant>
        <vt:i4>5</vt:i4>
      </vt:variant>
      <vt:variant>
        <vt:lpwstr/>
      </vt:variant>
      <vt:variant>
        <vt:lpwstr>_Toc167978279</vt:lpwstr>
      </vt:variant>
      <vt:variant>
        <vt:i4>1507379</vt:i4>
      </vt:variant>
      <vt:variant>
        <vt:i4>134</vt:i4>
      </vt:variant>
      <vt:variant>
        <vt:i4>0</vt:i4>
      </vt:variant>
      <vt:variant>
        <vt:i4>5</vt:i4>
      </vt:variant>
      <vt:variant>
        <vt:lpwstr/>
      </vt:variant>
      <vt:variant>
        <vt:lpwstr>_Toc167978278</vt:lpwstr>
      </vt:variant>
      <vt:variant>
        <vt:i4>1507379</vt:i4>
      </vt:variant>
      <vt:variant>
        <vt:i4>128</vt:i4>
      </vt:variant>
      <vt:variant>
        <vt:i4>0</vt:i4>
      </vt:variant>
      <vt:variant>
        <vt:i4>5</vt:i4>
      </vt:variant>
      <vt:variant>
        <vt:lpwstr/>
      </vt:variant>
      <vt:variant>
        <vt:lpwstr>_Toc167978277</vt:lpwstr>
      </vt:variant>
      <vt:variant>
        <vt:i4>1507379</vt:i4>
      </vt:variant>
      <vt:variant>
        <vt:i4>122</vt:i4>
      </vt:variant>
      <vt:variant>
        <vt:i4>0</vt:i4>
      </vt:variant>
      <vt:variant>
        <vt:i4>5</vt:i4>
      </vt:variant>
      <vt:variant>
        <vt:lpwstr/>
      </vt:variant>
      <vt:variant>
        <vt:lpwstr>_Toc167978276</vt:lpwstr>
      </vt:variant>
      <vt:variant>
        <vt:i4>1507379</vt:i4>
      </vt:variant>
      <vt:variant>
        <vt:i4>116</vt:i4>
      </vt:variant>
      <vt:variant>
        <vt:i4>0</vt:i4>
      </vt:variant>
      <vt:variant>
        <vt:i4>5</vt:i4>
      </vt:variant>
      <vt:variant>
        <vt:lpwstr/>
      </vt:variant>
      <vt:variant>
        <vt:lpwstr>_Toc167978275</vt:lpwstr>
      </vt:variant>
      <vt:variant>
        <vt:i4>1507379</vt:i4>
      </vt:variant>
      <vt:variant>
        <vt:i4>110</vt:i4>
      </vt:variant>
      <vt:variant>
        <vt:i4>0</vt:i4>
      </vt:variant>
      <vt:variant>
        <vt:i4>5</vt:i4>
      </vt:variant>
      <vt:variant>
        <vt:lpwstr/>
      </vt:variant>
      <vt:variant>
        <vt:lpwstr>_Toc167978274</vt:lpwstr>
      </vt:variant>
      <vt:variant>
        <vt:i4>1507379</vt:i4>
      </vt:variant>
      <vt:variant>
        <vt:i4>104</vt:i4>
      </vt:variant>
      <vt:variant>
        <vt:i4>0</vt:i4>
      </vt:variant>
      <vt:variant>
        <vt:i4>5</vt:i4>
      </vt:variant>
      <vt:variant>
        <vt:lpwstr/>
      </vt:variant>
      <vt:variant>
        <vt:lpwstr>_Toc167978273</vt:lpwstr>
      </vt:variant>
      <vt:variant>
        <vt:i4>1507379</vt:i4>
      </vt:variant>
      <vt:variant>
        <vt:i4>98</vt:i4>
      </vt:variant>
      <vt:variant>
        <vt:i4>0</vt:i4>
      </vt:variant>
      <vt:variant>
        <vt:i4>5</vt:i4>
      </vt:variant>
      <vt:variant>
        <vt:lpwstr/>
      </vt:variant>
      <vt:variant>
        <vt:lpwstr>_Toc167978272</vt:lpwstr>
      </vt:variant>
      <vt:variant>
        <vt:i4>1507379</vt:i4>
      </vt:variant>
      <vt:variant>
        <vt:i4>92</vt:i4>
      </vt:variant>
      <vt:variant>
        <vt:i4>0</vt:i4>
      </vt:variant>
      <vt:variant>
        <vt:i4>5</vt:i4>
      </vt:variant>
      <vt:variant>
        <vt:lpwstr/>
      </vt:variant>
      <vt:variant>
        <vt:lpwstr>_Toc167978271</vt:lpwstr>
      </vt:variant>
      <vt:variant>
        <vt:i4>1507379</vt:i4>
      </vt:variant>
      <vt:variant>
        <vt:i4>86</vt:i4>
      </vt:variant>
      <vt:variant>
        <vt:i4>0</vt:i4>
      </vt:variant>
      <vt:variant>
        <vt:i4>5</vt:i4>
      </vt:variant>
      <vt:variant>
        <vt:lpwstr/>
      </vt:variant>
      <vt:variant>
        <vt:lpwstr>_Toc167978270</vt:lpwstr>
      </vt:variant>
      <vt:variant>
        <vt:i4>1441843</vt:i4>
      </vt:variant>
      <vt:variant>
        <vt:i4>80</vt:i4>
      </vt:variant>
      <vt:variant>
        <vt:i4>0</vt:i4>
      </vt:variant>
      <vt:variant>
        <vt:i4>5</vt:i4>
      </vt:variant>
      <vt:variant>
        <vt:lpwstr/>
      </vt:variant>
      <vt:variant>
        <vt:lpwstr>_Toc167978269</vt:lpwstr>
      </vt:variant>
      <vt:variant>
        <vt:i4>1441843</vt:i4>
      </vt:variant>
      <vt:variant>
        <vt:i4>74</vt:i4>
      </vt:variant>
      <vt:variant>
        <vt:i4>0</vt:i4>
      </vt:variant>
      <vt:variant>
        <vt:i4>5</vt:i4>
      </vt:variant>
      <vt:variant>
        <vt:lpwstr/>
      </vt:variant>
      <vt:variant>
        <vt:lpwstr>_Toc167978268</vt:lpwstr>
      </vt:variant>
      <vt:variant>
        <vt:i4>1441843</vt:i4>
      </vt:variant>
      <vt:variant>
        <vt:i4>68</vt:i4>
      </vt:variant>
      <vt:variant>
        <vt:i4>0</vt:i4>
      </vt:variant>
      <vt:variant>
        <vt:i4>5</vt:i4>
      </vt:variant>
      <vt:variant>
        <vt:lpwstr/>
      </vt:variant>
      <vt:variant>
        <vt:lpwstr>_Toc167978267</vt:lpwstr>
      </vt:variant>
      <vt:variant>
        <vt:i4>1441843</vt:i4>
      </vt:variant>
      <vt:variant>
        <vt:i4>62</vt:i4>
      </vt:variant>
      <vt:variant>
        <vt:i4>0</vt:i4>
      </vt:variant>
      <vt:variant>
        <vt:i4>5</vt:i4>
      </vt:variant>
      <vt:variant>
        <vt:lpwstr/>
      </vt:variant>
      <vt:variant>
        <vt:lpwstr>_Toc167978266</vt:lpwstr>
      </vt:variant>
      <vt:variant>
        <vt:i4>1441843</vt:i4>
      </vt:variant>
      <vt:variant>
        <vt:i4>56</vt:i4>
      </vt:variant>
      <vt:variant>
        <vt:i4>0</vt:i4>
      </vt:variant>
      <vt:variant>
        <vt:i4>5</vt:i4>
      </vt:variant>
      <vt:variant>
        <vt:lpwstr/>
      </vt:variant>
      <vt:variant>
        <vt:lpwstr>_Toc167978265</vt:lpwstr>
      </vt:variant>
      <vt:variant>
        <vt:i4>1441843</vt:i4>
      </vt:variant>
      <vt:variant>
        <vt:i4>50</vt:i4>
      </vt:variant>
      <vt:variant>
        <vt:i4>0</vt:i4>
      </vt:variant>
      <vt:variant>
        <vt:i4>5</vt:i4>
      </vt:variant>
      <vt:variant>
        <vt:lpwstr/>
      </vt:variant>
      <vt:variant>
        <vt:lpwstr>_Toc167978264</vt:lpwstr>
      </vt:variant>
      <vt:variant>
        <vt:i4>1441843</vt:i4>
      </vt:variant>
      <vt:variant>
        <vt:i4>44</vt:i4>
      </vt:variant>
      <vt:variant>
        <vt:i4>0</vt:i4>
      </vt:variant>
      <vt:variant>
        <vt:i4>5</vt:i4>
      </vt:variant>
      <vt:variant>
        <vt:lpwstr/>
      </vt:variant>
      <vt:variant>
        <vt:lpwstr>_Toc167978263</vt:lpwstr>
      </vt:variant>
      <vt:variant>
        <vt:i4>1441843</vt:i4>
      </vt:variant>
      <vt:variant>
        <vt:i4>38</vt:i4>
      </vt:variant>
      <vt:variant>
        <vt:i4>0</vt:i4>
      </vt:variant>
      <vt:variant>
        <vt:i4>5</vt:i4>
      </vt:variant>
      <vt:variant>
        <vt:lpwstr/>
      </vt:variant>
      <vt:variant>
        <vt:lpwstr>_Toc167978262</vt:lpwstr>
      </vt:variant>
      <vt:variant>
        <vt:i4>1441843</vt:i4>
      </vt:variant>
      <vt:variant>
        <vt:i4>32</vt:i4>
      </vt:variant>
      <vt:variant>
        <vt:i4>0</vt:i4>
      </vt:variant>
      <vt:variant>
        <vt:i4>5</vt:i4>
      </vt:variant>
      <vt:variant>
        <vt:lpwstr/>
      </vt:variant>
      <vt:variant>
        <vt:lpwstr>_Toc167978261</vt:lpwstr>
      </vt:variant>
      <vt:variant>
        <vt:i4>1441843</vt:i4>
      </vt:variant>
      <vt:variant>
        <vt:i4>26</vt:i4>
      </vt:variant>
      <vt:variant>
        <vt:i4>0</vt:i4>
      </vt:variant>
      <vt:variant>
        <vt:i4>5</vt:i4>
      </vt:variant>
      <vt:variant>
        <vt:lpwstr/>
      </vt:variant>
      <vt:variant>
        <vt:lpwstr>_Toc167978260</vt:lpwstr>
      </vt:variant>
      <vt:variant>
        <vt:i4>1376307</vt:i4>
      </vt:variant>
      <vt:variant>
        <vt:i4>20</vt:i4>
      </vt:variant>
      <vt:variant>
        <vt:i4>0</vt:i4>
      </vt:variant>
      <vt:variant>
        <vt:i4>5</vt:i4>
      </vt:variant>
      <vt:variant>
        <vt:lpwstr/>
      </vt:variant>
      <vt:variant>
        <vt:lpwstr>_Toc167978259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Brezinova Dagmar (UK)</dc:creator>
  <cp:keywords/>
  <dc:description/>
  <cp:lastModifiedBy>Raj Chandrasekaran</cp:lastModifiedBy>
  <cp:revision>4</cp:revision>
  <dcterms:created xsi:type="dcterms:W3CDTF">2024-07-17T10:10:00Z</dcterms:created>
  <dcterms:modified xsi:type="dcterms:W3CDTF">2024-07-29T08:32:00Z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0x0101003D99FF4BEE06314F802DDB72832DC48E00191A8331E7431B4B81E20B2A3F733BF9</vt:lpwstr>
  </property>
  <property fmtid="{D5CDD505-2E9C-101B-9397-08002B2CF9AE}" pid="3" name="Document Type">
    <vt:lpwstr>Deliverable</vt:lpwstr>
  </property>
  <property fmtid="{D5CDD505-2E9C-101B-9397-08002B2CF9AE}" pid="4" name="Order">
    <vt:lpwstr>136700.000000000</vt:lpwstr>
  </property>
  <property fmtid="{D5CDD505-2E9C-101B-9397-08002B2CF9AE}" pid="5" name="MediaServiceImageTags">
    <vt:lpwstr/>
  </property>
  <property fmtid="{D5CDD505-2E9C-101B-9397-08002B2CF9AE}" pid="6" name="MSIP_Label_baac98ac-439a-49a1-8393-40c4a75c0a55_Enabled">
    <vt:lpwstr>true</vt:lpwstr>
  </property>
  <property fmtid="{D5CDD505-2E9C-101B-9397-08002B2CF9AE}" pid="7" name="MSIP_Label_baac98ac-439a-49a1-8393-40c4a75c0a55_SetDate">
    <vt:lpwstr>2024-07-29T08:31:42Z</vt:lpwstr>
  </property>
  <property fmtid="{D5CDD505-2E9C-101B-9397-08002B2CF9AE}" pid="8" name="MSIP_Label_baac98ac-439a-49a1-8393-40c4a75c0a55_Method">
    <vt:lpwstr>Privileged</vt:lpwstr>
  </property>
  <property fmtid="{D5CDD505-2E9C-101B-9397-08002B2CF9AE}" pid="9" name="MSIP_Label_baac98ac-439a-49a1-8393-40c4a75c0a55_Name">
    <vt:lpwstr>Externally Classified</vt:lpwstr>
  </property>
  <property fmtid="{D5CDD505-2E9C-101B-9397-08002B2CF9AE}" pid="10" name="MSIP_Label_baac98ac-439a-49a1-8393-40c4a75c0a55_SiteId">
    <vt:lpwstr>d77ea84a-f7fd-4928-b8a3-64763b0a7710</vt:lpwstr>
  </property>
  <property fmtid="{D5CDD505-2E9C-101B-9397-08002B2CF9AE}" pid="11" name="MSIP_Label_baac98ac-439a-49a1-8393-40c4a75c0a55_ActionId">
    <vt:lpwstr>ef9211db-4e4f-4d52-91bb-4057b9fae9ee</vt:lpwstr>
  </property>
  <property fmtid="{D5CDD505-2E9C-101B-9397-08002B2CF9AE}" pid="12" name="MSIP_Label_baac98ac-439a-49a1-8393-40c4a75c0a55_ContentBits">
    <vt:lpwstr>0</vt:lpwstr>
  </property>
  <property fmtid="{D5CDD505-2E9C-101B-9397-08002B2CF9AE}" pid="13" name="DCCDocumentStatus">
    <vt:lpwstr/>
  </property>
  <property fmtid="{D5CDD505-2E9C-101B-9397-08002B2CF9AE}" pid="14" name="SmartDCCDocumentType">
    <vt:lpwstr/>
  </property>
  <property fmtid="{D5CDD505-2E9C-101B-9397-08002B2CF9AE}" pid="15" name="SmartDCCSecurityClassification">
    <vt:lpwstr/>
  </property>
  <property fmtid="{D5CDD505-2E9C-101B-9397-08002B2CF9AE}" pid="16" name="DCCRelease">
    <vt:lpwstr/>
  </property>
  <property fmtid="{D5CDD505-2E9C-101B-9397-08002B2CF9AE}" pid="17" name="DCCDepartment">
    <vt:lpwstr/>
  </property>
  <property fmtid="{D5CDD505-2E9C-101B-9397-08002B2CF9AE}" pid="18" name="_dlc_DocIdItemGuid">
    <vt:lpwstr>a26fb884-c763-43ea-88f3-799f34a83040</vt:lpwstr>
  </property>
</Properties>
</file>